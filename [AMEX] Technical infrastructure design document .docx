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rFonts w:ascii="Roboto" w:cs="Roboto" w:eastAsia="Roboto" w:hAnsi="Roboto"/>
          <w:color w:val="666666"/>
        </w:rPr>
      </w:pPr>
      <w:r w:rsidDel="00000000" w:rsidR="00000000" w:rsidRPr="00000000">
        <w:rPr>
          <w:rFonts w:ascii="Roboto" w:cs="Roboto" w:eastAsia="Roboto" w:hAnsi="Roboto"/>
          <w:color w:val="666666"/>
          <w:rtl w:val="0"/>
        </w:rPr>
        <w:t xml:space="preserve">   </w:t>
      </w:r>
      <w:r w:rsidDel="00000000" w:rsidR="00000000" w:rsidRPr="00000000">
        <w:rPr>
          <w:rFonts w:ascii="Roboto" w:cs="Roboto" w:eastAsia="Roboto" w:hAnsi="Roboto"/>
          <w:color w:val="666666"/>
        </w:rPr>
        <w:drawing>
          <wp:inline distB="19050" distT="19050" distL="19050" distR="19050">
            <wp:extent cx="1341251" cy="1166725"/>
            <wp:effectExtent b="0" l="0" r="0" t="0"/>
            <wp:docPr id="18"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1341251" cy="1166725"/>
                    </a:xfrm>
                    <a:prstGeom prst="rect"/>
                    <a:ln/>
                  </pic:spPr>
                </pic:pic>
              </a:graphicData>
            </a:graphic>
          </wp:inline>
        </w:drawing>
      </w:r>
      <w:r w:rsidDel="00000000" w:rsidR="00000000" w:rsidRPr="00000000">
        <w:rPr>
          <w:rFonts w:ascii="Roboto" w:cs="Roboto" w:eastAsia="Roboto" w:hAnsi="Roboto"/>
          <w:color w:val="666666"/>
        </w:rPr>
        <w:drawing>
          <wp:inline distB="19050" distT="19050" distL="19050" distR="19050">
            <wp:extent cx="2180901" cy="1113801"/>
            <wp:effectExtent b="0" l="0" r="0" t="0"/>
            <wp:docPr id="1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180901" cy="1113801"/>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rPr>
          <w:rFonts w:ascii="Roboto" w:cs="Roboto" w:eastAsia="Roboto" w:hAnsi="Roboto"/>
          <w:color w:val="666666"/>
        </w:rPr>
      </w:pPr>
      <w:r w:rsidDel="00000000" w:rsidR="00000000" w:rsidRPr="00000000">
        <w:rPr>
          <w:rtl w:val="0"/>
        </w:rPr>
      </w:r>
    </w:p>
    <w:p w:rsidR="00000000" w:rsidDel="00000000" w:rsidP="00000000" w:rsidRDefault="00000000" w:rsidRPr="00000000" w14:paraId="00000003">
      <w:pPr>
        <w:pStyle w:val="Title"/>
        <w:pageBreakBefore w:val="0"/>
        <w:spacing w:after="0" w:lineRule="auto"/>
        <w:rPr>
          <w:rFonts w:ascii="Roboto" w:cs="Roboto" w:eastAsia="Roboto" w:hAnsi="Roboto"/>
          <w:color w:val="666666"/>
          <w:sz w:val="64"/>
          <w:szCs w:val="64"/>
        </w:rPr>
      </w:pPr>
      <w:bookmarkStart w:colFirst="0" w:colLast="0" w:name="_gi0gshn9xxiu" w:id="0"/>
      <w:bookmarkEnd w:id="0"/>
      <w:r w:rsidDel="00000000" w:rsidR="00000000" w:rsidRPr="00000000">
        <w:rPr>
          <w:rtl w:val="0"/>
        </w:rPr>
      </w:r>
    </w:p>
    <w:p w:rsidR="00000000" w:rsidDel="00000000" w:rsidP="00000000" w:rsidRDefault="00000000" w:rsidRPr="00000000" w14:paraId="00000004">
      <w:pPr>
        <w:pStyle w:val="Title"/>
        <w:pageBreakBefore w:val="0"/>
        <w:spacing w:after="0" w:lineRule="auto"/>
        <w:rPr>
          <w:rFonts w:ascii="Roboto" w:cs="Roboto" w:eastAsia="Roboto" w:hAnsi="Roboto"/>
          <w:color w:val="666666"/>
          <w:sz w:val="64"/>
          <w:szCs w:val="64"/>
        </w:rPr>
      </w:pPr>
      <w:bookmarkStart w:colFirst="0" w:colLast="0" w:name="_38aqyrwdgceu" w:id="1"/>
      <w:bookmarkEnd w:id="1"/>
      <w:r w:rsidDel="00000000" w:rsidR="00000000" w:rsidRPr="00000000">
        <w:rPr>
          <w:rFonts w:ascii="Roboto" w:cs="Roboto" w:eastAsia="Roboto" w:hAnsi="Roboto"/>
          <w:color w:val="666666"/>
          <w:sz w:val="64"/>
          <w:szCs w:val="64"/>
          <w:rtl w:val="0"/>
        </w:rPr>
        <w:t xml:space="preserve">Technical Infrastructure Design Document</w:t>
      </w:r>
    </w:p>
    <w:p w:rsidR="00000000" w:rsidDel="00000000" w:rsidP="00000000" w:rsidRDefault="00000000" w:rsidRPr="00000000" w14:paraId="00000005">
      <w:pPr>
        <w:pageBreakBefore w:val="0"/>
        <w:rPr>
          <w:rFonts w:ascii="Roboto" w:cs="Roboto" w:eastAsia="Roboto" w:hAnsi="Roboto"/>
          <w:color w:val="666666"/>
          <w:sz w:val="24"/>
          <w:szCs w:val="24"/>
        </w:rPr>
      </w:pPr>
      <w:r w:rsidDel="00000000" w:rsidR="00000000" w:rsidRPr="00000000">
        <w:rPr>
          <w:rtl w:val="0"/>
        </w:rPr>
      </w:r>
    </w:p>
    <w:p w:rsidR="00000000" w:rsidDel="00000000" w:rsidP="00000000" w:rsidRDefault="00000000" w:rsidRPr="00000000" w14:paraId="00000006">
      <w:pPr>
        <w:pageBreakBefore w:val="0"/>
        <w:rPr>
          <w:rFonts w:ascii="Roboto" w:cs="Roboto" w:eastAsia="Roboto" w:hAnsi="Roboto"/>
          <w:color w:val="666666"/>
        </w:rPr>
      </w:pPr>
      <w:r w:rsidDel="00000000" w:rsidR="00000000" w:rsidRPr="00000000">
        <w:rPr>
          <w:rtl w:val="0"/>
        </w:rPr>
      </w:r>
    </w:p>
    <w:p w:rsidR="00000000" w:rsidDel="00000000" w:rsidP="00000000" w:rsidRDefault="00000000" w:rsidRPr="00000000" w14:paraId="00000007">
      <w:pPr>
        <w:pageBreakBefore w:val="0"/>
        <w:rPr>
          <w:rFonts w:ascii="Roboto" w:cs="Roboto" w:eastAsia="Roboto" w:hAnsi="Roboto"/>
          <w:color w:val="666666"/>
        </w:rPr>
      </w:pPr>
      <w:r w:rsidDel="00000000" w:rsidR="00000000" w:rsidRPr="00000000">
        <w:rPr>
          <w:rtl w:val="0"/>
        </w:rPr>
      </w:r>
    </w:p>
    <w:p w:rsidR="00000000" w:rsidDel="00000000" w:rsidP="00000000" w:rsidRDefault="00000000" w:rsidRPr="00000000" w14:paraId="00000008">
      <w:pPr>
        <w:pageBreakBefore w:val="0"/>
        <w:rPr>
          <w:rFonts w:ascii="Roboto" w:cs="Roboto" w:eastAsia="Roboto" w:hAnsi="Roboto"/>
          <w:color w:val="666666"/>
        </w:rPr>
      </w:pPr>
      <w:r w:rsidDel="00000000" w:rsidR="00000000" w:rsidRPr="00000000">
        <w:rPr>
          <w:rtl w:val="0"/>
        </w:rPr>
      </w:r>
    </w:p>
    <w:p w:rsidR="00000000" w:rsidDel="00000000" w:rsidP="00000000" w:rsidRDefault="00000000" w:rsidRPr="00000000" w14:paraId="00000009">
      <w:pPr>
        <w:pageBreakBefore w:val="0"/>
        <w:rPr>
          <w:rFonts w:ascii="Roboto" w:cs="Roboto" w:eastAsia="Roboto" w:hAnsi="Roboto"/>
          <w:color w:val="666666"/>
        </w:rPr>
      </w:pPr>
      <w:r w:rsidDel="00000000" w:rsidR="00000000" w:rsidRPr="00000000">
        <w:rPr>
          <w:rtl w:val="0"/>
        </w:rPr>
      </w:r>
    </w:p>
    <w:p w:rsidR="00000000" w:rsidDel="00000000" w:rsidP="00000000" w:rsidRDefault="00000000" w:rsidRPr="00000000" w14:paraId="0000000A">
      <w:pPr>
        <w:pageBreakBefore w:val="0"/>
        <w:rPr>
          <w:rFonts w:ascii="Roboto" w:cs="Roboto" w:eastAsia="Roboto" w:hAnsi="Roboto"/>
          <w:color w:val="666666"/>
        </w:rPr>
      </w:pPr>
      <w:r w:rsidDel="00000000" w:rsidR="00000000" w:rsidRPr="00000000">
        <w:rPr>
          <w:rtl w:val="0"/>
        </w:rPr>
      </w:r>
    </w:p>
    <w:p w:rsidR="00000000" w:rsidDel="00000000" w:rsidP="00000000" w:rsidRDefault="00000000" w:rsidRPr="00000000" w14:paraId="0000000B">
      <w:pPr>
        <w:pageBreakBefore w:val="0"/>
        <w:rPr>
          <w:rFonts w:ascii="Roboto" w:cs="Roboto" w:eastAsia="Roboto" w:hAnsi="Roboto"/>
          <w:color w:val="666666"/>
        </w:rPr>
      </w:pPr>
      <w:r w:rsidDel="00000000" w:rsidR="00000000" w:rsidRPr="00000000">
        <w:rPr>
          <w:rtl w:val="0"/>
        </w:rPr>
      </w:r>
    </w:p>
    <w:p w:rsidR="00000000" w:rsidDel="00000000" w:rsidP="00000000" w:rsidRDefault="00000000" w:rsidRPr="00000000" w14:paraId="0000000C">
      <w:pPr>
        <w:pageBreakBefore w:val="0"/>
        <w:rPr>
          <w:rFonts w:ascii="Roboto" w:cs="Roboto" w:eastAsia="Roboto" w:hAnsi="Roboto"/>
          <w:color w:val="666666"/>
        </w:rPr>
      </w:pPr>
      <w:r w:rsidDel="00000000" w:rsidR="00000000" w:rsidRPr="00000000">
        <w:rPr>
          <w:rtl w:val="0"/>
        </w:rPr>
      </w:r>
    </w:p>
    <w:p w:rsidR="00000000" w:rsidDel="00000000" w:rsidP="00000000" w:rsidRDefault="00000000" w:rsidRPr="00000000" w14:paraId="0000000D">
      <w:pPr>
        <w:pageBreakBefore w:val="0"/>
        <w:rPr>
          <w:rFonts w:ascii="Roboto" w:cs="Roboto" w:eastAsia="Roboto" w:hAnsi="Roboto"/>
          <w:color w:val="666666"/>
        </w:rPr>
      </w:pPr>
      <w:r w:rsidDel="00000000" w:rsidR="00000000" w:rsidRPr="00000000">
        <w:rPr>
          <w:rtl w:val="0"/>
        </w:rPr>
      </w:r>
    </w:p>
    <w:p w:rsidR="00000000" w:rsidDel="00000000" w:rsidP="00000000" w:rsidRDefault="00000000" w:rsidRPr="00000000" w14:paraId="0000000E">
      <w:pPr>
        <w:pageBreakBefore w:val="0"/>
        <w:rPr>
          <w:rFonts w:ascii="Roboto" w:cs="Roboto" w:eastAsia="Roboto" w:hAnsi="Roboto"/>
          <w:color w:val="666666"/>
        </w:rPr>
      </w:pPr>
      <w:r w:rsidDel="00000000" w:rsidR="00000000" w:rsidRPr="00000000">
        <w:rPr>
          <w:rtl w:val="0"/>
        </w:rPr>
      </w:r>
    </w:p>
    <w:p w:rsidR="00000000" w:rsidDel="00000000" w:rsidP="00000000" w:rsidRDefault="00000000" w:rsidRPr="00000000" w14:paraId="0000000F">
      <w:pPr>
        <w:pageBreakBefore w:val="0"/>
        <w:spacing w:after="100" w:before="100" w:lineRule="auto"/>
        <w:rPr>
          <w:rFonts w:ascii="Roboto" w:cs="Roboto" w:eastAsia="Roboto" w:hAnsi="Roboto"/>
          <w:color w:val="666666"/>
          <w:sz w:val="24"/>
          <w:szCs w:val="24"/>
        </w:rPr>
      </w:pPr>
      <w:r w:rsidDel="00000000" w:rsidR="00000000" w:rsidRPr="00000000">
        <w:rPr>
          <w:rtl w:val="0"/>
        </w:rPr>
      </w:r>
    </w:p>
    <w:p w:rsidR="00000000" w:rsidDel="00000000" w:rsidP="00000000" w:rsidRDefault="00000000" w:rsidRPr="00000000" w14:paraId="00000010">
      <w:pPr>
        <w:pageBreakBefore w:val="0"/>
        <w:spacing w:after="100" w:before="100" w:lineRule="auto"/>
        <w:rPr>
          <w:rFonts w:ascii="Roboto" w:cs="Roboto" w:eastAsia="Roboto" w:hAnsi="Roboto"/>
          <w:color w:val="666666"/>
          <w:sz w:val="24"/>
          <w:szCs w:val="24"/>
        </w:rPr>
      </w:pPr>
      <w:r w:rsidDel="00000000" w:rsidR="00000000" w:rsidRPr="00000000">
        <w:rPr>
          <w:rFonts w:ascii="Roboto" w:cs="Roboto" w:eastAsia="Roboto" w:hAnsi="Roboto"/>
          <w:color w:val="666666"/>
          <w:sz w:val="24"/>
          <w:szCs w:val="24"/>
          <w:rtl w:val="0"/>
        </w:rPr>
        <w:t xml:space="preserve">Authors: Brad Svee, Anuradha Bajpai, Ryan Przybyl, Davis Pynadath, Richard Foltak, Jason Beavans </w:t>
      </w:r>
    </w:p>
    <w:p w:rsidR="00000000" w:rsidDel="00000000" w:rsidP="00000000" w:rsidRDefault="00000000" w:rsidRPr="00000000" w14:paraId="00000011">
      <w:pPr>
        <w:pageBreakBefore w:val="0"/>
        <w:spacing w:after="100" w:before="100" w:lineRule="auto"/>
        <w:rPr>
          <w:rFonts w:ascii="Roboto" w:cs="Roboto" w:eastAsia="Roboto" w:hAnsi="Roboto"/>
          <w:color w:val="666666"/>
          <w:sz w:val="24"/>
          <w:szCs w:val="24"/>
        </w:rPr>
      </w:pPr>
      <w:r w:rsidDel="00000000" w:rsidR="00000000" w:rsidRPr="00000000">
        <w:rPr>
          <w:rFonts w:ascii="Roboto" w:cs="Roboto" w:eastAsia="Roboto" w:hAnsi="Roboto"/>
          <w:color w:val="666666"/>
          <w:sz w:val="24"/>
          <w:szCs w:val="24"/>
          <w:rtl w:val="0"/>
        </w:rPr>
        <w:t xml:space="preserve">Prepared for: American Express</w:t>
      </w:r>
    </w:p>
    <w:p w:rsidR="00000000" w:rsidDel="00000000" w:rsidP="00000000" w:rsidRDefault="00000000" w:rsidRPr="00000000" w14:paraId="00000012">
      <w:pPr>
        <w:pageBreakBefore w:val="0"/>
        <w:spacing w:after="100" w:before="100" w:lineRule="auto"/>
        <w:rPr>
          <w:rFonts w:ascii="Roboto" w:cs="Roboto" w:eastAsia="Roboto" w:hAnsi="Roboto"/>
          <w:color w:val="666666"/>
          <w:sz w:val="24"/>
          <w:szCs w:val="24"/>
        </w:rPr>
      </w:pPr>
      <w:r w:rsidDel="00000000" w:rsidR="00000000" w:rsidRPr="00000000">
        <w:rPr>
          <w:rtl w:val="0"/>
        </w:rPr>
      </w:r>
    </w:p>
    <w:p w:rsidR="00000000" w:rsidDel="00000000" w:rsidP="00000000" w:rsidRDefault="00000000" w:rsidRPr="00000000" w14:paraId="00000013">
      <w:pPr>
        <w:pageBreakBefore w:val="0"/>
        <w:rPr>
          <w:rFonts w:ascii="Roboto" w:cs="Roboto" w:eastAsia="Roboto" w:hAnsi="Roboto"/>
          <w:color w:val="666666"/>
          <w:sz w:val="48"/>
          <w:szCs w:val="48"/>
        </w:rPr>
      </w:pPr>
      <w:r w:rsidDel="00000000" w:rsidR="00000000" w:rsidRPr="00000000">
        <w:rPr>
          <w:rtl w:val="0"/>
        </w:rPr>
      </w:r>
    </w:p>
    <w:p w:rsidR="00000000" w:rsidDel="00000000" w:rsidP="00000000" w:rsidRDefault="00000000" w:rsidRPr="00000000" w14:paraId="00000014">
      <w:pPr>
        <w:pageBreakBefore w:val="0"/>
        <w:ind w:left="7200" w:firstLine="0"/>
        <w:rPr>
          <w:rFonts w:ascii="Roboto" w:cs="Roboto" w:eastAsia="Roboto" w:hAnsi="Roboto"/>
          <w:b w:val="1"/>
          <w:color w:val="666666"/>
        </w:rPr>
      </w:pPr>
      <w:r w:rsidDel="00000000" w:rsidR="00000000" w:rsidRPr="00000000">
        <w:rPr>
          <w:rtl w:val="0"/>
        </w:rPr>
      </w:r>
    </w:p>
    <w:p w:rsidR="00000000" w:rsidDel="00000000" w:rsidP="00000000" w:rsidRDefault="00000000" w:rsidRPr="00000000" w14:paraId="00000015">
      <w:pPr>
        <w:pageBreakBefore w:val="0"/>
        <w:rPr>
          <w:rFonts w:ascii="Roboto" w:cs="Roboto" w:eastAsia="Roboto" w:hAnsi="Roboto"/>
          <w:color w:val="666666"/>
          <w:sz w:val="48"/>
          <w:szCs w:val="48"/>
        </w:rPr>
      </w:pPr>
      <w:r w:rsidDel="00000000" w:rsidR="00000000" w:rsidRPr="00000000">
        <w:rPr>
          <w:rtl w:val="0"/>
        </w:rPr>
      </w:r>
    </w:p>
    <w:p w:rsidR="00000000" w:rsidDel="00000000" w:rsidP="00000000" w:rsidRDefault="00000000" w:rsidRPr="00000000" w14:paraId="00000016">
      <w:pPr>
        <w:pageBreakBefore w:val="0"/>
        <w:rPr>
          <w:rFonts w:ascii="Roboto" w:cs="Roboto" w:eastAsia="Roboto" w:hAnsi="Roboto"/>
          <w:color w:val="666666"/>
        </w:rPr>
      </w:pPr>
      <w:r w:rsidDel="00000000" w:rsidR="00000000" w:rsidRPr="00000000">
        <w:br w:type="page"/>
      </w:r>
      <w:r w:rsidDel="00000000" w:rsidR="00000000" w:rsidRPr="00000000">
        <w:rPr>
          <w:rtl w:val="0"/>
        </w:rPr>
      </w:r>
    </w:p>
    <w:p w:rsidR="00000000" w:rsidDel="00000000" w:rsidP="00000000" w:rsidRDefault="00000000" w:rsidRPr="00000000" w14:paraId="00000017">
      <w:pPr>
        <w:rPr>
          <w:rFonts w:ascii="Roboto" w:cs="Roboto" w:eastAsia="Roboto" w:hAnsi="Roboto"/>
          <w:color w:val="4285f4"/>
          <w:sz w:val="48"/>
          <w:szCs w:val="48"/>
        </w:rPr>
      </w:pPr>
      <w:r w:rsidDel="00000000" w:rsidR="00000000" w:rsidRPr="00000000">
        <w:rPr>
          <w:rFonts w:ascii="Roboto" w:cs="Roboto" w:eastAsia="Roboto" w:hAnsi="Roboto"/>
          <w:color w:val="4285f4"/>
          <w:sz w:val="48"/>
          <w:szCs w:val="48"/>
          <w:rtl w:val="0"/>
        </w:rPr>
        <w:t xml:space="preserve">Contents</w:t>
      </w:r>
    </w:p>
    <w:sdt>
      <w:sdtPr>
        <w:docPartObj>
          <w:docPartGallery w:val="Table of Contents"/>
          <w:docPartUnique w:val="1"/>
        </w:docPartObj>
      </w:sdtPr>
      <w:sdtContent>
        <w:p w:rsidR="00000000" w:rsidDel="00000000" w:rsidP="00000000" w:rsidRDefault="00000000" w:rsidRPr="00000000" w14:paraId="00000018">
          <w:pPr>
            <w:tabs>
              <w:tab w:val="right" w:pos="9360"/>
            </w:tabs>
            <w:spacing w:before="80" w:line="240" w:lineRule="auto"/>
            <w:ind w:left="0" w:firstLine="0"/>
            <w:rPr>
              <w:rFonts w:ascii="Roboto" w:cs="Roboto" w:eastAsia="Roboto" w:hAnsi="Roboto"/>
              <w:b w:val="1"/>
              <w:i w:val="0"/>
              <w:smallCaps w:val="0"/>
              <w:strike w:val="0"/>
              <w:color w:val="666666"/>
              <w:sz w:val="22"/>
              <w:szCs w:val="22"/>
              <w:u w:val="none"/>
              <w:shd w:fill="auto" w:val="clear"/>
              <w:vertAlign w:val="baseline"/>
            </w:rPr>
          </w:pPr>
          <w:r w:rsidDel="00000000" w:rsidR="00000000" w:rsidRPr="00000000">
            <w:fldChar w:fldCharType="begin"/>
            <w:instrText xml:space="preserve"> TOC \h \u \z </w:instrText>
            <w:fldChar w:fldCharType="separate"/>
          </w:r>
          <w:hyperlink w:anchor="_9k1jtlt62l0i">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About the document</w:t>
            </w:r>
          </w:hyperlink>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_9k1jtlt62l0i \h </w:instrText>
            <w:fldChar w:fldCharType="separate"/>
          </w:r>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Roboto" w:cs="Roboto" w:eastAsia="Roboto" w:hAnsi="Roboto"/>
              <w:b w:val="1"/>
              <w:i w:val="0"/>
              <w:smallCaps w:val="0"/>
              <w:strike w:val="0"/>
              <w:color w:val="666666"/>
              <w:sz w:val="22"/>
              <w:szCs w:val="22"/>
              <w:u w:val="none"/>
              <w:shd w:fill="auto" w:val="clear"/>
              <w:vertAlign w:val="baseline"/>
            </w:rPr>
          </w:pPr>
          <w:hyperlink w:anchor="_2qgp1cbqu9nf">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Document Control</w:t>
            </w:r>
          </w:hyperlink>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_2qgp1cbqu9nf \h </w:instrText>
            <w:fldChar w:fldCharType="separate"/>
          </w:r>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rFonts w:ascii="Roboto" w:cs="Roboto" w:eastAsia="Roboto" w:hAnsi="Roboto"/>
              <w:b w:val="1"/>
              <w:i w:val="0"/>
              <w:smallCaps w:val="0"/>
              <w:strike w:val="0"/>
              <w:color w:val="666666"/>
              <w:sz w:val="22"/>
              <w:szCs w:val="22"/>
              <w:u w:val="none"/>
              <w:shd w:fill="auto" w:val="clear"/>
              <w:vertAlign w:val="baseline"/>
            </w:rPr>
          </w:pPr>
          <w:hyperlink w:anchor="_t2keswfxub54">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1. Introduction</w:t>
            </w:r>
          </w:hyperlink>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_t2keswfxub54 \h </w:instrText>
            <w:fldChar w:fldCharType="separate"/>
          </w:r>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Roboto" w:cs="Roboto" w:eastAsia="Roboto" w:hAnsi="Roboto"/>
              <w:b w:val="1"/>
              <w:i w:val="0"/>
              <w:smallCaps w:val="0"/>
              <w:strike w:val="0"/>
              <w:color w:val="666666"/>
              <w:sz w:val="22"/>
              <w:szCs w:val="22"/>
              <w:u w:val="none"/>
              <w:shd w:fill="auto" w:val="clear"/>
              <w:vertAlign w:val="baseline"/>
            </w:rPr>
          </w:pPr>
          <w:hyperlink w:anchor="_d14qi3i54po4">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2. Resource management</w:t>
            </w:r>
          </w:hyperlink>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_d14qi3i54po4 \h </w:instrText>
            <w:fldChar w:fldCharType="separate"/>
          </w:r>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i7zwpskhwndf">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2.1 Current environment</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_i7zwpskhwndf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991h1zpbol7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2.2 GCP Resource Management</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_991h1zpbol7k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k15kbx7cw1ry">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2.2.1 Resources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_k15kbx7cw1ry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7pw4mv18r2yz">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2.2.2 Naming Conventions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_7pw4mv18r2yz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p46h931xlyw3">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X 2.2.3 Resource hierarchy</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_p46h931xlyw3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pxsroxhqnrzb">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2.2.4 Regions and Zones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_pxsroxhqnrzb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hlda9eq6xdko">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2.2.5 Resource Quota</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_hlda9eq6xdko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cvc2a5i2wffl">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2.2.6 Constraints with Organization Policies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_cvc2a5i2wffl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i0ele21aylhx">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2.2.7 Labels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_i0ele21aylhx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nfsgzkdd258w">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2.2.7.1 Services currently support labels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_nfsgzkdd258w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rwxmm2709zw">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2.2.7.2 Defining your Labels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_rwxmm2709zw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5c4jtmdex7pm">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2.2.7.3 Use cases for labeling</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_5c4jtmdex7pm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seq8apxexg2f">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2.2.7.4 Proposed solutions for label enforcement:</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_seq8apxexg2f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d4705u455qyn">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2.2.8 Resource Provisioning</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_d4705u455qyn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vk5jxyvmua2v">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2.2.9 Change Management</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_vk5jxyvmua2v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4l7cgvda62pf">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2.2.9.1 Tracking Changes within GCP</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_4l7cgvda62pf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rPr>
              <w:rFonts w:ascii="Roboto" w:cs="Roboto" w:eastAsia="Roboto" w:hAnsi="Roboto"/>
              <w:b w:val="1"/>
              <w:i w:val="0"/>
              <w:smallCaps w:val="0"/>
              <w:strike w:val="0"/>
              <w:color w:val="666666"/>
              <w:sz w:val="22"/>
              <w:szCs w:val="22"/>
              <w:u w:val="none"/>
              <w:shd w:fill="auto" w:val="clear"/>
              <w:vertAlign w:val="baseline"/>
            </w:rPr>
          </w:pPr>
          <w:hyperlink w:anchor="_fu7zm2nyrn2w">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3. Identity and access management</w:t>
            </w:r>
          </w:hyperlink>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_fu7zm2nyrn2w \h </w:instrText>
            <w:fldChar w:fldCharType="separate"/>
          </w:r>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yaw7qsx21cig">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3.1 Current Architecture</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_yaw7qsx21cig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a3tywnx97tkp">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3.2 Cloud Identity</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_a3tywnx97tkp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lt8bqbrxsl6z">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3.2.1 Admin Console</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_lt8bqbrxsl6z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1ow1b1p81o5">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3.2.2 Identity</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_1ow1b1p81o5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s8oyk6gajik9">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3.2.3 Super Admin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_s8oyk6gajik9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b9k816jpq5pi">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3.2.4 Organization Admin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_b9k816jpq5pi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qh2exd7zq9j6">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3.2.5 Users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_qh2exd7zq9j6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ovc248x69n3h">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3.2.5.1 Provisioning</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_ovc248x69n3h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9orbgg5kmb9d">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3.2.5.2 Authentication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_9orbgg5kmb9d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49fffmvzuuud">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3.2.5.3 Conflicting accounts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_49fffmvzuuud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q56m2l91p9pu">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3.2.6 Groups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_q56m2l91p9pu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3w47whan5sq8">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3.3 Authorization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_3w47whan5sq8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tq41popa5ytz">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3.3.1 IAM Roles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_tq41popa5ytz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ifoz9dj61u5v">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3.3.2 Project Permissions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_ifoz9dj61u5v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g5udb79jm7x">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3.3.3 Access Control Auditing</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_g5udb79jm7x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5ioge2bxq6ke">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3.3.4 Service Account</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_5ioge2bxq6ke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ah5gkh76m7ip">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3.3.4.1 Using Service accounts outside GCP</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_ah5gkh76m7ip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kpyfmwker8xo">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3.3.4.2 Using short lived service accounts credentials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_kpyfmwker8xo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l8fngymerz1l">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3.3.4.3 Service account impersonation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_l8fngymerz1l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wcbru7ip8ev">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3.3.4.4 Service account best practices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_wcbru7ip8ev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lx71l9tauew">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3.3.5 Service Account Key Management</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_lx71l9tauew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4p7xgqe8yd66">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3.3.6 Cloud IAM Policies with Conditions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_4p7xgqe8yd66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200" w:line="240" w:lineRule="auto"/>
            <w:ind w:left="0" w:firstLine="0"/>
            <w:rPr>
              <w:rFonts w:ascii="Roboto" w:cs="Roboto" w:eastAsia="Roboto" w:hAnsi="Roboto"/>
              <w:b w:val="1"/>
              <w:i w:val="0"/>
              <w:smallCaps w:val="0"/>
              <w:strike w:val="0"/>
              <w:color w:val="666666"/>
              <w:sz w:val="22"/>
              <w:szCs w:val="22"/>
              <w:u w:val="none"/>
              <w:shd w:fill="auto" w:val="clear"/>
              <w:vertAlign w:val="baseline"/>
            </w:rPr>
          </w:pPr>
          <w:hyperlink w:anchor="_ex13uamus6aq">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4. Networking</w:t>
            </w:r>
          </w:hyperlink>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_ex13uamus6aq \h </w:instrText>
            <w:fldChar w:fldCharType="separate"/>
          </w:r>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fu0oje162999">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4.1 Networking requirements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_fu0oje162999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5yeugb1zloby">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4.2 Proposed VPC Design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_5yeugb1zloby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auzkpwdyyaj2">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4.2.1 Current Phase</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_auzkpwdyyaj2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h5ge04r4hvws">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4.2.2 Future Phase</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_h5ge04r4hvws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tou4cuqpiofc">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4.3 Connection to Google</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_tou4cuqpiofc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fmmm20mfz6x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4.3.1 Internal</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_fmmm20mfz6xr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86uq6i008lf">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4.3.2  External</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_86uq6i008lf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nszcl657oaxb">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4.4 IP address space</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_nszcl657oaxb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g6sxdlc5bfi">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4.4.1 GKE IP Addresses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_g6sxdlc5bfi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8psxaglabygb">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4.4.2 Dataproc IP Addresses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_8psxaglabygb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c23rzaicl85f">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4.4.3 Other IP Addresses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_c23rzaicl85f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auh1ovf5hp37">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4.5 Cloud DNS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_auh1ovf5hp37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31eb11kb7bc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4.5 Cloud Load Balancing</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_31eb11kb7bcr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ufkpljdoypw9">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4.7 Firewall rules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_ufkpljdoypw9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4ii1pg9rjx6s">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4.7.1 Evaluation Logic</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_4ii1pg9rjx6s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8xri5ftyv3f8">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Firewall Layers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_8xri5ftyv3f8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1440" w:firstLine="0"/>
            <w:rPr>
              <w:rFonts w:ascii="Roboto" w:cs="Roboto" w:eastAsia="Roboto" w:hAnsi="Roboto"/>
              <w:b w:val="0"/>
              <w:i w:val="0"/>
              <w:smallCaps w:val="0"/>
              <w:strike w:val="0"/>
              <w:color w:val="666666"/>
              <w:sz w:val="22"/>
              <w:szCs w:val="22"/>
              <w:u w:val="none"/>
              <w:shd w:fill="auto" w:val="clear"/>
              <w:vertAlign w:val="baseline"/>
            </w:rPr>
          </w:pPr>
          <w:hyperlink w:anchor="_r2m04p3xecmq">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Priority 0-9,999</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_r2m04p3xecmq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1440" w:firstLine="0"/>
            <w:rPr>
              <w:rFonts w:ascii="Roboto" w:cs="Roboto" w:eastAsia="Roboto" w:hAnsi="Roboto"/>
              <w:b w:val="0"/>
              <w:i w:val="0"/>
              <w:smallCaps w:val="0"/>
              <w:strike w:val="0"/>
              <w:color w:val="666666"/>
              <w:sz w:val="22"/>
              <w:szCs w:val="22"/>
              <w:u w:val="none"/>
              <w:shd w:fill="auto" w:val="clear"/>
              <w:vertAlign w:val="baseline"/>
            </w:rPr>
          </w:pPr>
          <w:hyperlink w:anchor="_me81932tngm9">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Priority 10,000</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_me81932tngm9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1440" w:firstLine="0"/>
            <w:rPr>
              <w:rFonts w:ascii="Roboto" w:cs="Roboto" w:eastAsia="Roboto" w:hAnsi="Roboto"/>
              <w:b w:val="0"/>
              <w:i w:val="0"/>
              <w:smallCaps w:val="0"/>
              <w:strike w:val="0"/>
              <w:color w:val="666666"/>
              <w:sz w:val="22"/>
              <w:szCs w:val="22"/>
              <w:u w:val="none"/>
              <w:shd w:fill="auto" w:val="clear"/>
              <w:vertAlign w:val="baseline"/>
            </w:rPr>
          </w:pPr>
          <w:hyperlink w:anchor="_qffr3g6o41wt">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Priority 10,001-29,999</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_qffr3g6o41wt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1440" w:firstLine="0"/>
            <w:rPr>
              <w:rFonts w:ascii="Roboto" w:cs="Roboto" w:eastAsia="Roboto" w:hAnsi="Roboto"/>
              <w:b w:val="0"/>
              <w:i w:val="0"/>
              <w:smallCaps w:val="0"/>
              <w:strike w:val="0"/>
              <w:color w:val="666666"/>
              <w:sz w:val="22"/>
              <w:szCs w:val="22"/>
              <w:u w:val="none"/>
              <w:shd w:fill="auto" w:val="clear"/>
              <w:vertAlign w:val="baseline"/>
            </w:rPr>
          </w:pPr>
          <w:hyperlink w:anchor="_utk0qnr4ywl2">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Priority 30,000</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_utk0qnr4ywl2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1440" w:firstLine="0"/>
            <w:rPr>
              <w:rFonts w:ascii="Roboto" w:cs="Roboto" w:eastAsia="Roboto" w:hAnsi="Roboto"/>
              <w:b w:val="0"/>
              <w:i w:val="0"/>
              <w:smallCaps w:val="0"/>
              <w:strike w:val="0"/>
              <w:color w:val="666666"/>
              <w:sz w:val="22"/>
              <w:szCs w:val="22"/>
              <w:u w:val="none"/>
              <w:shd w:fill="auto" w:val="clear"/>
              <w:vertAlign w:val="baseline"/>
            </w:rPr>
          </w:pPr>
          <w:hyperlink w:anchor="_hqhc0hmpxhk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Priority 30,001-65,529</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_hqhc0hmpxhkr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1440" w:firstLine="0"/>
            <w:rPr>
              <w:rFonts w:ascii="Roboto" w:cs="Roboto" w:eastAsia="Roboto" w:hAnsi="Roboto"/>
              <w:b w:val="0"/>
              <w:i w:val="0"/>
              <w:smallCaps w:val="0"/>
              <w:strike w:val="0"/>
              <w:color w:val="666666"/>
              <w:sz w:val="22"/>
              <w:szCs w:val="22"/>
              <w:u w:val="none"/>
              <w:shd w:fill="auto" w:val="clear"/>
              <w:vertAlign w:val="baseline"/>
            </w:rPr>
          </w:pPr>
          <w:hyperlink w:anchor="_6dpb437b96y1">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Priority 65,530</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_6dpb437b96y1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310coxe5um0f">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4.8 VPC Service Controls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_310coxe5um0f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pkzrl8aywil6">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4.8.1 Service Perimeter</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_pkzrl8aywil6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kcb3wduo3e6">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4.8.1.1 Overview</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_kcb3wduo3e6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2sug7knswnkw">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4.8.1.2 Prod Perimeter - Configuration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_2sug7knswnkw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k36eq6pxgxjz">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4.8.1.3 Non Prod Perimeter - Configuration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_k36eq6pxgxjz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k7xiho8k73lf">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4.8.1.4 Shared Services Perimeter - Configuration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_k7xiho8k73lf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9cuuoojbcdc9">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4.8.1.5 Anonymized Data Perimeter - Configuration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_9cuuoojbcdc9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hhcitodqrqw8">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4.8.2 Access Levels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_hhcitodqrqw8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9kzxpba4ry02">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4.8.3 Ingress &amp; Egress Rules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_9kzxpba4ry02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fy58y17937l">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4.8.3.1 Prod Perimeter</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_fy58y17937l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ni824deu8soc">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4.8.3.2 Non-Prod Perimeter</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_ni824deu8soc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rqv2nzjq3g1">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4.8.3.3 Shared Services Perimeter</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_rqv2nzjq3g1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8t52byi8npd7">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4.8.3.4 Anonymized Data Perimeter</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_8t52byi8npd7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200" w:line="240" w:lineRule="auto"/>
            <w:ind w:left="0" w:firstLine="0"/>
            <w:rPr>
              <w:rFonts w:ascii="Roboto" w:cs="Roboto" w:eastAsia="Roboto" w:hAnsi="Roboto"/>
              <w:b w:val="1"/>
              <w:i w:val="0"/>
              <w:smallCaps w:val="0"/>
              <w:strike w:val="0"/>
              <w:color w:val="666666"/>
              <w:sz w:val="22"/>
              <w:szCs w:val="22"/>
              <w:u w:val="none"/>
              <w:shd w:fill="auto" w:val="clear"/>
              <w:vertAlign w:val="baseline"/>
            </w:rPr>
          </w:pPr>
          <w:hyperlink w:anchor="_d5cwktvstaqf">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5. Logging and Monitoring</w:t>
            </w:r>
          </w:hyperlink>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_d5cwktvstaqf \h </w:instrText>
            <w:fldChar w:fldCharType="separate"/>
          </w:r>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lia4xxia9106">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5.1 Current architecture</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_lia4xxia9106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hy6ua9i6p2q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5.2 Logging requirements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_hy6ua9i6p2qk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84wpsf2cgst9">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5.3 Logging findings and recommendations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_84wpsf2cgst9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9ftb6d3uv3hg">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5.4 Categories of Logs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_9ftb6d3uv3hg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tz2edxqsfgff">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5.4.1 Google Cloud platform logs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_tz2edxqsfgff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ap8x8lqip069">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5.4.3.1 VPC Flow Logs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_ap8x8lqip069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4e1dc6555uyw">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5.4.3.1 Firewall Rule Logs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_4e1dc6555uyw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qo4v0d20f2a3">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5.4.2 User written logs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_qo4v0d20f2a3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pqoj8o2wu4yd">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5.4.3 Security logging</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_pqoj8o2wu4yd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71tc9jiw5mdf">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5.4.3.1 Audit logs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_71tc9jiw5mdf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i0e8a1bug32f">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5.4.3.2 Access Transparency logs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_i0e8a1bug32f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6tpowilx3gq1">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5.4.4 Multi-cloud and hybrid-cloud logging</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_6tpowilx3gq1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kcgj8nl2g5ou">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5.5 Using and managing Logs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_kcgj8nl2g5ou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59r0k71dzbwp">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5.5.1 Log entry structure</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_59r0k71dzbwp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l8ewvu2lppdn">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5.5.2 Viewing logs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_l8ewvu2lppdn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p97n9r9ytl2m">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5.5.3 Routing logs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_p97n9r9ytl2m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ycrctmb3r23c">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5.5.3.1 Log Router</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_ycrctmb3r23c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t79wyvb7ja3q">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5.5.3.2 Sinks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_t79wyvb7ja3q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5ccaesvyxpzh">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5.5.3.3 Regionalization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_5ccaesvyxpzh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6zn0hvnd6t1s">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5.5.4 Retention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_6zn0hvnd6t1s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nciewl10jfvo">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5.6 Log Compliance</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_nciewl10jfvo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9dafvwsk2ll">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5.6.1 Inadvertent PII data within Logs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_9dafvwsk2ll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mr3n1rjztw4">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5.7 Monitoring requirements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_mr3n1rjztw4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ekk3xm34y7im">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5.8 Monitoring findings and recommendations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_ekk3xm34y7im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w7v25qk4r7zh">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5.8.1 Alerting</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_w7v25qk4r7zh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lu6tsrhp61f">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5.8.2 Log-based alerting</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_lu6tsrhp61f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ltqoormji2qq">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5.8.3 Dashboards and Charts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_ltqoormji2qq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200" w:line="240" w:lineRule="auto"/>
            <w:ind w:left="0" w:firstLine="0"/>
            <w:rPr>
              <w:rFonts w:ascii="Roboto" w:cs="Roboto" w:eastAsia="Roboto" w:hAnsi="Roboto"/>
              <w:b w:val="1"/>
              <w:i w:val="0"/>
              <w:smallCaps w:val="0"/>
              <w:strike w:val="0"/>
              <w:color w:val="666666"/>
              <w:sz w:val="22"/>
              <w:szCs w:val="22"/>
              <w:u w:val="none"/>
              <w:shd w:fill="auto" w:val="clear"/>
              <w:vertAlign w:val="baseline"/>
            </w:rPr>
          </w:pPr>
          <w:hyperlink w:anchor="_105upw9geifp">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6. Security</w:t>
            </w:r>
          </w:hyperlink>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_105upw9geifp \h </w:instrText>
            <w:fldChar w:fldCharType="separate"/>
          </w:r>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z5stw6x3f43">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6.1 Current Architecture</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_z5stw6x3f43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dfd1ap42muvi">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6.1.1 Amex Approved Services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_dfd1ap42muvi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goib4gu6cmm">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6.2 Requirements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_goib4gu6cmm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aa19iz97dx4o">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6.2.1 Encryption in transit</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_aa19iz97dx4o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e5n85vynvfm2">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6.2.2 Encryption at rest</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_e5n85vynvfm2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9zvd95b7fhpb">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6.2.3 Organization security</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_9zvd95b7fhpb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m7mja1emnq03">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6.2.4 Data security</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_m7mja1emnq03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9kk0l4aq8mou">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6.2.5 Security events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_9kk0l4aq8mou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cfsb4ldncw3f">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 Design options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_cfsb4ldncw3f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6dc1gra19owt">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6.3.1  Identity and Access Management</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_6dc1gra19owt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wwquskste4pn">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6.3.2 Organization Policies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_wwquskste4pn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3bnkvaem4cr6">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6.3.2.1 Resources hierarchy</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_3bnkvaem4cr6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qatv60y8enpw">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6.3.2.2 Constraints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_qatv60y8enpw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htk11p713o92">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6.3.2.3 Violations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_htk11p713o92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oxqo0wnjrmq">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6.3.3 VPC service controls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_oxqo0wnjrmq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kqxuz3dqj35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6.3.3.1 Perimeter bridge</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_kqxuz3dqj35r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mg49egndvn1s">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6.3.3.2 Perimeter definition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_mg49egndvn1s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ye04rfud6clt">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6.3.3.3 Perimeter shared resources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_ye04rfud6clt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6ae6m8j7jrqp">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6.3.3.4 Access context manager (access level)</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_6ae6m8j7jrqp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iphm5m5latpl">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6.3.3.5 Services Restrictiction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_iphm5m5latpl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1gyjl4y87935">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6.3.3.6 Custom perimeter definition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_1gyjl4y87935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ej4jfgf1w1fs">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6.3.4 Encryption in transit</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_ej4jfgf1w1fs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8bht5fwxa8ip">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6.3.4 Encryption at rest and key management</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_8bht5fwxa8ip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g8asc2779jtn">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Key States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_g8asc2779jtn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vsa4c9i0smkf">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6.3.4.1 KMS Project &amp; roles segregation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_vsa4c9i0smkf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akvndnb6dq8y">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6.3.4.2 Key rotation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_akvndnb6dq8y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f58fl8uyrsni">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6.3.4.3 Key Deletion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_f58fl8uyrsni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ghuaaa3ozj30">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6.3.4.4 Software vs HSM operations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_ghuaaa3ozj30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bnk1592b0146">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6.3.4.5 CMEK Integration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_bnk1592b0146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pdr7xnl5egtz">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6.3.5 Google Secret Manager</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_pdr7xnl5egtz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51s7441xmvd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6.3.6 Google Access Transparency</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_51s7441xmvdk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hhcejy9qlm5">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6.3.6.1 Access approval</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_hhcejy9qlm5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uuvng3i55qv">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6.3.6.2 Access justifications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_uuvng3i55qv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wfq8uiiqw64">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6.3.6.3 Resource and method identification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_wfq8uiiqw64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jcc25kivlboy">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6.3.6.4 Cloud Logging integration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_jcc25kivlboy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7k3jklqy7h5x">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6.3.6.5 Accessor location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_7k3jklqy7h5x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jsxtrctdmlot">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6.3.6.6 Data protection controls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_jsxtrctdmlot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wa5mslad69a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6.3.6.7 Near real-time publication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_wa5mslad69ak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az1fe6wgmc84">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6.3.7 Cloud Data Loss Prevention (DLP)</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_az1fe6wgmc84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oi4pshl97wwz">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6.4 Security Design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_oi4pshl97wwz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s9qys1nixpcu">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6.4.1 Network Security</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_s9qys1nixpcu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ft91y2m2ok1f">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6.4.1.1 Traffic Director</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_ft91y2m2ok1f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360"/>
            </w:tabs>
            <w:spacing w:before="60" w:line="240" w:lineRule="auto"/>
            <w:ind w:left="1440" w:firstLine="0"/>
            <w:rPr>
              <w:rFonts w:ascii="Roboto" w:cs="Roboto" w:eastAsia="Roboto" w:hAnsi="Roboto"/>
              <w:b w:val="0"/>
              <w:i w:val="0"/>
              <w:smallCaps w:val="0"/>
              <w:strike w:val="0"/>
              <w:color w:val="666666"/>
              <w:sz w:val="22"/>
              <w:szCs w:val="22"/>
              <w:u w:val="none"/>
              <w:shd w:fill="auto" w:val="clear"/>
              <w:vertAlign w:val="baseline"/>
            </w:rPr>
          </w:pPr>
          <w:hyperlink w:anchor="_cnfubcqhjip5">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Policy-driven security</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_cnfubcqhjip5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360"/>
            </w:tabs>
            <w:spacing w:before="60" w:line="240" w:lineRule="auto"/>
            <w:ind w:left="1440" w:firstLine="0"/>
            <w:rPr>
              <w:rFonts w:ascii="Roboto" w:cs="Roboto" w:eastAsia="Roboto" w:hAnsi="Roboto"/>
              <w:b w:val="0"/>
              <w:i w:val="0"/>
              <w:smallCaps w:val="0"/>
              <w:strike w:val="0"/>
              <w:color w:val="666666"/>
              <w:sz w:val="22"/>
              <w:szCs w:val="22"/>
              <w:u w:val="none"/>
              <w:shd w:fill="auto" w:val="clear"/>
              <w:vertAlign w:val="baseline"/>
            </w:rPr>
          </w:pPr>
          <w:hyperlink w:anchor="_ft3ccybt2az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Securing traffic (authentication)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_ft3ccybt2azr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360"/>
            </w:tabs>
            <w:spacing w:before="60" w:line="240" w:lineRule="auto"/>
            <w:ind w:left="1440" w:firstLine="0"/>
            <w:rPr>
              <w:rFonts w:ascii="Roboto" w:cs="Roboto" w:eastAsia="Roboto" w:hAnsi="Roboto"/>
              <w:b w:val="0"/>
              <w:i w:val="0"/>
              <w:smallCaps w:val="0"/>
              <w:strike w:val="0"/>
              <w:color w:val="666666"/>
              <w:sz w:val="22"/>
              <w:szCs w:val="22"/>
              <w:u w:val="none"/>
              <w:shd w:fill="auto" w:val="clear"/>
              <w:vertAlign w:val="baseline"/>
            </w:rPr>
          </w:pPr>
          <w:hyperlink w:anchor="_a8ygfirwtng3">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Encryption &amp; supported authentication modes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_a8ygfirwtng3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360"/>
            </w:tabs>
            <w:spacing w:before="60" w:line="240" w:lineRule="auto"/>
            <w:ind w:left="1440" w:firstLine="0"/>
            <w:rPr>
              <w:rFonts w:ascii="Roboto" w:cs="Roboto" w:eastAsia="Roboto" w:hAnsi="Roboto"/>
              <w:b w:val="0"/>
              <w:i w:val="0"/>
              <w:smallCaps w:val="0"/>
              <w:strike w:val="0"/>
              <w:color w:val="666666"/>
              <w:sz w:val="22"/>
              <w:szCs w:val="22"/>
              <w:u w:val="none"/>
              <w:shd w:fill="auto" w:val="clear"/>
              <w:vertAlign w:val="baseline"/>
            </w:rPr>
          </w:pPr>
          <w:hyperlink w:anchor="_sgbf6l4m25qo">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6.4.1.2 Certificates &amp; certificate authorities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_sgbf6l4m25qo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q0fr5evhky2s">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6.4.1.3 Private Google Access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_q0fr5evhky2s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awx7xnr32ux8">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6.4.2 Security Monitoring</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_awx7xnr32ux8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uxeggstopd35">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6.4.2.1 Cloud Security Command Center (SCC)</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_uxeggstopd35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s7r4g53wsje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6.4.3 Third Party Integrations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_s7r4g53wsjer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fxj9qjh2y3li">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6.4.3.1 ServiceNow</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_fxj9qjh2y3li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gu2w6r2k5ajq">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6.4.3.2 Prisma Cloud</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_gu2w6r2k5ajq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360"/>
            </w:tabs>
            <w:spacing w:before="60" w:line="240" w:lineRule="auto"/>
            <w:ind w:left="1440" w:firstLine="0"/>
            <w:rPr>
              <w:rFonts w:ascii="Roboto" w:cs="Roboto" w:eastAsia="Roboto" w:hAnsi="Roboto"/>
              <w:b w:val="0"/>
              <w:i w:val="0"/>
              <w:smallCaps w:val="0"/>
              <w:strike w:val="0"/>
              <w:color w:val="666666"/>
              <w:sz w:val="22"/>
              <w:szCs w:val="22"/>
              <w:u w:val="none"/>
              <w:shd w:fill="auto" w:val="clear"/>
              <w:vertAlign w:val="baseline"/>
            </w:rPr>
          </w:pPr>
          <w:hyperlink w:anchor="_97r8tio46fs0">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6.4.3.2.1 Prisma Cloud Service Exception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_97r8tio46fs0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8et2lxc8zh3u">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6.4.3.3 Hashicorp Vault</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_8et2lxc8zh3u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i21d3ue8k29m">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6.5 Application Security</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_i21d3ue8k29m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uqolwoshyne7">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6.5.1 Application-layer Secret Encryption (Kubernetes)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_uqolwoshyne7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360"/>
            </w:tabs>
            <w:spacing w:before="200" w:line="240" w:lineRule="auto"/>
            <w:ind w:left="0" w:firstLine="0"/>
            <w:rPr>
              <w:rFonts w:ascii="Roboto" w:cs="Roboto" w:eastAsia="Roboto" w:hAnsi="Roboto"/>
              <w:b w:val="1"/>
              <w:i w:val="0"/>
              <w:smallCaps w:val="0"/>
              <w:strike w:val="0"/>
              <w:color w:val="666666"/>
              <w:sz w:val="22"/>
              <w:szCs w:val="22"/>
              <w:u w:val="none"/>
              <w:shd w:fill="auto" w:val="clear"/>
              <w:vertAlign w:val="baseline"/>
            </w:rPr>
          </w:pPr>
          <w:hyperlink w:anchor="_alr0pjhal3ak">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7. Billing and Quota</w:t>
            </w:r>
          </w:hyperlink>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_alr0pjhal3ak \h </w:instrText>
            <w:fldChar w:fldCharType="separate"/>
          </w:r>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rt5czm1d73sn">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7.1 Cloud Billing Account &amp; Payments Profile</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_rt5czm1d73sn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hv2pspbc5ye2">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7.1.1 Overview</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_hv2pspbc5ye2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6a6bx4s6n7p">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7.1.2 Billing contacts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_6a6bx4s6n7p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yrhyh6yzvei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7.1.3 Access control</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_yrhyh6yzveik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v7yc2fvmra7x">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7.2 Cloud Billing Resource Hierarchy</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_v7yc2fvmra7x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ijd49fpj69ue">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7.3 Billing Accounts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_ijd49fpj69ue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payr06n9fzd8">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7.4 Cloud Billing Budget</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_payr06n9fzd8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ygvdakk3i27c">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7.4.1 Overview</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_ygvdakk3i27c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1a8wht9gali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7.4.2 Budget alerts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_1a8wht9galik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gcxldq2k3mxv">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7.5 Billing Labels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_gcxldq2k3mxv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frplrk62erx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7.6 Billing Reporting</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_frplrk62erxk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oi3dr5dixj1e">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7.6.1 Budget report</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_oi3dr5dixj1e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o70p1cz4au60">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7.6.2 Cost table report</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_o70p1cz4au60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up9l8q4p9ttp">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7.6.3 Cost breakdown report</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_up9l8q4p9ttp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jz7hl9rcwo68">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7.6.4 Prices per SKU pricing report</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_jz7hl9rcwo68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4vjrn42pcbj8">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7.6.5 Committed use discounts analysis reports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_4vjrn42pcbj8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28umbxillie">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7.6.6 Exported billing data</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_28umbxillie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e8qwtoo7gun1">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7.7 Quota</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_e8qwtoo7gun1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9360"/>
            </w:tabs>
            <w:spacing w:before="200" w:line="240" w:lineRule="auto"/>
            <w:ind w:left="0" w:firstLine="0"/>
            <w:rPr>
              <w:rFonts w:ascii="Roboto" w:cs="Roboto" w:eastAsia="Roboto" w:hAnsi="Roboto"/>
              <w:b w:val="1"/>
              <w:i w:val="0"/>
              <w:smallCaps w:val="0"/>
              <w:strike w:val="0"/>
              <w:color w:val="666666"/>
              <w:sz w:val="22"/>
              <w:szCs w:val="22"/>
              <w:u w:val="none"/>
              <w:shd w:fill="auto" w:val="clear"/>
              <w:vertAlign w:val="baseline"/>
            </w:rPr>
          </w:pPr>
          <w:hyperlink w:anchor="_s2kqoef6xcl6">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8. Compute and Storage</w:t>
            </w:r>
          </w:hyperlink>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_s2kqoef6xcl6 \h </w:instrText>
            <w:fldChar w:fldCharType="separate"/>
          </w:r>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frvhj5yzu9ic">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8.1 Google Cloud Storage</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_frvhj5yzu9ic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hnhqehwpj4s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8.1.1 Buckets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_hnhqehwpj4sk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r1doh0miqh4d">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8.1.2 Objects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_r1doh0miqh4d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5omfqq8a0v6a">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8.1.3 Storage Classes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_5omfqq8a0v6a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kpxmo8b42mld">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8.1.4 Data Retention Lifecycle</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_kpxmo8b42mld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eqjle776equs">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8.1.4.1 Object Versioning</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_eqjle776equs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bkcggcw9xnbb">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8.1.4.2 Object Lifecycle Management</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_bkcggcw9xnbb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up3vysisvcty">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8.1.5 Geo-Redundancy</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_up3vysisvcty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3t4j14k7hr3m">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8.1.6 Access Control</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_3t4j14k7hr3m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3y1iml870sqy">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8.1.6.1 Access Control Overview</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_3y1iml870sqy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a3va20nmiiz0">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8.1.6.2 Recommendations: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_a3va20nmiiz0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6dhc0hq0ao9u">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8.2 BigQuery</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_6dhc0hq0ao9u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DC">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m9nvq6avxuy5">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8.2.1 BigQuery Storage</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_m9nvq6avxuy5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rjihyvfrn7wh">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8.2.2 BigQuery Analytics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_rjihyvfrn7wh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DE">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q1bttl8ye2v8">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8.2.3 BigQuery Analytics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_q1bttl8ye2v8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ti9u18etgjwj">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8.3 Dataproc</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_ti9u18etgjwj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E0">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bs5maaaqtkvq">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8.3.1 Key Features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_bs5maaaqtkvq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pos="9360"/>
            </w:tabs>
            <w:spacing w:before="200" w:line="240" w:lineRule="auto"/>
            <w:ind w:left="0" w:firstLine="0"/>
            <w:rPr>
              <w:rFonts w:ascii="Roboto" w:cs="Roboto" w:eastAsia="Roboto" w:hAnsi="Roboto"/>
              <w:b w:val="1"/>
              <w:i w:val="0"/>
              <w:smallCaps w:val="0"/>
              <w:strike w:val="0"/>
              <w:color w:val="666666"/>
              <w:sz w:val="22"/>
              <w:szCs w:val="22"/>
              <w:u w:val="none"/>
              <w:shd w:fill="auto" w:val="clear"/>
              <w:vertAlign w:val="baseline"/>
            </w:rPr>
          </w:pPr>
          <w:hyperlink w:anchor="_i8ovdue333uy">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9. Incorporating a DevOps culture</w:t>
            </w:r>
          </w:hyperlink>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_i8ovdue333uy \h </w:instrText>
            <w:fldChar w:fldCharType="separate"/>
          </w:r>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E2">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l7rr0ciisc7f">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9.1 Recommendations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_l7rr0ciisc7f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E3">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njzyeyiaish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9.2 CI/CD process for AMEX</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_njzyeyiaishk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E4">
          <w:pPr>
            <w:tabs>
              <w:tab w:val="right" w:pos="9360"/>
            </w:tabs>
            <w:spacing w:before="60" w:line="240" w:lineRule="auto"/>
            <w:ind w:left="360" w:firstLine="0"/>
            <w:rPr>
              <w:rFonts w:ascii="Roboto" w:cs="Roboto" w:eastAsia="Roboto" w:hAnsi="Roboto"/>
              <w:color w:val="666666"/>
            </w:rPr>
          </w:pPr>
          <w:hyperlink w:anchor="_lmd0q385em1j">
            <w:r w:rsidDel="00000000" w:rsidR="00000000" w:rsidRPr="00000000">
              <w:rPr>
                <w:rFonts w:ascii="Roboto" w:cs="Roboto" w:eastAsia="Roboto" w:hAnsi="Roboto"/>
                <w:color w:val="666666"/>
                <w:rtl w:val="0"/>
              </w:rPr>
              <w:t xml:space="preserve">9.3 Infrastructure As Code</w:t>
            </w:r>
          </w:hyperlink>
          <w:r w:rsidDel="00000000" w:rsidR="00000000" w:rsidRPr="00000000">
            <w:rPr>
              <w:rFonts w:ascii="Roboto" w:cs="Roboto" w:eastAsia="Roboto" w:hAnsi="Roboto"/>
              <w:color w:val="666666"/>
              <w:rtl w:val="0"/>
            </w:rPr>
            <w:tab/>
          </w:r>
          <w:r w:rsidDel="00000000" w:rsidR="00000000" w:rsidRPr="00000000">
            <w:fldChar w:fldCharType="begin"/>
            <w:instrText xml:space="preserve"> PAGEREF _lmd0q385em1j \h </w:instrText>
            <w:fldChar w:fldCharType="separate"/>
          </w:r>
          <w:r w:rsidDel="00000000" w:rsidR="00000000" w:rsidRPr="00000000">
            <w:rPr>
              <w:rFonts w:ascii="Roboto" w:cs="Roboto" w:eastAsia="Roboto" w:hAnsi="Roboto"/>
              <w:color w:val="666666"/>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E5">
          <w:pPr>
            <w:tabs>
              <w:tab w:val="right" w:pos="9360"/>
            </w:tabs>
            <w:spacing w:before="60" w:line="240" w:lineRule="auto"/>
            <w:ind w:left="360" w:firstLine="0"/>
            <w:rPr>
              <w:rFonts w:ascii="Roboto" w:cs="Roboto" w:eastAsia="Roboto" w:hAnsi="Roboto"/>
              <w:color w:val="666666"/>
            </w:rPr>
          </w:pPr>
          <w:hyperlink w:anchor="_2j5299qkroyb">
            <w:r w:rsidDel="00000000" w:rsidR="00000000" w:rsidRPr="00000000">
              <w:rPr>
                <w:rFonts w:ascii="Roboto" w:cs="Roboto" w:eastAsia="Roboto" w:hAnsi="Roboto"/>
                <w:color w:val="666666"/>
                <w:rtl w:val="0"/>
              </w:rPr>
              <w:t xml:space="preserve">9.4 IaC Testing</w:t>
            </w:r>
          </w:hyperlink>
          <w:r w:rsidDel="00000000" w:rsidR="00000000" w:rsidRPr="00000000">
            <w:rPr>
              <w:rFonts w:ascii="Roboto" w:cs="Roboto" w:eastAsia="Roboto" w:hAnsi="Roboto"/>
              <w:color w:val="666666"/>
              <w:rtl w:val="0"/>
            </w:rPr>
            <w:tab/>
          </w:r>
          <w:r w:rsidDel="00000000" w:rsidR="00000000" w:rsidRPr="00000000">
            <w:fldChar w:fldCharType="begin"/>
            <w:instrText xml:space="preserve"> PAGEREF _2j5299qkroyb \h </w:instrText>
            <w:fldChar w:fldCharType="separate"/>
          </w:r>
          <w:r w:rsidDel="00000000" w:rsidR="00000000" w:rsidRPr="00000000">
            <w:rPr>
              <w:rFonts w:ascii="Roboto" w:cs="Roboto" w:eastAsia="Roboto" w:hAnsi="Roboto"/>
              <w:color w:val="666666"/>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E6">
          <w:pPr>
            <w:tabs>
              <w:tab w:val="right" w:pos="9360"/>
            </w:tabs>
            <w:spacing w:before="60" w:line="240" w:lineRule="auto"/>
            <w:ind w:left="720" w:firstLine="0"/>
            <w:rPr>
              <w:rFonts w:ascii="Roboto" w:cs="Roboto" w:eastAsia="Roboto" w:hAnsi="Roboto"/>
              <w:color w:val="666666"/>
            </w:rPr>
          </w:pPr>
          <w:hyperlink w:anchor="_1pjet5ij2inv">
            <w:r w:rsidDel="00000000" w:rsidR="00000000" w:rsidRPr="00000000">
              <w:rPr>
                <w:rFonts w:ascii="Roboto" w:cs="Roboto" w:eastAsia="Roboto" w:hAnsi="Roboto"/>
                <w:color w:val="666666"/>
                <w:rtl w:val="0"/>
              </w:rPr>
              <w:t xml:space="preserve">9.4.1 Testing Methods</w:t>
            </w:r>
          </w:hyperlink>
          <w:r w:rsidDel="00000000" w:rsidR="00000000" w:rsidRPr="00000000">
            <w:rPr>
              <w:rFonts w:ascii="Roboto" w:cs="Roboto" w:eastAsia="Roboto" w:hAnsi="Roboto"/>
              <w:color w:val="666666"/>
              <w:rtl w:val="0"/>
            </w:rPr>
            <w:tab/>
          </w:r>
          <w:r w:rsidDel="00000000" w:rsidR="00000000" w:rsidRPr="00000000">
            <w:fldChar w:fldCharType="begin"/>
            <w:instrText xml:space="preserve"> PAGEREF _1pjet5ij2inv \h </w:instrText>
            <w:fldChar w:fldCharType="separate"/>
          </w:r>
          <w:r w:rsidDel="00000000" w:rsidR="00000000" w:rsidRPr="00000000">
            <w:rPr>
              <w:rFonts w:ascii="Roboto" w:cs="Roboto" w:eastAsia="Roboto" w:hAnsi="Roboto"/>
              <w:color w:val="666666"/>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E7">
          <w:pPr>
            <w:tabs>
              <w:tab w:val="right" w:pos="9360"/>
            </w:tabs>
            <w:spacing w:before="60" w:line="240" w:lineRule="auto"/>
            <w:ind w:left="720" w:firstLine="0"/>
            <w:rPr>
              <w:rFonts w:ascii="Roboto" w:cs="Roboto" w:eastAsia="Roboto" w:hAnsi="Roboto"/>
              <w:color w:val="666666"/>
            </w:rPr>
          </w:pPr>
          <w:hyperlink w:anchor="_hjemwtw8cvrh">
            <w:r w:rsidDel="00000000" w:rsidR="00000000" w:rsidRPr="00000000">
              <w:rPr>
                <w:rFonts w:ascii="Roboto" w:cs="Roboto" w:eastAsia="Roboto" w:hAnsi="Roboto"/>
                <w:color w:val="666666"/>
                <w:rtl w:val="0"/>
              </w:rPr>
              <w:t xml:space="preserve">9.4.2 Testing best practices</w:t>
            </w:r>
          </w:hyperlink>
          <w:r w:rsidDel="00000000" w:rsidR="00000000" w:rsidRPr="00000000">
            <w:rPr>
              <w:rFonts w:ascii="Roboto" w:cs="Roboto" w:eastAsia="Roboto" w:hAnsi="Roboto"/>
              <w:color w:val="666666"/>
              <w:rtl w:val="0"/>
            </w:rPr>
            <w:tab/>
          </w:r>
          <w:r w:rsidDel="00000000" w:rsidR="00000000" w:rsidRPr="00000000">
            <w:fldChar w:fldCharType="begin"/>
            <w:instrText xml:space="preserve"> PAGEREF _hjemwtw8cvrh \h </w:instrText>
            <w:fldChar w:fldCharType="separate"/>
          </w:r>
          <w:r w:rsidDel="00000000" w:rsidR="00000000" w:rsidRPr="00000000">
            <w:rPr>
              <w:rFonts w:ascii="Roboto" w:cs="Roboto" w:eastAsia="Roboto" w:hAnsi="Roboto"/>
              <w:color w:val="666666"/>
              <w:rtl w:val="0"/>
            </w:rPr>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E8">
          <w:pPr>
            <w:tabs>
              <w:tab w:val="right" w:pos="9360"/>
            </w:tabs>
            <w:spacing w:before="60" w:line="240" w:lineRule="auto"/>
            <w:ind w:left="1080" w:firstLine="0"/>
            <w:rPr>
              <w:rFonts w:ascii="Roboto" w:cs="Roboto" w:eastAsia="Roboto" w:hAnsi="Roboto"/>
              <w:color w:val="666666"/>
            </w:rPr>
          </w:pPr>
          <w:hyperlink w:anchor="_wy402w18lvcr">
            <w:r w:rsidDel="00000000" w:rsidR="00000000" w:rsidRPr="00000000">
              <w:rPr>
                <w:rFonts w:ascii="Roboto" w:cs="Roboto" w:eastAsia="Roboto" w:hAnsi="Roboto"/>
                <w:color w:val="666666"/>
                <w:rtl w:val="0"/>
              </w:rPr>
              <w:t xml:space="preserve">9.4.2.1 Optimizing testing runtime</w:t>
            </w:r>
          </w:hyperlink>
          <w:r w:rsidDel="00000000" w:rsidR="00000000" w:rsidRPr="00000000">
            <w:rPr>
              <w:rFonts w:ascii="Roboto" w:cs="Roboto" w:eastAsia="Roboto" w:hAnsi="Roboto"/>
              <w:color w:val="666666"/>
              <w:rtl w:val="0"/>
            </w:rPr>
            <w:tab/>
          </w:r>
          <w:r w:rsidDel="00000000" w:rsidR="00000000" w:rsidRPr="00000000">
            <w:fldChar w:fldCharType="begin"/>
            <w:instrText xml:space="preserve"> PAGEREF _wy402w18lvcr \h </w:instrText>
            <w:fldChar w:fldCharType="separate"/>
          </w:r>
          <w:r w:rsidDel="00000000" w:rsidR="00000000" w:rsidRPr="00000000">
            <w:rPr>
              <w:rFonts w:ascii="Roboto" w:cs="Roboto" w:eastAsia="Roboto" w:hAnsi="Roboto"/>
              <w:color w:val="666666"/>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E9">
          <w:pPr>
            <w:tabs>
              <w:tab w:val="right" w:pos="9360"/>
            </w:tabs>
            <w:spacing w:before="200" w:line="240" w:lineRule="auto"/>
            <w:ind w:left="0" w:firstLine="0"/>
            <w:rPr>
              <w:rFonts w:ascii="Roboto" w:cs="Roboto" w:eastAsia="Roboto" w:hAnsi="Roboto"/>
              <w:b w:val="1"/>
              <w:i w:val="0"/>
              <w:smallCaps w:val="0"/>
              <w:strike w:val="0"/>
              <w:color w:val="666666"/>
              <w:sz w:val="22"/>
              <w:szCs w:val="22"/>
              <w:u w:val="none"/>
              <w:shd w:fill="auto" w:val="clear"/>
              <w:vertAlign w:val="baseline"/>
            </w:rPr>
          </w:pPr>
          <w:hyperlink w:anchor="_1f4jddkbjfw6">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10. High Availability and Disaster Recovery</w:t>
            </w:r>
          </w:hyperlink>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_1f4jddkbjfw6 \h </w:instrText>
            <w:fldChar w:fldCharType="separate"/>
          </w:r>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EA">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5l7xejpfbrhd">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10.1 How Google Cloud is designed for resilience</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_5l7xejpfbrhd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EB">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i2wz46s6cl0c">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10.1.1 Google data centers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_i2wz46s6cl0c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EC">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c4z5qaapiist">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10.1.2 Regions and zones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_c4z5qaapiist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ED">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dv2c3ok6qjx9">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10.2 Design for scale and high availability</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_dv2c3ok6qjx9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EE">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n02zgoeyvss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10.2.1 Create redundancy for higher availability</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_n02zgoeyvssr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EF">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ellc3hgcmwjv">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10.2.2 Design a multi-zone architecture with failover for high availability</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_ellc3hgcmwjv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F0">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rna6tds05cg7">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10.2.3 Replicate data across regions for disaster recovery</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_rna6tds05cg7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F1">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ia5efrlul5v0">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10.2.4 Design a multi-region architecture for resilience to regional outages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_ia5efrlul5v0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F2">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l36sr9lrfl9">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10.3 Product reference</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_l36sr9lrfl9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F3">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nnic9my57ss">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10.3.1 Common themes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_nnic9my57ss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F4">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7lqrirkahvqa">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10.3.2 Compute Engine</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_7lqrirkahvqa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F5">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qcl2o2wqdtm7">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10.3.2.1 Networking for Compute Engine</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_qcl2o2wqdtm7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F6">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kk9ifvk3yij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10.3.2.2 Cloud Load Balancing resilience</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_kk9ifvk3yijr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F7">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yty7pc3e6kyb">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10.3.3 Dataproc</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_yty7pc3e6kyb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F8">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9yu0d9gv86bz">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10.3.4 BigQuery</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_9yu0d9gv86bz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F9">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6dlqdkck7cui">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10.3.4.1 Single region configuration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_6dlqdkck7cui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FA">
          <w:pPr>
            <w:tabs>
              <w:tab w:val="right" w:pos="9360"/>
            </w:tabs>
            <w:spacing w:before="60" w:line="240" w:lineRule="auto"/>
            <w:ind w:left="1080" w:firstLine="0"/>
            <w:rPr>
              <w:rFonts w:ascii="Roboto" w:cs="Roboto" w:eastAsia="Roboto" w:hAnsi="Roboto"/>
              <w:b w:val="0"/>
              <w:i w:val="0"/>
              <w:smallCaps w:val="0"/>
              <w:strike w:val="0"/>
              <w:color w:val="666666"/>
              <w:sz w:val="22"/>
              <w:szCs w:val="22"/>
              <w:u w:val="none"/>
              <w:shd w:fill="auto" w:val="clear"/>
              <w:vertAlign w:val="baseline"/>
            </w:rPr>
          </w:pPr>
          <w:hyperlink w:anchor="_f8r2dduky8mm">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10.3.4.2 Multi-region (US / EU) configuration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_f8r2dduky8mm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FB">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hglbfp1g4orz">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10.3.5 Google Kubernetes Engine</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_hglbfp1g4orz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FC">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9a6ep6vvw16u">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10.3.6 Cloud Key Management Service</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_9a6ep6vvw16u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FD">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c2cyss1utxb4">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10.3.7 Cloud Storage</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_c2cyss1utxb4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FE">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87z1rvxx633i">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10.3.8 Pub/Sub</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_87z1rvxx633i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FF">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puo6sl1wbmhh">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10.3.9 Cloud Logging</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_puo6sl1wbmhh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100">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a9x029firkex">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10.4 Create reliable operational process and tools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_a9x029firkex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101">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o2nkiyq8j7i0">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10.4.1 Automate build, test, and deployment</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_o2nkiyq8j7i0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102">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qcdkytvhza5">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10.4.2 Test failure recovery</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_qcdkytvhza5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103">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cyttu2w88p9h">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10.4.3 Conduct disaster recovery tests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_cyttu2w88p9h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104">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tn43u4gq0t3a">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10.5 Disaster Recovery Planning</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_tn43u4gq0t3a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105">
          <w:pPr>
            <w:tabs>
              <w:tab w:val="right" w:pos="9360"/>
            </w:tabs>
            <w:spacing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sbjkdmy45xd0">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10.5.1 Basics of DR planning</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_sbjkdmy45xd0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106">
          <w:pPr>
            <w:tabs>
              <w:tab w:val="right" w:pos="9360"/>
            </w:tabs>
            <w:spacing w:after="80" w:before="60" w:line="240" w:lineRule="auto"/>
            <w:ind w:left="720" w:firstLine="0"/>
            <w:rPr>
              <w:rFonts w:ascii="Roboto" w:cs="Roboto" w:eastAsia="Roboto" w:hAnsi="Roboto"/>
              <w:b w:val="0"/>
              <w:i w:val="0"/>
              <w:smallCaps w:val="0"/>
              <w:strike w:val="0"/>
              <w:color w:val="666666"/>
              <w:sz w:val="22"/>
              <w:szCs w:val="22"/>
              <w:u w:val="none"/>
              <w:shd w:fill="auto" w:val="clear"/>
              <w:vertAlign w:val="baseline"/>
            </w:rPr>
          </w:pPr>
          <w:hyperlink w:anchor="_dmrh7jvzg2r9">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10.5.2 DR patterns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_dmrh7jvzg2r9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156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7">
      <w:pPr>
        <w:pStyle w:val="Heading1"/>
        <w:spacing w:after="0" w:before="200" w:line="276" w:lineRule="auto"/>
        <w:rPr>
          <w:rFonts w:ascii="Roboto" w:cs="Roboto" w:eastAsia="Roboto" w:hAnsi="Roboto"/>
        </w:rPr>
      </w:pPr>
      <w:bookmarkStart w:colFirst="0" w:colLast="0" w:name="_fueidwzd95ad" w:id="2"/>
      <w:bookmarkEnd w:id="2"/>
      <w:r w:rsidDel="00000000" w:rsidR="00000000" w:rsidRPr="00000000">
        <w:rPr>
          <w:rtl w:val="0"/>
        </w:rPr>
      </w:r>
    </w:p>
    <w:p w:rsidR="00000000" w:rsidDel="00000000" w:rsidP="00000000" w:rsidRDefault="00000000" w:rsidRPr="00000000" w14:paraId="00000108">
      <w:pPr>
        <w:pStyle w:val="Heading1"/>
        <w:spacing w:after="0" w:before="200" w:line="276" w:lineRule="auto"/>
        <w:rPr>
          <w:rFonts w:ascii="Roboto" w:cs="Roboto" w:eastAsia="Roboto" w:hAnsi="Roboto"/>
        </w:rPr>
      </w:pPr>
      <w:bookmarkStart w:colFirst="0" w:colLast="0" w:name="_emouzha0zw8f" w:id="3"/>
      <w:bookmarkEnd w:id="3"/>
      <w:r w:rsidDel="00000000" w:rsidR="00000000" w:rsidRPr="00000000">
        <w:br w:type="page"/>
      </w:r>
      <w:r w:rsidDel="00000000" w:rsidR="00000000" w:rsidRPr="00000000">
        <w:rPr>
          <w:rtl w:val="0"/>
        </w:rPr>
      </w:r>
    </w:p>
    <w:p w:rsidR="00000000" w:rsidDel="00000000" w:rsidP="00000000" w:rsidRDefault="00000000" w:rsidRPr="00000000" w14:paraId="00000109">
      <w:pPr>
        <w:pStyle w:val="Heading1"/>
        <w:spacing w:after="0" w:before="200" w:line="276" w:lineRule="auto"/>
        <w:rPr>
          <w:rFonts w:ascii="Roboto" w:cs="Roboto" w:eastAsia="Roboto" w:hAnsi="Roboto"/>
          <w:color w:val="4285f4"/>
          <w:sz w:val="48"/>
          <w:szCs w:val="48"/>
        </w:rPr>
      </w:pPr>
      <w:bookmarkStart w:colFirst="0" w:colLast="0" w:name="_9k1jtlt62l0i" w:id="4"/>
      <w:bookmarkEnd w:id="4"/>
      <w:r w:rsidDel="00000000" w:rsidR="00000000" w:rsidRPr="00000000">
        <w:rPr>
          <w:rFonts w:ascii="Roboto" w:cs="Roboto" w:eastAsia="Roboto" w:hAnsi="Roboto"/>
          <w:color w:val="4285f4"/>
          <w:sz w:val="48"/>
          <w:szCs w:val="48"/>
          <w:rtl w:val="0"/>
        </w:rPr>
        <w:t xml:space="preserve">About the document</w:t>
      </w:r>
    </w:p>
    <w:p w:rsidR="00000000" w:rsidDel="00000000" w:rsidP="00000000" w:rsidRDefault="00000000" w:rsidRPr="00000000" w14:paraId="0000010A">
      <w:pPr>
        <w:spacing w:line="276" w:lineRule="auto"/>
        <w:rPr>
          <w:rFonts w:ascii="Roboto" w:cs="Roboto" w:eastAsia="Roboto" w:hAnsi="Roboto"/>
          <w:color w:val="757575"/>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740"/>
        <w:tblGridChange w:id="0">
          <w:tblGrid>
            <w:gridCol w:w="1620"/>
            <w:gridCol w:w="7740"/>
          </w:tblGrid>
        </w:tblGridChange>
      </w:tblGrid>
      <w:tr>
        <w:trPr>
          <w:cantSplit w:val="0"/>
          <w:trHeight w:val="600" w:hRule="atLeast"/>
          <w:tblHeader w:val="0"/>
        </w:trPr>
        <w:tc>
          <w:tcPr>
            <w:gridSpan w:val="2"/>
            <w:tcBorders>
              <w:top w:color="000000" w:space="0" w:sz="0" w:val="nil"/>
              <w:left w:color="000000" w:space="0" w:sz="0" w:val="nil"/>
              <w:bottom w:color="000000" w:space="0" w:sz="0" w:val="nil"/>
              <w:right w:color="000000" w:space="0" w:sz="0" w:val="nil"/>
            </w:tcBorders>
            <w:shd w:fill="3362b5" w:val="clear"/>
            <w:tcMar>
              <w:top w:w="100.0" w:type="dxa"/>
              <w:left w:w="100.0" w:type="dxa"/>
              <w:bottom w:w="100.0" w:type="dxa"/>
              <w:right w:w="100.0" w:type="dxa"/>
            </w:tcMar>
            <w:vAlign w:val="center"/>
          </w:tcPr>
          <w:p w:rsidR="00000000" w:rsidDel="00000000" w:rsidP="00000000" w:rsidRDefault="00000000" w:rsidRPr="00000000" w14:paraId="0000010B">
            <w:pPr>
              <w:widowControl w:val="0"/>
              <w:spacing w:line="240" w:lineRule="auto"/>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Highlights</w:t>
            </w:r>
          </w:p>
        </w:tc>
      </w:tr>
      <w:tr>
        <w:trPr>
          <w:cantSplit w:val="0"/>
          <w:trHeight w:val="1260" w:hRule="atLeast"/>
          <w:tblHeader w:val="0"/>
        </w:trPr>
        <w:tc>
          <w:tcPr>
            <w:tcBorders>
              <w:top w:color="000000" w:space="0" w:sz="0" w:val="nil"/>
              <w:left w:color="dbedf3" w:space="0" w:sz="4" w:val="single"/>
              <w:bottom w:color="e3f2fd" w:space="0" w:sz="12" w:val="single"/>
              <w:right w:color="000000" w:space="0" w:sz="0" w:val="nil"/>
            </w:tcBorders>
            <w:shd w:fill="e3f2fd" w:val="clear"/>
            <w:tcMar>
              <w:top w:w="100.0" w:type="dxa"/>
              <w:left w:w="100.0" w:type="dxa"/>
              <w:bottom w:w="100.0" w:type="dxa"/>
              <w:right w:w="100.0" w:type="dxa"/>
            </w:tcMar>
            <w:vAlign w:val="center"/>
          </w:tcPr>
          <w:p w:rsidR="00000000" w:rsidDel="00000000" w:rsidP="00000000" w:rsidRDefault="00000000" w:rsidRPr="00000000" w14:paraId="0000010D">
            <w:pPr>
              <w:widowControl w:val="0"/>
              <w:spacing w:line="276" w:lineRule="auto"/>
              <w:jc w:val="left"/>
              <w:rPr>
                <w:rFonts w:ascii="Roboto" w:cs="Roboto" w:eastAsia="Roboto" w:hAnsi="Roboto"/>
                <w:b w:val="1"/>
                <w:color w:val="757575"/>
              </w:rPr>
            </w:pPr>
            <w:r w:rsidDel="00000000" w:rsidR="00000000" w:rsidRPr="00000000">
              <w:rPr>
                <w:rFonts w:ascii="Roboto" w:cs="Roboto" w:eastAsia="Roboto" w:hAnsi="Roboto"/>
                <w:b w:val="1"/>
                <w:color w:val="757575"/>
                <w:rtl w:val="0"/>
              </w:rPr>
              <w:t xml:space="preserve">Purpose</w:t>
            </w:r>
          </w:p>
        </w:tc>
        <w:tc>
          <w:tcPr>
            <w:tcBorders>
              <w:top w:color="000000" w:space="0" w:sz="0" w:val="nil"/>
              <w:left w:color="000000" w:space="0" w:sz="0" w:val="nil"/>
              <w:bottom w:color="e3f2fd" w:space="0" w:sz="12" w:val="single"/>
              <w:right w:color="e3f2fd"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0E">
            <w:pPr>
              <w:widowControl w:val="0"/>
              <w:spacing w:line="276" w:lineRule="auto"/>
              <w:jc w:val="left"/>
              <w:rPr>
                <w:rFonts w:ascii="Roboto" w:cs="Roboto" w:eastAsia="Roboto" w:hAnsi="Roboto"/>
                <w:color w:val="757575"/>
              </w:rPr>
            </w:pPr>
            <w:r w:rsidDel="00000000" w:rsidR="00000000" w:rsidRPr="00000000">
              <w:rPr>
                <w:rFonts w:ascii="Roboto" w:cs="Roboto" w:eastAsia="Roboto" w:hAnsi="Roboto"/>
                <w:color w:val="757575"/>
                <w:rtl w:val="0"/>
              </w:rPr>
              <w:t xml:space="preserve">To introduce the reader to the architectural design, implementation and components of a highly scalable, robust and secure American Express (AMEX) deployment on Google Cloud Platform</w:t>
            </w:r>
          </w:p>
        </w:tc>
      </w:tr>
      <w:tr>
        <w:trPr>
          <w:cantSplit w:val="0"/>
          <w:trHeight w:val="1160" w:hRule="atLeast"/>
          <w:tblHeader w:val="0"/>
        </w:trPr>
        <w:tc>
          <w:tcPr>
            <w:tcBorders>
              <w:top w:color="e3f2fd" w:space="0" w:sz="12" w:val="single"/>
              <w:left w:color="dbedf3" w:space="0" w:sz="4" w:val="single"/>
              <w:bottom w:color="e3f2fd" w:space="0" w:sz="12" w:val="single"/>
              <w:right w:color="000000" w:space="0" w:sz="0" w:val="nil"/>
            </w:tcBorders>
            <w:shd w:fill="e3f2fd" w:val="clear"/>
            <w:tcMar>
              <w:top w:w="100.0" w:type="dxa"/>
              <w:left w:w="100.0" w:type="dxa"/>
              <w:bottom w:w="100.0" w:type="dxa"/>
              <w:right w:w="100.0" w:type="dxa"/>
            </w:tcMar>
            <w:vAlign w:val="center"/>
          </w:tcPr>
          <w:p w:rsidR="00000000" w:rsidDel="00000000" w:rsidP="00000000" w:rsidRDefault="00000000" w:rsidRPr="00000000" w14:paraId="0000010F">
            <w:pPr>
              <w:widowControl w:val="0"/>
              <w:spacing w:line="276" w:lineRule="auto"/>
              <w:jc w:val="left"/>
              <w:rPr>
                <w:rFonts w:ascii="Roboto" w:cs="Roboto" w:eastAsia="Roboto" w:hAnsi="Roboto"/>
                <w:b w:val="1"/>
                <w:color w:val="757575"/>
              </w:rPr>
            </w:pPr>
            <w:r w:rsidDel="00000000" w:rsidR="00000000" w:rsidRPr="00000000">
              <w:rPr>
                <w:rFonts w:ascii="Roboto" w:cs="Roboto" w:eastAsia="Roboto" w:hAnsi="Roboto"/>
                <w:b w:val="1"/>
                <w:color w:val="757575"/>
                <w:rtl w:val="0"/>
              </w:rPr>
              <w:t xml:space="preserve">Intended audience</w:t>
            </w:r>
          </w:p>
        </w:tc>
        <w:tc>
          <w:tcPr>
            <w:tcBorders>
              <w:top w:color="e3f2fd" w:space="0" w:sz="12" w:val="single"/>
              <w:left w:color="000000" w:space="0" w:sz="0" w:val="nil"/>
              <w:bottom w:color="e3f2fd" w:space="0" w:sz="12" w:val="single"/>
              <w:right w:color="e3f2fd"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0">
            <w:pPr>
              <w:widowControl w:val="0"/>
              <w:spacing w:line="276" w:lineRule="auto"/>
              <w:jc w:val="left"/>
              <w:rPr>
                <w:rFonts w:ascii="Roboto" w:cs="Roboto" w:eastAsia="Roboto" w:hAnsi="Roboto"/>
                <w:color w:val="757575"/>
              </w:rPr>
            </w:pPr>
            <w:r w:rsidDel="00000000" w:rsidR="00000000" w:rsidRPr="00000000">
              <w:rPr>
                <w:rFonts w:ascii="Roboto" w:cs="Roboto" w:eastAsia="Roboto" w:hAnsi="Roboto"/>
                <w:color w:val="757575"/>
                <w:rtl w:val="0"/>
              </w:rPr>
              <w:t xml:space="preserve">AMEX application stakeholders, including: security teams, compliance teams, data teams, infrastructure teams ,application teams, architects, and engineers, who are looking to understand and/or deploy and/or implement and/or support the targeted workloads’ infrastructure policies, security standards and governance policies in deployment across production and non-production environments.</w:t>
            </w:r>
          </w:p>
        </w:tc>
      </w:tr>
      <w:tr>
        <w:trPr>
          <w:cantSplit w:val="0"/>
          <w:trHeight w:val="1040" w:hRule="atLeast"/>
          <w:tblHeader w:val="0"/>
        </w:trPr>
        <w:tc>
          <w:tcPr>
            <w:tcBorders>
              <w:top w:color="e3f2fd" w:space="0" w:sz="12" w:val="single"/>
              <w:left w:color="dbedf3" w:space="0" w:sz="4" w:val="single"/>
              <w:bottom w:color="e3f2fd" w:space="0" w:sz="12" w:val="single"/>
              <w:right w:color="000000" w:space="0" w:sz="0" w:val="nil"/>
            </w:tcBorders>
            <w:shd w:fill="e3f2fd" w:val="clear"/>
            <w:tcMar>
              <w:top w:w="100.0" w:type="dxa"/>
              <w:left w:w="100.0" w:type="dxa"/>
              <w:bottom w:w="100.0" w:type="dxa"/>
              <w:right w:w="100.0" w:type="dxa"/>
            </w:tcMar>
            <w:vAlign w:val="center"/>
          </w:tcPr>
          <w:p w:rsidR="00000000" w:rsidDel="00000000" w:rsidP="00000000" w:rsidRDefault="00000000" w:rsidRPr="00000000" w14:paraId="00000111">
            <w:pPr>
              <w:widowControl w:val="0"/>
              <w:spacing w:line="276" w:lineRule="auto"/>
              <w:jc w:val="left"/>
              <w:rPr>
                <w:rFonts w:ascii="Roboto" w:cs="Roboto" w:eastAsia="Roboto" w:hAnsi="Roboto"/>
                <w:b w:val="1"/>
                <w:color w:val="757575"/>
              </w:rPr>
            </w:pPr>
            <w:r w:rsidDel="00000000" w:rsidR="00000000" w:rsidRPr="00000000">
              <w:rPr>
                <w:rFonts w:ascii="Roboto" w:cs="Roboto" w:eastAsia="Roboto" w:hAnsi="Roboto"/>
                <w:b w:val="1"/>
                <w:color w:val="757575"/>
                <w:rtl w:val="0"/>
              </w:rPr>
              <w:t xml:space="preserve">Key </w:t>
            </w:r>
          </w:p>
          <w:p w:rsidR="00000000" w:rsidDel="00000000" w:rsidP="00000000" w:rsidRDefault="00000000" w:rsidRPr="00000000" w14:paraId="00000112">
            <w:pPr>
              <w:widowControl w:val="0"/>
              <w:spacing w:line="276" w:lineRule="auto"/>
              <w:jc w:val="left"/>
              <w:rPr>
                <w:rFonts w:ascii="Roboto" w:cs="Roboto" w:eastAsia="Roboto" w:hAnsi="Roboto"/>
                <w:b w:val="1"/>
                <w:color w:val="757575"/>
              </w:rPr>
            </w:pPr>
            <w:r w:rsidDel="00000000" w:rsidR="00000000" w:rsidRPr="00000000">
              <w:rPr>
                <w:rFonts w:ascii="Roboto" w:cs="Roboto" w:eastAsia="Roboto" w:hAnsi="Roboto"/>
                <w:b w:val="1"/>
                <w:color w:val="757575"/>
                <w:rtl w:val="0"/>
              </w:rPr>
              <w:t xml:space="preserve">assumptions</w:t>
            </w:r>
          </w:p>
        </w:tc>
        <w:tc>
          <w:tcPr>
            <w:tcBorders>
              <w:top w:color="e3f2fd" w:space="0" w:sz="12" w:val="single"/>
              <w:left w:color="000000" w:space="0" w:sz="0" w:val="nil"/>
              <w:bottom w:color="e3f2fd" w:space="0" w:sz="12" w:val="single"/>
              <w:right w:color="e3f2fd"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3">
            <w:pPr>
              <w:widowControl w:val="0"/>
              <w:spacing w:line="276" w:lineRule="auto"/>
              <w:jc w:val="left"/>
              <w:rPr>
                <w:rFonts w:ascii="Roboto" w:cs="Roboto" w:eastAsia="Roboto" w:hAnsi="Roboto"/>
                <w:strike w:val="1"/>
                <w:color w:val="757575"/>
              </w:rPr>
            </w:pPr>
            <w:r w:rsidDel="00000000" w:rsidR="00000000" w:rsidRPr="00000000">
              <w:rPr>
                <w:rFonts w:ascii="Roboto" w:cs="Roboto" w:eastAsia="Roboto" w:hAnsi="Roboto"/>
                <w:color w:val="757575"/>
                <w:rtl w:val="0"/>
              </w:rPr>
              <w:t xml:space="preserve">The audience has technical knowledge of Google Cloud Platform along with understand security and governance policies and the relevant components liking of cloud architecture, a basic understanding of Infrastructure setup needs like IAM and networking, the importance of storage, pipelines and warehousing</w:t>
            </w:r>
            <w:r w:rsidDel="00000000" w:rsidR="00000000" w:rsidRPr="00000000">
              <w:rPr>
                <w:rtl w:val="0"/>
              </w:rPr>
            </w:r>
          </w:p>
        </w:tc>
      </w:tr>
    </w:tbl>
    <w:p w:rsidR="00000000" w:rsidDel="00000000" w:rsidP="00000000" w:rsidRDefault="00000000" w:rsidRPr="00000000" w14:paraId="00000114">
      <w:pPr>
        <w:pStyle w:val="Heading1"/>
        <w:spacing w:after="120" w:before="400" w:lineRule="auto"/>
        <w:rPr>
          <w:rFonts w:ascii="Arial" w:cs="Arial" w:eastAsia="Arial" w:hAnsi="Arial"/>
          <w:color w:val="006fcf"/>
          <w:sz w:val="40"/>
          <w:szCs w:val="40"/>
        </w:rPr>
      </w:pPr>
      <w:bookmarkStart w:colFirst="0" w:colLast="0" w:name="_yyc8v8soya2g" w:id="5"/>
      <w:bookmarkEnd w:id="5"/>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1"/>
        <w:spacing w:after="120" w:before="400" w:lineRule="auto"/>
        <w:rPr>
          <w:rFonts w:ascii="Arial" w:cs="Arial" w:eastAsia="Arial" w:hAnsi="Arial"/>
          <w:color w:val="006fcf"/>
          <w:sz w:val="40"/>
          <w:szCs w:val="40"/>
        </w:rPr>
      </w:pPr>
      <w:bookmarkStart w:colFirst="0" w:colLast="0" w:name="_2qgp1cbqu9nf" w:id="6"/>
      <w:bookmarkEnd w:id="6"/>
      <w:r w:rsidDel="00000000" w:rsidR="00000000" w:rsidRPr="00000000">
        <w:rPr>
          <w:rFonts w:ascii="Arial" w:cs="Arial" w:eastAsia="Arial" w:hAnsi="Arial"/>
          <w:color w:val="006fcf"/>
          <w:sz w:val="40"/>
          <w:szCs w:val="40"/>
          <w:rtl w:val="0"/>
        </w:rPr>
        <w:t xml:space="preserve">Document Control</w:t>
      </w:r>
    </w:p>
    <w:p w:rsidR="00000000" w:rsidDel="00000000" w:rsidP="00000000" w:rsidRDefault="00000000" w:rsidRPr="00000000" w14:paraId="00000116">
      <w:pPr>
        <w:rPr>
          <w:rFonts w:ascii="Arial" w:cs="Arial" w:eastAsia="Arial" w:hAnsi="Arial"/>
          <w:color w:val="000000"/>
        </w:rPr>
      </w:pPr>
      <w:r w:rsidDel="00000000" w:rsidR="00000000" w:rsidRPr="00000000">
        <w:rPr>
          <w:rFonts w:ascii="Arial" w:cs="Arial" w:eastAsia="Arial" w:hAnsi="Arial"/>
          <w:b w:val="1"/>
          <w:color w:val="000000"/>
          <w:rtl w:val="0"/>
        </w:rPr>
        <w:t xml:space="preserve">Document source</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117">
      <w:pPr>
        <w:rPr>
          <w:rFonts w:ascii="Arial" w:cs="Arial" w:eastAsia="Arial" w:hAnsi="Arial"/>
          <w:color w:val="000000"/>
        </w:rPr>
      </w:pPr>
      <w:r w:rsidDel="00000000" w:rsidR="00000000" w:rsidRPr="00000000">
        <w:rPr>
          <w:rFonts w:ascii="Arial" w:cs="Arial" w:eastAsia="Arial" w:hAnsi="Arial"/>
          <w:color w:val="000000"/>
          <w:rtl w:val="0"/>
        </w:rPr>
        <w:t xml:space="preserve">https://docs.google.com/document/d/1tH3pkMCH8XPE_kramAHRNFjGEKNXnRCsLyj5kiN7Ai0/edit?usp=sharing</w:t>
      </w:r>
    </w:p>
    <w:p w:rsidR="00000000" w:rsidDel="00000000" w:rsidP="00000000" w:rsidRDefault="00000000" w:rsidRPr="00000000" w14:paraId="00000118">
      <w:pPr>
        <w:rPr>
          <w:rFonts w:ascii="Arial" w:cs="Arial" w:eastAsia="Arial" w:hAnsi="Arial"/>
          <w:color w:val="000000"/>
        </w:rPr>
      </w:pPr>
      <w:r w:rsidDel="00000000" w:rsidR="00000000" w:rsidRPr="00000000">
        <w:rPr>
          <w:rtl w:val="0"/>
        </w:rPr>
      </w:r>
    </w:p>
    <w:p w:rsidR="00000000" w:rsidDel="00000000" w:rsidP="00000000" w:rsidRDefault="00000000" w:rsidRPr="00000000" w14:paraId="00000119">
      <w:pPr>
        <w:rPr>
          <w:rFonts w:ascii="Arial" w:cs="Arial" w:eastAsia="Arial" w:hAnsi="Arial"/>
          <w:b w:val="1"/>
          <w:color w:val="000000"/>
        </w:rPr>
      </w:pPr>
      <w:r w:rsidDel="00000000" w:rsidR="00000000" w:rsidRPr="00000000">
        <w:rPr>
          <w:rFonts w:ascii="Arial" w:cs="Arial" w:eastAsia="Arial" w:hAnsi="Arial"/>
          <w:b w:val="1"/>
          <w:color w:val="000000"/>
          <w:rtl w:val="0"/>
        </w:rPr>
        <w:t xml:space="preserve">Document Approver(s)</w:t>
      </w:r>
    </w:p>
    <w:p w:rsidR="00000000" w:rsidDel="00000000" w:rsidP="00000000" w:rsidRDefault="00000000" w:rsidRPr="00000000" w14:paraId="0000011A">
      <w:pPr>
        <w:rPr>
          <w:rFonts w:ascii="Arial" w:cs="Arial" w:eastAsia="Arial" w:hAnsi="Arial"/>
          <w:color w:val="000000"/>
        </w:rPr>
      </w:pPr>
      <w:r w:rsidDel="00000000" w:rsidR="00000000" w:rsidRPr="00000000">
        <w:rPr>
          <w:rFonts w:ascii="Arial" w:cs="Arial" w:eastAsia="Arial" w:hAnsi="Arial"/>
          <w:color w:val="000000"/>
          <w:rtl w:val="0"/>
        </w:rPr>
        <w:t xml:space="preserve">All approvers are required.  Record of each approver must be maintained.</w:t>
      </w:r>
    </w:p>
    <w:p w:rsidR="00000000" w:rsidDel="00000000" w:rsidP="00000000" w:rsidRDefault="00000000" w:rsidRPr="00000000" w14:paraId="0000011B">
      <w:pPr>
        <w:rPr>
          <w:rFonts w:ascii="Arial" w:cs="Arial" w:eastAsia="Arial" w:hAnsi="Arial"/>
          <w:color w:val="000000"/>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Approver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Date Approved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Version Approved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Arial" w:cs="Arial" w:eastAsia="Arial" w:hAnsi="Arial"/>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Arial" w:cs="Arial" w:eastAsia="Arial" w:hAnsi="Arial"/>
                <w:color w:val="000000"/>
              </w:rPr>
            </w:pPr>
            <w:r w:rsidDel="00000000" w:rsidR="00000000" w:rsidRPr="00000000">
              <w:rPr>
                <w:rtl w:val="0"/>
              </w:rPr>
            </w:r>
          </w:p>
        </w:tc>
      </w:tr>
    </w:tbl>
    <w:p w:rsidR="00000000" w:rsidDel="00000000" w:rsidP="00000000" w:rsidRDefault="00000000" w:rsidRPr="00000000" w14:paraId="00000128">
      <w:pPr>
        <w:rPr>
          <w:rFonts w:ascii="Arial" w:cs="Arial" w:eastAsia="Arial" w:hAnsi="Arial"/>
          <w:color w:val="000000"/>
        </w:rPr>
      </w:pPr>
      <w:r w:rsidDel="00000000" w:rsidR="00000000" w:rsidRPr="00000000">
        <w:rPr>
          <w:rtl w:val="0"/>
        </w:rPr>
      </w:r>
    </w:p>
    <w:p w:rsidR="00000000" w:rsidDel="00000000" w:rsidP="00000000" w:rsidRDefault="00000000" w:rsidRPr="00000000" w14:paraId="00000129">
      <w:pPr>
        <w:rPr>
          <w:rFonts w:ascii="Arial" w:cs="Arial" w:eastAsia="Arial" w:hAnsi="Arial"/>
          <w:b w:val="1"/>
          <w:color w:val="000000"/>
        </w:rPr>
      </w:pPr>
      <w:r w:rsidDel="00000000" w:rsidR="00000000" w:rsidRPr="00000000">
        <w:rPr>
          <w:rFonts w:ascii="Arial" w:cs="Arial" w:eastAsia="Arial" w:hAnsi="Arial"/>
          <w:b w:val="1"/>
          <w:color w:val="000000"/>
          <w:rtl w:val="0"/>
        </w:rPr>
        <w:t xml:space="preserve">Document Reviewer(s)</w:t>
      </w:r>
    </w:p>
    <w:p w:rsidR="00000000" w:rsidDel="00000000" w:rsidP="00000000" w:rsidRDefault="00000000" w:rsidRPr="00000000" w14:paraId="0000012A">
      <w:pPr>
        <w:rPr>
          <w:rFonts w:ascii="Arial" w:cs="Arial" w:eastAsia="Arial" w:hAnsi="Arial"/>
          <w:color w:val="000000"/>
        </w:rPr>
      </w:pPr>
      <w:r w:rsidDel="00000000" w:rsidR="00000000" w:rsidRPr="00000000">
        <w:rPr>
          <w:rFonts w:ascii="Arial" w:cs="Arial" w:eastAsia="Arial" w:hAnsi="Arial"/>
          <w:color w:val="000000"/>
          <w:rtl w:val="0"/>
        </w:rPr>
        <w:t xml:space="preserve">Record of each reviewer must be maintained.</w:t>
      </w:r>
    </w:p>
    <w:p w:rsidR="00000000" w:rsidDel="00000000" w:rsidP="00000000" w:rsidRDefault="00000000" w:rsidRPr="00000000" w14:paraId="0000012B">
      <w:pPr>
        <w:rPr>
          <w:rFonts w:ascii="Arial" w:cs="Arial" w:eastAsia="Arial" w:hAnsi="Arial"/>
          <w:color w:val="000000"/>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Reviewer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Date Reviewed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Version Approved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Arial" w:cs="Arial" w:eastAsia="Arial" w:hAnsi="Arial"/>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Arial" w:cs="Arial" w:eastAsia="Arial" w:hAnsi="Arial"/>
                <w:color w:val="000000"/>
              </w:rPr>
            </w:pPr>
            <w:r w:rsidDel="00000000" w:rsidR="00000000" w:rsidRPr="00000000">
              <w:rPr>
                <w:rtl w:val="0"/>
              </w:rPr>
            </w:r>
          </w:p>
        </w:tc>
      </w:tr>
    </w:tbl>
    <w:p w:rsidR="00000000" w:rsidDel="00000000" w:rsidP="00000000" w:rsidRDefault="00000000" w:rsidRPr="00000000" w14:paraId="00000138">
      <w:pPr>
        <w:rPr>
          <w:rFonts w:ascii="Arial" w:cs="Arial" w:eastAsia="Arial" w:hAnsi="Arial"/>
          <w:color w:val="000000"/>
        </w:rPr>
      </w:pPr>
      <w:r w:rsidDel="00000000" w:rsidR="00000000" w:rsidRPr="00000000">
        <w:rPr>
          <w:rtl w:val="0"/>
        </w:rPr>
      </w:r>
    </w:p>
    <w:p w:rsidR="00000000" w:rsidDel="00000000" w:rsidP="00000000" w:rsidRDefault="00000000" w:rsidRPr="00000000" w14:paraId="00000139">
      <w:pPr>
        <w:rPr>
          <w:rFonts w:ascii="Arial" w:cs="Arial" w:eastAsia="Arial" w:hAnsi="Arial"/>
          <w:b w:val="1"/>
          <w:color w:val="000000"/>
        </w:rPr>
      </w:pPr>
      <w:r w:rsidDel="00000000" w:rsidR="00000000" w:rsidRPr="00000000">
        <w:rPr>
          <w:rFonts w:ascii="Arial" w:cs="Arial" w:eastAsia="Arial" w:hAnsi="Arial"/>
          <w:b w:val="1"/>
          <w:color w:val="000000"/>
          <w:rtl w:val="0"/>
        </w:rPr>
        <w:t xml:space="preserve">Revision History</w:t>
      </w:r>
    </w:p>
    <w:p w:rsidR="00000000" w:rsidDel="00000000" w:rsidP="00000000" w:rsidRDefault="00000000" w:rsidRPr="00000000" w14:paraId="0000013A">
      <w:pPr>
        <w:rPr>
          <w:rFonts w:ascii="Arial" w:cs="Arial" w:eastAsia="Arial" w:hAnsi="Arial"/>
          <w:color w:val="000000"/>
        </w:rPr>
      </w:pPr>
      <w:r w:rsidDel="00000000" w:rsidR="00000000" w:rsidRPr="00000000">
        <w:rPr>
          <w:rFonts w:ascii="Arial" w:cs="Arial" w:eastAsia="Arial" w:hAnsi="Arial"/>
          <w:color w:val="000000"/>
          <w:rtl w:val="0"/>
        </w:rPr>
        <w:t xml:space="preserve">The document author is authorized to make the following types of changes to the document without requiring approval:</w:t>
      </w:r>
    </w:p>
    <w:p w:rsidR="00000000" w:rsidDel="00000000" w:rsidP="00000000" w:rsidRDefault="00000000" w:rsidRPr="00000000" w14:paraId="0000013B">
      <w:pPr>
        <w:rPr>
          <w:rFonts w:ascii="Arial" w:cs="Arial" w:eastAsia="Arial" w:hAnsi="Arial"/>
          <w:color w:val="000000"/>
        </w:rPr>
      </w:pPr>
      <w:r w:rsidDel="00000000" w:rsidR="00000000" w:rsidRPr="00000000">
        <w:rPr>
          <w:rtl w:val="0"/>
        </w:rPr>
      </w:r>
    </w:p>
    <w:p w:rsidR="00000000" w:rsidDel="00000000" w:rsidP="00000000" w:rsidRDefault="00000000" w:rsidRPr="00000000" w14:paraId="0000013C">
      <w:pPr>
        <w:numPr>
          <w:ilvl w:val="0"/>
          <w:numId w:val="108"/>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Editorial, formatting, and spelling errors</w:t>
      </w:r>
    </w:p>
    <w:p w:rsidR="00000000" w:rsidDel="00000000" w:rsidP="00000000" w:rsidRDefault="00000000" w:rsidRPr="00000000" w14:paraId="0000013D">
      <w:pPr>
        <w:numPr>
          <w:ilvl w:val="0"/>
          <w:numId w:val="108"/>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Clarification</w:t>
      </w:r>
    </w:p>
    <w:p w:rsidR="00000000" w:rsidDel="00000000" w:rsidP="00000000" w:rsidRDefault="00000000" w:rsidRPr="00000000" w14:paraId="0000013E">
      <w:pPr>
        <w:rPr>
          <w:rFonts w:ascii="Arial" w:cs="Arial" w:eastAsia="Arial" w:hAnsi="Arial"/>
          <w:color w:val="000000"/>
        </w:rPr>
      </w:pPr>
      <w:r w:rsidDel="00000000" w:rsidR="00000000" w:rsidRPr="00000000">
        <w:rPr>
          <w:rtl w:val="0"/>
        </w:rPr>
      </w:r>
    </w:p>
    <w:p w:rsidR="00000000" w:rsidDel="00000000" w:rsidP="00000000" w:rsidRDefault="00000000" w:rsidRPr="00000000" w14:paraId="0000013F">
      <w:pPr>
        <w:rPr>
          <w:rFonts w:ascii="Arial" w:cs="Arial" w:eastAsia="Arial" w:hAnsi="Arial"/>
          <w:color w:val="000000"/>
        </w:rPr>
      </w:pPr>
      <w:r w:rsidDel="00000000" w:rsidR="00000000" w:rsidRPr="00000000">
        <w:rPr>
          <w:rFonts w:ascii="Arial" w:cs="Arial" w:eastAsia="Arial" w:hAnsi="Arial"/>
          <w:color w:val="000000"/>
          <w:rtl w:val="0"/>
        </w:rPr>
        <w:t xml:space="preserve">Changes to this document are summarized in the following table in reverse chronological order (latest version first).</w:t>
      </w:r>
    </w:p>
    <w:p w:rsidR="00000000" w:rsidDel="00000000" w:rsidP="00000000" w:rsidRDefault="00000000" w:rsidRPr="00000000" w14:paraId="00000140">
      <w:pPr>
        <w:rPr>
          <w:rFonts w:ascii="Arial" w:cs="Arial" w:eastAsia="Arial" w:hAnsi="Arial"/>
          <w:b w:val="1"/>
          <w:color w:val="000000"/>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Comment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January 28,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Added sections 9.3 Infrastructure as Code and 9.4 IaC Testing.  2.2.3 Resource Hierarchy updated. 7.6.1 Budget Report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December 13,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Updated section 3. Identity and access management incorporating AMEX comments.  Updated section 5.5.3.2 Sinks to include updated diagram.  Added section 10. High Availability and Disaster Recovery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November 30, 202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Added section 7. Billing and Quota, section 8. Compute and Storage, and section 9. Incorporating a DevOps culture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November 18,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Updated section 3.2.2 Identity and section 4. Networking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November 12,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Updated section 4. Networking incorporating AMEX feedback.  Section 5. Logging and Monitoring added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October 19,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Updates to Security and Networking sections.  Delivered to AMEX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September 23,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Delivered to AMEX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August 3,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Initial version</w:t>
            </w:r>
          </w:p>
        </w:tc>
      </w:tr>
    </w:tbl>
    <w:p w:rsidR="00000000" w:rsidDel="00000000" w:rsidP="00000000" w:rsidRDefault="00000000" w:rsidRPr="00000000" w14:paraId="0000015C">
      <w:pPr>
        <w:rPr>
          <w:rFonts w:ascii="Roboto" w:cs="Roboto" w:eastAsia="Roboto" w:hAnsi="Roboto"/>
          <w:color w:val="666666"/>
          <w:sz w:val="48"/>
          <w:szCs w:val="48"/>
        </w:rPr>
      </w:pPr>
      <w:r w:rsidDel="00000000" w:rsidR="00000000" w:rsidRPr="00000000">
        <w:rPr>
          <w:rtl w:val="0"/>
        </w:rPr>
      </w:r>
    </w:p>
    <w:p w:rsidR="00000000" w:rsidDel="00000000" w:rsidP="00000000" w:rsidRDefault="00000000" w:rsidRPr="00000000" w14:paraId="0000015D">
      <w:pPr>
        <w:pStyle w:val="Heading1"/>
        <w:ind w:left="0" w:firstLine="0"/>
        <w:rPr>
          <w:rFonts w:ascii="Roboto" w:cs="Roboto" w:eastAsia="Roboto" w:hAnsi="Roboto"/>
        </w:rPr>
      </w:pPr>
      <w:bookmarkStart w:colFirst="0" w:colLast="0" w:name="_bk0j6zogdah6" w:id="7"/>
      <w:bookmarkEnd w:id="7"/>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1"/>
        <w:ind w:left="0" w:firstLine="0"/>
        <w:rPr>
          <w:rFonts w:ascii="Roboto" w:cs="Roboto" w:eastAsia="Roboto" w:hAnsi="Roboto"/>
          <w:sz w:val="36"/>
          <w:szCs w:val="36"/>
        </w:rPr>
      </w:pPr>
      <w:bookmarkStart w:colFirst="0" w:colLast="0" w:name="_t2keswfxub54" w:id="8"/>
      <w:bookmarkEnd w:id="8"/>
      <w:r w:rsidDel="00000000" w:rsidR="00000000" w:rsidRPr="00000000">
        <w:rPr>
          <w:rFonts w:ascii="Roboto" w:cs="Roboto" w:eastAsia="Roboto" w:hAnsi="Roboto"/>
          <w:rtl w:val="0"/>
        </w:rPr>
        <w:t xml:space="preserve">1. </w:t>
      </w:r>
      <w:r w:rsidDel="00000000" w:rsidR="00000000" w:rsidRPr="00000000">
        <w:rPr>
          <w:rFonts w:ascii="Roboto" w:cs="Roboto" w:eastAsia="Roboto" w:hAnsi="Roboto"/>
          <w:rtl w:val="0"/>
        </w:rPr>
        <w:t xml:space="preserve">Introduction</w:t>
      </w:r>
      <w:r w:rsidDel="00000000" w:rsidR="00000000" w:rsidRPr="00000000">
        <w:rPr>
          <w:rtl w:val="0"/>
        </w:rPr>
      </w:r>
    </w:p>
    <w:p w:rsidR="00000000" w:rsidDel="00000000" w:rsidP="00000000" w:rsidRDefault="00000000" w:rsidRPr="00000000" w14:paraId="0000015F">
      <w:pPr>
        <w:pageBreakBefore w:val="0"/>
        <w:ind w:left="-90" w:firstLine="0"/>
        <w:rPr>
          <w:rFonts w:ascii="Roboto" w:cs="Roboto" w:eastAsia="Roboto" w:hAnsi="Roboto"/>
          <w:color w:val="666666"/>
        </w:rPr>
      </w:pPr>
      <w:r w:rsidDel="00000000" w:rsidR="00000000" w:rsidRPr="00000000">
        <w:rPr>
          <w:rtl w:val="0"/>
        </w:rPr>
      </w:r>
    </w:p>
    <w:p w:rsidR="00000000" w:rsidDel="00000000" w:rsidP="00000000" w:rsidRDefault="00000000" w:rsidRPr="00000000" w14:paraId="00000160">
      <w:pPr>
        <w:jc w:val="left"/>
        <w:rPr>
          <w:rFonts w:ascii="Roboto" w:cs="Roboto" w:eastAsia="Roboto" w:hAnsi="Roboto"/>
        </w:rPr>
      </w:pPr>
      <w:r w:rsidDel="00000000" w:rsidR="00000000" w:rsidRPr="00000000">
        <w:rPr>
          <w:rFonts w:ascii="Roboto" w:cs="Roboto" w:eastAsia="Roboto" w:hAnsi="Roboto"/>
          <w:rtl w:val="0"/>
        </w:rPr>
        <w:t xml:space="preserve">This document details the foundational architecture design and Google’s recommendations for American Express’s Google Cloud Platform (GCP) implementation. It is intended for use by American Express’s </w:t>
      </w:r>
      <w:commentRangeStart w:id="0"/>
      <w:r w:rsidDel="00000000" w:rsidR="00000000" w:rsidRPr="00000000">
        <w:rPr>
          <w:rFonts w:ascii="Roboto" w:cs="Roboto" w:eastAsia="Roboto" w:hAnsi="Roboto"/>
          <w:rtl w:val="0"/>
        </w:rPr>
        <w:t xml:space="preserve">central IT team </w:t>
      </w:r>
      <w:commentRangeEnd w:id="0"/>
      <w:r w:rsidDel="00000000" w:rsidR="00000000" w:rsidRPr="00000000">
        <w:commentReference w:id="0"/>
      </w:r>
      <w:r w:rsidDel="00000000" w:rsidR="00000000" w:rsidRPr="00000000">
        <w:rPr>
          <w:rFonts w:ascii="Roboto" w:cs="Roboto" w:eastAsia="Roboto" w:hAnsi="Roboto"/>
          <w:rtl w:val="0"/>
        </w:rPr>
        <w:t xml:space="preserve">managing the foundational platform, as well as the data teams and application teams working with the data and onboarding onto the platform. This document describes the best practices, the recommended architecture, along with key decisions made throughout the design process, in order to provide American Express with a reliable, compliant, secure, and scalable cloud foundation.  This document can be used as Amex’s GCP Information System Document, Security Architecture and Security Plan.</w:t>
      </w:r>
    </w:p>
    <w:p w:rsidR="00000000" w:rsidDel="00000000" w:rsidP="00000000" w:rsidRDefault="00000000" w:rsidRPr="00000000" w14:paraId="00000161">
      <w:pPr>
        <w:jc w:val="left"/>
        <w:rPr>
          <w:rFonts w:ascii="Roboto" w:cs="Roboto" w:eastAsia="Roboto" w:hAnsi="Roboto"/>
        </w:rPr>
      </w:pPr>
      <w:r w:rsidDel="00000000" w:rsidR="00000000" w:rsidRPr="00000000">
        <w:rPr>
          <w:rtl w:val="0"/>
        </w:rPr>
      </w:r>
    </w:p>
    <w:p w:rsidR="00000000" w:rsidDel="00000000" w:rsidP="00000000" w:rsidRDefault="00000000" w:rsidRPr="00000000" w14:paraId="00000162">
      <w:pPr>
        <w:jc w:val="left"/>
        <w:rPr>
          <w:rFonts w:ascii="Roboto" w:cs="Roboto" w:eastAsia="Roboto" w:hAnsi="Roboto"/>
        </w:rPr>
      </w:pPr>
      <w:r w:rsidDel="00000000" w:rsidR="00000000" w:rsidRPr="00000000">
        <w:rPr>
          <w:rFonts w:ascii="Roboto" w:cs="Roboto" w:eastAsia="Roboto" w:hAnsi="Roboto"/>
          <w:rtl w:val="0"/>
        </w:rPr>
        <w:t xml:space="preserve">Through this engagement, American Express (AMEX) team would like to build a Google Cloud Platform “secure landing zone” in order to enable their internal teams to deploy and develop data analysis tools and applications in the cloud with minimal human intervention throughout the deployment of the underlying infrastructure.</w:t>
      </w:r>
    </w:p>
    <w:p w:rsidR="00000000" w:rsidDel="00000000" w:rsidP="00000000" w:rsidRDefault="00000000" w:rsidRPr="00000000" w14:paraId="00000163">
      <w:pPr>
        <w:jc w:val="left"/>
        <w:rPr>
          <w:rFonts w:ascii="Roboto" w:cs="Roboto" w:eastAsia="Roboto" w:hAnsi="Roboto"/>
        </w:rPr>
      </w:pPr>
      <w:r w:rsidDel="00000000" w:rsidR="00000000" w:rsidRPr="00000000">
        <w:rPr>
          <w:rtl w:val="0"/>
        </w:rPr>
      </w:r>
    </w:p>
    <w:p w:rsidR="00000000" w:rsidDel="00000000" w:rsidP="00000000" w:rsidRDefault="00000000" w:rsidRPr="00000000" w14:paraId="00000164">
      <w:pPr>
        <w:jc w:val="left"/>
        <w:rPr>
          <w:rFonts w:ascii="Roboto" w:cs="Roboto" w:eastAsia="Roboto" w:hAnsi="Roboto"/>
        </w:rPr>
      </w:pPr>
      <w:r w:rsidDel="00000000" w:rsidR="00000000" w:rsidRPr="00000000">
        <w:rPr>
          <w:rFonts w:ascii="Roboto" w:cs="Roboto" w:eastAsia="Roboto" w:hAnsi="Roboto"/>
          <w:rtl w:val="0"/>
        </w:rPr>
        <w:t xml:space="preserve">The engagement should be treated as a green field activity, enabling the organization to follow GCP best practices going forward for all new projects, while leaving as-is any potential existing GCP workloads. </w:t>
      </w:r>
    </w:p>
    <w:p w:rsidR="00000000" w:rsidDel="00000000" w:rsidP="00000000" w:rsidRDefault="00000000" w:rsidRPr="00000000" w14:paraId="00000165">
      <w:pPr>
        <w:jc w:val="left"/>
        <w:rPr>
          <w:rFonts w:ascii="Roboto" w:cs="Roboto" w:eastAsia="Roboto" w:hAnsi="Roboto"/>
        </w:rPr>
      </w:pPr>
      <w:r w:rsidDel="00000000" w:rsidR="00000000" w:rsidRPr="00000000">
        <w:rPr>
          <w:rtl w:val="0"/>
        </w:rPr>
      </w:r>
    </w:p>
    <w:p w:rsidR="00000000" w:rsidDel="00000000" w:rsidP="00000000" w:rsidRDefault="00000000" w:rsidRPr="00000000" w14:paraId="00000166">
      <w:pPr>
        <w:jc w:val="left"/>
        <w:rPr>
          <w:rFonts w:ascii="Roboto" w:cs="Roboto" w:eastAsia="Roboto" w:hAnsi="Roboto"/>
        </w:rPr>
      </w:pPr>
      <w:r w:rsidDel="00000000" w:rsidR="00000000" w:rsidRPr="00000000">
        <w:rPr>
          <w:rFonts w:ascii="Roboto" w:cs="Roboto" w:eastAsia="Roboto" w:hAnsi="Roboto"/>
          <w:rtl w:val="0"/>
        </w:rPr>
        <w:t xml:space="preserve">At Google Cloud, we understand a landing zone encompasses a number of different tools, technologies, and processes that allow data engineers, data analysts, developers and other employees to focus on their technical work, while at the same time reducing toil and risk for the operations and security teams managing, maintaining, and monitoring the platform. The goal of this engagement is to capture the functional business and technical objectives, document and analyze these requirements, and provide design, recommendations and code to deploy the GCP foundational elements based on GCP best practices. Finally we will handoff all developed assets to the AMEX team and guide the Customer through deployment of a pilot environment through a series of demos and by providing associated documentation.</w:t>
      </w:r>
    </w:p>
    <w:p w:rsidR="00000000" w:rsidDel="00000000" w:rsidP="00000000" w:rsidRDefault="00000000" w:rsidRPr="00000000" w14:paraId="00000167">
      <w:pPr>
        <w:jc w:val="left"/>
        <w:rPr>
          <w:rFonts w:ascii="Roboto" w:cs="Roboto" w:eastAsia="Roboto" w:hAnsi="Roboto"/>
        </w:rPr>
      </w:pPr>
      <w:r w:rsidDel="00000000" w:rsidR="00000000" w:rsidRPr="00000000">
        <w:rPr>
          <w:rtl w:val="0"/>
        </w:rPr>
      </w:r>
    </w:p>
    <w:p w:rsidR="00000000" w:rsidDel="00000000" w:rsidP="00000000" w:rsidRDefault="00000000" w:rsidRPr="00000000" w14:paraId="00000168">
      <w:pPr>
        <w:jc w:val="left"/>
        <w:rPr>
          <w:rFonts w:ascii="Roboto" w:cs="Roboto" w:eastAsia="Roboto" w:hAnsi="Roboto"/>
        </w:rPr>
      </w:pPr>
      <w:r w:rsidDel="00000000" w:rsidR="00000000" w:rsidRPr="00000000">
        <w:rPr>
          <w:rFonts w:ascii="Roboto" w:cs="Roboto" w:eastAsia="Roboto" w:hAnsi="Roboto"/>
          <w:rtl w:val="0"/>
        </w:rPr>
        <w:t xml:space="preserve">The landing zone being developed for AMEX makes use of modern “configuration as code tools”, with Hashicorp’s </w:t>
      </w:r>
      <w:hyperlink r:id="rId9">
        <w:r w:rsidDel="00000000" w:rsidR="00000000" w:rsidRPr="00000000">
          <w:rPr>
            <w:rFonts w:ascii="Roboto" w:cs="Roboto" w:eastAsia="Roboto" w:hAnsi="Roboto"/>
            <w:color w:val="1155cc"/>
            <w:u w:val="single"/>
            <w:rtl w:val="0"/>
          </w:rPr>
          <w:t xml:space="preserve">Terraform</w:t>
        </w:r>
      </w:hyperlink>
      <w:r w:rsidDel="00000000" w:rsidR="00000000" w:rsidRPr="00000000">
        <w:rPr>
          <w:rFonts w:ascii="Roboto" w:cs="Roboto" w:eastAsia="Roboto" w:hAnsi="Roboto"/>
          <w:rtl w:val="0"/>
        </w:rPr>
        <w:t xml:space="preserve">, with modules based on Google’s </w:t>
      </w:r>
      <w:hyperlink r:id="rId10">
        <w:r w:rsidDel="00000000" w:rsidR="00000000" w:rsidRPr="00000000">
          <w:rPr>
            <w:rFonts w:ascii="Roboto" w:cs="Roboto" w:eastAsia="Roboto" w:hAnsi="Roboto"/>
            <w:color w:val="1155cc"/>
            <w:u w:val="single"/>
            <w:rtl w:val="0"/>
          </w:rPr>
          <w:t xml:space="preserve">Cloud Foundation Toolkit</w:t>
        </w:r>
      </w:hyperlink>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 The intention is to create all resources in GCP using Terraform, creating a no-touch production environment that is fully automated provisioning through tight integrations with their Servicenow change management processes.  Overall, this represents industry-wide best practices for cloud infrastructure deployment and automation.</w:t>
      </w:r>
    </w:p>
    <w:p w:rsidR="00000000" w:rsidDel="00000000" w:rsidP="00000000" w:rsidRDefault="00000000" w:rsidRPr="00000000" w14:paraId="00000169">
      <w:pPr>
        <w:pageBreakBefore w:val="0"/>
        <w:rPr>
          <w:rFonts w:ascii="Roboto" w:cs="Roboto" w:eastAsia="Roboto" w:hAnsi="Roboto"/>
          <w:color w:val="666666"/>
        </w:rPr>
      </w:pPr>
      <w:r w:rsidDel="00000000" w:rsidR="00000000" w:rsidRPr="00000000">
        <w:rPr>
          <w:rtl w:val="0"/>
        </w:rPr>
      </w:r>
    </w:p>
    <w:p w:rsidR="00000000" w:rsidDel="00000000" w:rsidP="00000000" w:rsidRDefault="00000000" w:rsidRPr="00000000" w14:paraId="0000016A">
      <w:pPr>
        <w:pStyle w:val="Heading1"/>
        <w:rPr>
          <w:rFonts w:ascii="Roboto" w:cs="Roboto" w:eastAsia="Roboto" w:hAnsi="Roboto"/>
        </w:rPr>
      </w:pPr>
      <w:bookmarkStart w:colFirst="0" w:colLast="0" w:name="_d14qi3i54po4" w:id="9"/>
      <w:bookmarkEnd w:id="9"/>
      <w:r w:rsidDel="00000000" w:rsidR="00000000" w:rsidRPr="00000000">
        <w:rPr>
          <w:rFonts w:ascii="Roboto" w:cs="Roboto" w:eastAsia="Roboto" w:hAnsi="Roboto"/>
          <w:rtl w:val="0"/>
        </w:rPr>
        <w:t xml:space="preserve">2. Resource management</w:t>
      </w:r>
    </w:p>
    <w:p w:rsidR="00000000" w:rsidDel="00000000" w:rsidP="00000000" w:rsidRDefault="00000000" w:rsidRPr="00000000" w14:paraId="0000016B">
      <w:pPr>
        <w:rPr>
          <w:rFonts w:ascii="Roboto" w:cs="Roboto" w:eastAsia="Roboto" w:hAnsi="Roboto"/>
        </w:rPr>
      </w:pPr>
      <w:r w:rsidDel="00000000" w:rsidR="00000000" w:rsidRPr="00000000">
        <w:rPr>
          <w:rFonts w:ascii="Roboto" w:cs="Roboto" w:eastAsia="Roboto" w:hAnsi="Roboto"/>
          <w:rtl w:val="0"/>
        </w:rPr>
        <w:t xml:space="preserve">All cloud resources belong to a </w:t>
      </w:r>
      <w:hyperlink r:id="rId11">
        <w:r w:rsidDel="00000000" w:rsidR="00000000" w:rsidRPr="00000000">
          <w:rPr>
            <w:rFonts w:ascii="Roboto" w:cs="Roboto" w:eastAsia="Roboto" w:hAnsi="Roboto"/>
            <w:color w:val="1155cc"/>
            <w:u w:val="single"/>
            <w:rtl w:val="0"/>
          </w:rPr>
          <w:t xml:space="preserve">Google Cloud Platform project</w:t>
        </w:r>
      </w:hyperlink>
      <w:r w:rsidDel="00000000" w:rsidR="00000000" w:rsidRPr="00000000">
        <w:rPr>
          <w:rFonts w:ascii="Roboto" w:cs="Roboto" w:eastAsia="Roboto" w:hAnsi="Roboto"/>
          <w:rtl w:val="0"/>
        </w:rPr>
        <w:t xml:space="preserve">. Projects form the basis for enabling and using the Google Cloud Platform services, including managing APIs, enabling billing, adding and removing collaborators, managing quota, and enabling other Google services. Each project is a separate compartment and each resource belongs to exactly one project. Projects can have multiple owners and users. Each project is managed and billed separately, though multiple projects may have the same billing account.</w:t>
      </w:r>
    </w:p>
    <w:p w:rsidR="00000000" w:rsidDel="00000000" w:rsidP="00000000" w:rsidRDefault="00000000" w:rsidRPr="00000000" w14:paraId="0000016C">
      <w:pPr>
        <w:rPr>
          <w:rFonts w:ascii="Roboto" w:cs="Roboto" w:eastAsia="Roboto" w:hAnsi="Roboto"/>
        </w:rPr>
      </w:pPr>
      <w:r w:rsidDel="00000000" w:rsidR="00000000" w:rsidRPr="00000000">
        <w:rPr>
          <w:rFonts w:ascii="Roboto" w:cs="Roboto" w:eastAsia="Roboto" w:hAnsi="Roboto"/>
          <w:rtl w:val="0"/>
        </w:rPr>
        <w:t xml:space="preserve">From a risk management perspective, a principle requirement for American Express is to establish the most restrictive configuration mode following the Google Cloud Platform (information system) best practices that enable the desired operational business outcomes.  </w:t>
      </w:r>
      <w:hyperlink r:id="rId12">
        <w:r w:rsidDel="00000000" w:rsidR="00000000" w:rsidRPr="00000000">
          <w:rPr>
            <w:rFonts w:ascii="Roboto" w:cs="Roboto" w:eastAsia="Roboto" w:hAnsi="Roboto"/>
            <w:color w:val="1155cc"/>
            <w:u w:val="single"/>
            <w:vertAlign w:val="superscript"/>
            <w:rtl w:val="0"/>
          </w:rPr>
          <w:t xml:space="preserve">NIST 800-53 CM-6</w:t>
        </w:r>
      </w:hyperlink>
      <w:r w:rsidDel="00000000" w:rsidR="00000000" w:rsidRPr="00000000">
        <w:rPr>
          <w:rtl w:val="0"/>
        </w:rPr>
      </w:r>
    </w:p>
    <w:p w:rsidR="00000000" w:rsidDel="00000000" w:rsidP="00000000" w:rsidRDefault="00000000" w:rsidRPr="00000000" w14:paraId="0000016D">
      <w:pPr>
        <w:rPr>
          <w:rFonts w:ascii="Roboto" w:cs="Roboto" w:eastAsia="Roboto" w:hAnsi="Roboto"/>
        </w:rPr>
      </w:pPr>
      <w:r w:rsidDel="00000000" w:rsidR="00000000" w:rsidRPr="00000000">
        <w:rPr>
          <w:rtl w:val="0"/>
        </w:rPr>
      </w:r>
    </w:p>
    <w:p w:rsidR="00000000" w:rsidDel="00000000" w:rsidP="00000000" w:rsidRDefault="00000000" w:rsidRPr="00000000" w14:paraId="0000016E">
      <w:pPr>
        <w:pStyle w:val="Heading2"/>
        <w:rPr>
          <w:rFonts w:ascii="Roboto" w:cs="Roboto" w:eastAsia="Roboto" w:hAnsi="Roboto"/>
        </w:rPr>
      </w:pPr>
      <w:bookmarkStart w:colFirst="0" w:colLast="0" w:name="_i7zwpskhwndf" w:id="10"/>
      <w:bookmarkEnd w:id="10"/>
      <w:r w:rsidDel="00000000" w:rsidR="00000000" w:rsidRPr="00000000">
        <w:rPr>
          <w:rFonts w:ascii="Roboto" w:cs="Roboto" w:eastAsia="Roboto" w:hAnsi="Roboto"/>
          <w:rtl w:val="0"/>
        </w:rPr>
        <w:t xml:space="preserve">2.1 Current environment</w:t>
      </w:r>
    </w:p>
    <w:p w:rsidR="00000000" w:rsidDel="00000000" w:rsidP="00000000" w:rsidRDefault="00000000" w:rsidRPr="00000000" w14:paraId="0000016F">
      <w:pPr>
        <w:rPr>
          <w:rFonts w:ascii="Roboto" w:cs="Roboto" w:eastAsia="Roboto" w:hAnsi="Roboto"/>
        </w:rPr>
      </w:pPr>
      <w:r w:rsidDel="00000000" w:rsidR="00000000" w:rsidRPr="00000000">
        <w:rPr>
          <w:rFonts w:ascii="Roboto" w:cs="Roboto" w:eastAsia="Roboto" w:hAnsi="Roboto"/>
          <w:sz w:val="24"/>
          <w:szCs w:val="24"/>
          <w:rtl w:val="0"/>
        </w:rPr>
        <w:t xml:space="preserve">AMEX </w:t>
      </w:r>
      <w:r w:rsidDel="00000000" w:rsidR="00000000" w:rsidRPr="00000000">
        <w:rPr>
          <w:rFonts w:ascii="Roboto" w:cs="Roboto" w:eastAsia="Roboto" w:hAnsi="Roboto"/>
          <w:rtl w:val="0"/>
        </w:rPr>
        <w:t xml:space="preserve"> is conducting a pilot of the Google Cloud Platform’s (GCP) BigQuery product for Customer’s Enterprise Data Warehouse (EDW) needs, and AMEX has engaged Google Cloud Professional Services for guidance. The GCP Foundation will be designed and built for this pilot project and for future migrations.</w:t>
      </w:r>
    </w:p>
    <w:p w:rsidR="00000000" w:rsidDel="00000000" w:rsidP="00000000" w:rsidRDefault="00000000" w:rsidRPr="00000000" w14:paraId="00000170">
      <w:pPr>
        <w:rPr>
          <w:rFonts w:ascii="Roboto" w:cs="Roboto" w:eastAsia="Roboto" w:hAnsi="Roboto"/>
        </w:rPr>
      </w:pPr>
      <w:r w:rsidDel="00000000" w:rsidR="00000000" w:rsidRPr="00000000">
        <w:rPr>
          <w:rtl w:val="0"/>
        </w:rPr>
      </w:r>
    </w:p>
    <w:p w:rsidR="00000000" w:rsidDel="00000000" w:rsidP="00000000" w:rsidRDefault="00000000" w:rsidRPr="00000000" w14:paraId="00000171">
      <w:pPr>
        <w:pStyle w:val="Heading2"/>
        <w:rPr>
          <w:rFonts w:ascii="Roboto" w:cs="Roboto" w:eastAsia="Roboto" w:hAnsi="Roboto"/>
        </w:rPr>
      </w:pPr>
      <w:bookmarkStart w:colFirst="0" w:colLast="0" w:name="_991h1zpbol7k" w:id="11"/>
      <w:bookmarkEnd w:id="11"/>
      <w:r w:rsidDel="00000000" w:rsidR="00000000" w:rsidRPr="00000000">
        <w:rPr>
          <w:rFonts w:ascii="Roboto" w:cs="Roboto" w:eastAsia="Roboto" w:hAnsi="Roboto"/>
          <w:rtl w:val="0"/>
        </w:rPr>
        <w:t xml:space="preserve">2.2 GCP Resource Management </w:t>
      </w:r>
    </w:p>
    <w:p w:rsidR="00000000" w:rsidDel="00000000" w:rsidP="00000000" w:rsidRDefault="00000000" w:rsidRPr="00000000" w14:paraId="00000172">
      <w:pPr>
        <w:pStyle w:val="Heading3"/>
        <w:rPr>
          <w:rFonts w:ascii="Roboto" w:cs="Roboto" w:eastAsia="Roboto" w:hAnsi="Roboto"/>
        </w:rPr>
      </w:pPr>
      <w:bookmarkStart w:colFirst="0" w:colLast="0" w:name="_k15kbx7cw1ry" w:id="12"/>
      <w:bookmarkEnd w:id="12"/>
      <w:r w:rsidDel="00000000" w:rsidR="00000000" w:rsidRPr="00000000">
        <w:rPr>
          <w:rFonts w:ascii="Roboto" w:cs="Roboto" w:eastAsia="Roboto" w:hAnsi="Roboto"/>
          <w:rtl w:val="0"/>
        </w:rPr>
        <w:t xml:space="preserve">2.2.1 Resources</w:t>
      </w:r>
    </w:p>
    <w:p w:rsidR="00000000" w:rsidDel="00000000" w:rsidP="00000000" w:rsidRDefault="00000000" w:rsidRPr="00000000" w14:paraId="00000173">
      <w:pPr>
        <w:rPr>
          <w:rFonts w:ascii="Roboto" w:cs="Roboto" w:eastAsia="Roboto" w:hAnsi="Roboto"/>
        </w:rPr>
      </w:pPr>
      <w:r w:rsidDel="00000000" w:rsidR="00000000" w:rsidRPr="00000000">
        <w:rPr>
          <w:rFonts w:ascii="Roboto" w:cs="Roboto" w:eastAsia="Roboto" w:hAnsi="Roboto"/>
          <w:rtl w:val="0"/>
        </w:rPr>
        <w:t xml:space="preserve">In the GCP environment, all the cloud resources that are created must belong to a </w:t>
      </w:r>
      <w:hyperlink r:id="rId13">
        <w:r w:rsidDel="00000000" w:rsidR="00000000" w:rsidRPr="00000000">
          <w:rPr>
            <w:rFonts w:ascii="Roboto" w:cs="Roboto" w:eastAsia="Roboto" w:hAnsi="Roboto"/>
            <w:color w:val="1155cc"/>
            <w:u w:val="single"/>
            <w:rtl w:val="0"/>
          </w:rPr>
          <w:t xml:space="preserve">project</w:t>
        </w:r>
      </w:hyperlink>
      <w:r w:rsidDel="00000000" w:rsidR="00000000" w:rsidRPr="00000000">
        <w:rPr>
          <w:rFonts w:ascii="Roboto" w:cs="Roboto" w:eastAsia="Roboto" w:hAnsi="Roboto"/>
          <w:rtl w:val="0"/>
        </w:rPr>
        <w:t xml:space="preserve">. Projects form the basis for enabling and using the Google Cloud Platform services, including managing APIs, enabling billing, granting and revoking authorizations to collaborators, and enabling other Google services. Each project is a separate container and each resource belongs to exactly one project, though these resources can communicate with each other if their VPC networks are configured to permit it. Multiple authorizations can be granted to users and groups in each project. Each project is managed and appears itemized separately in billing invoices, though multiple projects may share the same billing account.</w:t>
      </w:r>
    </w:p>
    <w:p w:rsidR="00000000" w:rsidDel="00000000" w:rsidP="00000000" w:rsidRDefault="00000000" w:rsidRPr="00000000" w14:paraId="00000174">
      <w:pPr>
        <w:rPr>
          <w:rFonts w:ascii="Roboto" w:cs="Roboto" w:eastAsia="Roboto" w:hAnsi="Roboto"/>
        </w:rPr>
      </w:pPr>
      <w:r w:rsidDel="00000000" w:rsidR="00000000" w:rsidRPr="00000000">
        <w:rPr>
          <w:rFonts w:ascii="Roboto" w:cs="Roboto" w:eastAsia="Roboto" w:hAnsi="Roboto"/>
          <w:rtl w:val="0"/>
        </w:rPr>
        <w:t xml:space="preserve">Because resources cannot be migrated between projects (they are sticky to the project in which they are created), care must be taken to ensure that each resource is created in the correct project. Resources can be placed in separate projects in order to:</w:t>
      </w:r>
    </w:p>
    <w:p w:rsidR="00000000" w:rsidDel="00000000" w:rsidP="00000000" w:rsidRDefault="00000000" w:rsidRPr="00000000" w14:paraId="00000175">
      <w:pPr>
        <w:numPr>
          <w:ilvl w:val="0"/>
          <w:numId w:val="65"/>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allow separate teams to have control over different instances of the same type (separation of duties)</w:t>
      </w:r>
    </w:p>
    <w:p w:rsidR="00000000" w:rsidDel="00000000" w:rsidP="00000000" w:rsidRDefault="00000000" w:rsidRPr="00000000" w14:paraId="00000176">
      <w:pPr>
        <w:numPr>
          <w:ilvl w:val="0"/>
          <w:numId w:val="65"/>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allow separate resources to be itemized separately on an invoice (billing separation)</w:t>
      </w:r>
    </w:p>
    <w:p w:rsidR="00000000" w:rsidDel="00000000" w:rsidP="00000000" w:rsidRDefault="00000000" w:rsidRPr="00000000" w14:paraId="00000177">
      <w:pPr>
        <w:numPr>
          <w:ilvl w:val="0"/>
          <w:numId w:val="65"/>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exceed the number of resources permitted by a project-based quota</w:t>
      </w:r>
    </w:p>
    <w:p w:rsidR="00000000" w:rsidDel="00000000" w:rsidP="00000000" w:rsidRDefault="00000000" w:rsidRPr="00000000" w14:paraId="00000178">
      <w:pPr>
        <w:rPr>
          <w:rFonts w:ascii="Roboto" w:cs="Roboto" w:eastAsia="Roboto" w:hAnsi="Roboto"/>
        </w:rPr>
      </w:pPr>
      <w:r w:rsidDel="00000000" w:rsidR="00000000" w:rsidRPr="00000000">
        <w:rPr>
          <w:rtl w:val="0"/>
        </w:rPr>
      </w:r>
    </w:p>
    <w:p w:rsidR="00000000" w:rsidDel="00000000" w:rsidP="00000000" w:rsidRDefault="00000000" w:rsidRPr="00000000" w14:paraId="00000179">
      <w:pPr>
        <w:pStyle w:val="Heading3"/>
        <w:rPr>
          <w:rFonts w:ascii="Roboto" w:cs="Roboto" w:eastAsia="Roboto" w:hAnsi="Roboto"/>
        </w:rPr>
      </w:pPr>
      <w:bookmarkStart w:colFirst="0" w:colLast="0" w:name="_7pw4mv18r2yz" w:id="13"/>
      <w:bookmarkEnd w:id="13"/>
      <w:r w:rsidDel="00000000" w:rsidR="00000000" w:rsidRPr="00000000">
        <w:rPr>
          <w:rFonts w:ascii="Roboto" w:cs="Roboto" w:eastAsia="Roboto" w:hAnsi="Roboto"/>
          <w:rtl w:val="0"/>
        </w:rPr>
        <w:t xml:space="preserve">2.2.2 Naming Conventions</w:t>
      </w:r>
    </w:p>
    <w:p w:rsidR="00000000" w:rsidDel="00000000" w:rsidP="00000000" w:rsidRDefault="00000000" w:rsidRPr="00000000" w14:paraId="0000017A">
      <w:pPr>
        <w:rPr>
          <w:rFonts w:ascii="Roboto" w:cs="Roboto" w:eastAsia="Roboto" w:hAnsi="Roboto"/>
        </w:rPr>
      </w:pPr>
      <w:r w:rsidDel="00000000" w:rsidR="00000000" w:rsidRPr="00000000">
        <w:rPr>
          <w:rFonts w:ascii="Roboto" w:cs="Roboto" w:eastAsia="Roboto" w:hAnsi="Roboto"/>
          <w:rtl w:val="0"/>
        </w:rPr>
        <w:t xml:space="preserve">We recommend that you have a standardized naming convention across various Google Cloud resources. Table 1.1 lays out conventions for creating names for elements in Google Cloud for the example.com reference architecture. Table 1.2 describes the field values that are used in the names.</w:t>
      </w:r>
    </w:p>
    <w:p w:rsidR="00000000" w:rsidDel="00000000" w:rsidP="00000000" w:rsidRDefault="00000000" w:rsidRPr="00000000" w14:paraId="0000017B">
      <w:pPr>
        <w:ind w:left="-90" w:firstLine="0"/>
        <w:rPr>
          <w:rFonts w:ascii="Roboto" w:cs="Roboto" w:eastAsia="Roboto" w:hAnsi="Roboto"/>
        </w:rPr>
      </w:pPr>
      <w:r w:rsidDel="00000000" w:rsidR="00000000" w:rsidRPr="00000000">
        <w:rPr>
          <w:rtl w:val="0"/>
        </w:rPr>
      </w:r>
    </w:p>
    <w:tbl>
      <w:tblPr>
        <w:tblStyle w:val="Table5"/>
        <w:tblW w:w="9660.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25"/>
        <w:gridCol w:w="4935"/>
        <w:tblGridChange w:id="0">
          <w:tblGrid>
            <w:gridCol w:w="4725"/>
            <w:gridCol w:w="4935"/>
          </w:tblGrid>
        </w:tblGridChange>
      </w:tblGrid>
      <w:tr>
        <w:trPr>
          <w:cantSplit w:val="0"/>
          <w:tblHeader w:val="0"/>
        </w:trPr>
        <w:tc>
          <w:tcPr>
            <w:shd w:fill="4285f4" w:val="clear"/>
            <w:tcMar>
              <w:top w:w="100.0" w:type="dxa"/>
              <w:left w:w="100.0" w:type="dxa"/>
              <w:bottom w:w="100.0" w:type="dxa"/>
              <w:right w:w="100.0" w:type="dxa"/>
            </w:tcMar>
            <w:vAlign w:val="top"/>
          </w:tcPr>
          <w:p w:rsidR="00000000" w:rsidDel="00000000" w:rsidP="00000000" w:rsidRDefault="00000000" w:rsidRPr="00000000" w14:paraId="0000017C">
            <w:pPr>
              <w:spacing w:line="240" w:lineRule="auto"/>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Resource</w:t>
            </w:r>
          </w:p>
        </w:tc>
        <w:tc>
          <w:tcPr>
            <w:shd w:fill="4285f4" w:val="clear"/>
            <w:tcMar>
              <w:top w:w="100.0" w:type="dxa"/>
              <w:left w:w="100.0" w:type="dxa"/>
              <w:bottom w:w="100.0" w:type="dxa"/>
              <w:right w:w="100.0" w:type="dxa"/>
            </w:tcMar>
            <w:vAlign w:val="top"/>
          </w:tcPr>
          <w:p w:rsidR="00000000" w:rsidDel="00000000" w:rsidP="00000000" w:rsidRDefault="00000000" w:rsidRPr="00000000" w14:paraId="0000017D">
            <w:pPr>
              <w:spacing w:line="240" w:lineRule="auto"/>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Naming Convention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spacing w:line="240" w:lineRule="auto"/>
              <w:rPr>
                <w:rFonts w:ascii="Roboto" w:cs="Roboto" w:eastAsia="Roboto" w:hAnsi="Roboto"/>
              </w:rPr>
            </w:pPr>
            <w:r w:rsidDel="00000000" w:rsidR="00000000" w:rsidRPr="00000000">
              <w:rPr>
                <w:rFonts w:ascii="Roboto" w:cs="Roboto" w:eastAsia="Roboto" w:hAnsi="Roboto"/>
                <w:rtl w:val="0"/>
              </w:rPr>
              <w:t xml:space="preserve">Folder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spacing w:line="240" w:lineRule="auto"/>
              <w:rPr>
                <w:rFonts w:ascii="Roboto" w:cs="Roboto" w:eastAsia="Roboto" w:hAnsi="Roboto"/>
              </w:rPr>
            </w:pPr>
            <w:r w:rsidDel="00000000" w:rsidR="00000000" w:rsidRPr="00000000">
              <w:rPr>
                <w:rFonts w:ascii="Roboto" w:cs="Roboto" w:eastAsia="Roboto" w:hAnsi="Roboto"/>
                <w:rtl w:val="0"/>
              </w:rPr>
              <w:t xml:space="preserve">fldr-&lt;environment-code&gt;-&lt;folder-description&gt;</w:t>
            </w:r>
          </w:p>
          <w:p w:rsidR="00000000" w:rsidDel="00000000" w:rsidP="00000000" w:rsidRDefault="00000000" w:rsidRPr="00000000" w14:paraId="00000180">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81">
            <w:pPr>
              <w:spacing w:line="240" w:lineRule="auto"/>
              <w:rPr>
                <w:rFonts w:ascii="Roboto" w:cs="Roboto" w:eastAsia="Roboto" w:hAnsi="Roboto"/>
              </w:rPr>
            </w:pPr>
            <w:r w:rsidDel="00000000" w:rsidR="00000000" w:rsidRPr="00000000">
              <w:rPr>
                <w:rFonts w:ascii="Roboto" w:cs="Roboto" w:eastAsia="Roboto" w:hAnsi="Roboto"/>
                <w:rtl w:val="0"/>
              </w:rPr>
              <w:t xml:space="preserve">Examples:</w:t>
            </w:r>
          </w:p>
          <w:p w:rsidR="00000000" w:rsidDel="00000000" w:rsidP="00000000" w:rsidRDefault="00000000" w:rsidRPr="00000000" w14:paraId="00000182">
            <w:pPr>
              <w:spacing w:line="240" w:lineRule="auto"/>
              <w:rPr>
                <w:rFonts w:ascii="Roboto" w:cs="Roboto" w:eastAsia="Roboto" w:hAnsi="Roboto"/>
              </w:rPr>
            </w:pPr>
            <w:r w:rsidDel="00000000" w:rsidR="00000000" w:rsidRPr="00000000">
              <w:rPr>
                <w:rFonts w:ascii="Roboto" w:cs="Roboto" w:eastAsia="Roboto" w:hAnsi="Roboto"/>
                <w:rtl w:val="0"/>
              </w:rPr>
              <w:t xml:space="preserve">fldr-p-analytical</w:t>
            </w:r>
          </w:p>
          <w:p w:rsidR="00000000" w:rsidDel="00000000" w:rsidP="00000000" w:rsidRDefault="00000000" w:rsidRPr="00000000" w14:paraId="00000183">
            <w:pPr>
              <w:spacing w:line="240" w:lineRule="auto"/>
              <w:rPr>
                <w:rFonts w:ascii="Roboto" w:cs="Roboto" w:eastAsia="Roboto" w:hAnsi="Roboto"/>
              </w:rPr>
            </w:pPr>
            <w:r w:rsidDel="00000000" w:rsidR="00000000" w:rsidRPr="00000000">
              <w:rPr>
                <w:rFonts w:ascii="Roboto" w:cs="Roboto" w:eastAsia="Roboto" w:hAnsi="Roboto"/>
                <w:rtl w:val="0"/>
              </w:rPr>
              <w:t xml:space="preserve">fldr-p-engineering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spacing w:line="240" w:lineRule="auto"/>
              <w:rPr>
                <w:rFonts w:ascii="Roboto" w:cs="Roboto" w:eastAsia="Roboto" w:hAnsi="Roboto"/>
              </w:rPr>
            </w:pPr>
            <w:r w:rsidDel="00000000" w:rsidR="00000000" w:rsidRPr="00000000">
              <w:rPr>
                <w:rFonts w:ascii="Roboto" w:cs="Roboto" w:eastAsia="Roboto" w:hAnsi="Roboto"/>
                <w:rtl w:val="0"/>
              </w:rPr>
              <w:t xml:space="preserve">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spacing w:line="240" w:lineRule="auto"/>
              <w:rPr>
                <w:rFonts w:ascii="Roboto" w:cs="Roboto" w:eastAsia="Roboto" w:hAnsi="Roboto"/>
              </w:rPr>
            </w:pPr>
            <w:r w:rsidDel="00000000" w:rsidR="00000000" w:rsidRPr="00000000">
              <w:rPr>
                <w:rFonts w:ascii="Roboto" w:cs="Roboto" w:eastAsia="Roboto" w:hAnsi="Roboto"/>
                <w:rtl w:val="0"/>
              </w:rPr>
              <w:t xml:space="preserve">prj-&lt;business-code&gt;-&lt;environment-code&gt;{-&lt;project-description&gt;}-&lt;unique-number&gt;*</w:t>
            </w:r>
          </w:p>
          <w:p w:rsidR="00000000" w:rsidDel="00000000" w:rsidP="00000000" w:rsidRDefault="00000000" w:rsidRPr="00000000" w14:paraId="00000186">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87">
            <w:pPr>
              <w:spacing w:line="240" w:lineRule="auto"/>
              <w:rPr>
                <w:rFonts w:ascii="Roboto" w:cs="Roboto" w:eastAsia="Roboto" w:hAnsi="Roboto"/>
              </w:rPr>
            </w:pPr>
            <w:r w:rsidDel="00000000" w:rsidR="00000000" w:rsidRPr="00000000">
              <w:rPr>
                <w:rFonts w:ascii="Roboto" w:cs="Roboto" w:eastAsia="Roboto" w:hAnsi="Roboto"/>
                <w:rtl w:val="0"/>
              </w:rPr>
              <w:t xml:space="preserve">Examples:</w:t>
            </w:r>
          </w:p>
          <w:p w:rsidR="00000000" w:rsidDel="00000000" w:rsidP="00000000" w:rsidRDefault="00000000" w:rsidRPr="00000000" w14:paraId="00000188">
            <w:pPr>
              <w:spacing w:line="240" w:lineRule="auto"/>
              <w:rPr>
                <w:rFonts w:ascii="Roboto" w:cs="Roboto" w:eastAsia="Roboto" w:hAnsi="Roboto"/>
              </w:rPr>
            </w:pPr>
            <w:r w:rsidDel="00000000" w:rsidR="00000000" w:rsidRPr="00000000">
              <w:rPr>
                <w:rFonts w:ascii="Roboto" w:cs="Roboto" w:eastAsia="Roboto" w:hAnsi="Roboto"/>
                <w:rtl w:val="0"/>
              </w:rPr>
              <w:t xml:space="preserve">prj-amex-p-kubernetes</w:t>
            </w:r>
          </w:p>
          <w:p w:rsidR="00000000" w:rsidDel="00000000" w:rsidP="00000000" w:rsidRDefault="00000000" w:rsidRPr="00000000" w14:paraId="00000189">
            <w:pPr>
              <w:spacing w:line="240" w:lineRule="auto"/>
              <w:rPr>
                <w:rFonts w:ascii="Roboto" w:cs="Roboto" w:eastAsia="Roboto" w:hAnsi="Roboto"/>
              </w:rPr>
            </w:pPr>
            <w:r w:rsidDel="00000000" w:rsidR="00000000" w:rsidRPr="00000000">
              <w:rPr>
                <w:rFonts w:ascii="Roboto" w:cs="Roboto" w:eastAsia="Roboto" w:hAnsi="Roboto"/>
                <w:rtl w:val="0"/>
              </w:rPr>
              <w:t xml:space="preserve">prj-amex-p-inventory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spacing w:line="240" w:lineRule="auto"/>
              <w:rPr>
                <w:rFonts w:ascii="Roboto" w:cs="Roboto" w:eastAsia="Roboto" w:hAnsi="Roboto"/>
              </w:rPr>
            </w:pPr>
            <w:r w:rsidDel="00000000" w:rsidR="00000000" w:rsidRPr="00000000">
              <w:rPr>
                <w:rFonts w:ascii="Roboto" w:cs="Roboto" w:eastAsia="Roboto" w:hAnsi="Roboto"/>
                <w:rtl w:val="0"/>
              </w:rPr>
              <w:t xml:space="preserve">VPC</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spacing w:line="240" w:lineRule="auto"/>
              <w:rPr>
                <w:rFonts w:ascii="Roboto" w:cs="Roboto" w:eastAsia="Roboto" w:hAnsi="Roboto"/>
              </w:rPr>
            </w:pPr>
            <w:r w:rsidDel="00000000" w:rsidR="00000000" w:rsidRPr="00000000">
              <w:rPr>
                <w:rFonts w:ascii="Roboto" w:cs="Roboto" w:eastAsia="Roboto" w:hAnsi="Roboto"/>
                <w:rtl w:val="0"/>
              </w:rPr>
              <w:t xml:space="preserve">vpc-&lt;environment-code&gt;-&lt;vpc-type&gt;{-&lt;vpc-description&gt;} </w:t>
            </w:r>
          </w:p>
          <w:p w:rsidR="00000000" w:rsidDel="00000000" w:rsidP="00000000" w:rsidRDefault="00000000" w:rsidRPr="00000000" w14:paraId="0000018C">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8D">
            <w:pPr>
              <w:spacing w:line="240" w:lineRule="auto"/>
              <w:rPr>
                <w:rFonts w:ascii="Roboto" w:cs="Roboto" w:eastAsia="Roboto" w:hAnsi="Roboto"/>
              </w:rPr>
            </w:pPr>
            <w:r w:rsidDel="00000000" w:rsidR="00000000" w:rsidRPr="00000000">
              <w:rPr>
                <w:rFonts w:ascii="Roboto" w:cs="Roboto" w:eastAsia="Roboto" w:hAnsi="Roboto"/>
                <w:rtl w:val="0"/>
              </w:rPr>
              <w:t xml:space="preserve">Example: vpc-p-shared-base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spacing w:line="240" w:lineRule="auto"/>
              <w:rPr>
                <w:rFonts w:ascii="Roboto" w:cs="Roboto" w:eastAsia="Roboto" w:hAnsi="Roboto"/>
              </w:rPr>
            </w:pPr>
            <w:r w:rsidDel="00000000" w:rsidR="00000000" w:rsidRPr="00000000">
              <w:rPr>
                <w:rFonts w:ascii="Roboto" w:cs="Roboto" w:eastAsia="Roboto" w:hAnsi="Roboto"/>
                <w:rtl w:val="0"/>
              </w:rPr>
              <w:t xml:space="preserve">Subnet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spacing w:line="240" w:lineRule="auto"/>
              <w:rPr>
                <w:rFonts w:ascii="Roboto" w:cs="Roboto" w:eastAsia="Roboto" w:hAnsi="Roboto"/>
              </w:rPr>
            </w:pPr>
            <w:r w:rsidDel="00000000" w:rsidR="00000000" w:rsidRPr="00000000">
              <w:rPr>
                <w:rFonts w:ascii="Roboto" w:cs="Roboto" w:eastAsia="Roboto" w:hAnsi="Roboto"/>
                <w:rtl w:val="0"/>
              </w:rPr>
              <w:t xml:space="preserve">sb-&lt;vpc-name&gt;-&lt;region&gt;{-&lt;subnet-description&gt;} </w:t>
            </w:r>
          </w:p>
          <w:p w:rsidR="00000000" w:rsidDel="00000000" w:rsidP="00000000" w:rsidRDefault="00000000" w:rsidRPr="00000000" w14:paraId="00000190">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91">
            <w:pPr>
              <w:spacing w:line="240" w:lineRule="auto"/>
              <w:rPr>
                <w:rFonts w:ascii="Roboto" w:cs="Roboto" w:eastAsia="Roboto" w:hAnsi="Roboto"/>
              </w:rPr>
            </w:pPr>
            <w:r w:rsidDel="00000000" w:rsidR="00000000" w:rsidRPr="00000000">
              <w:rPr>
                <w:rFonts w:ascii="Roboto" w:cs="Roboto" w:eastAsia="Roboto" w:hAnsi="Roboto"/>
                <w:rtl w:val="0"/>
              </w:rPr>
              <w:t xml:space="preserve">Example: sb-p-shared-base-us-east1-net1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spacing w:line="240" w:lineRule="auto"/>
              <w:rPr>
                <w:rFonts w:ascii="Roboto" w:cs="Roboto" w:eastAsia="Roboto" w:hAnsi="Roboto"/>
              </w:rPr>
            </w:pPr>
            <w:r w:rsidDel="00000000" w:rsidR="00000000" w:rsidRPr="00000000">
              <w:rPr>
                <w:rFonts w:ascii="Roboto" w:cs="Roboto" w:eastAsia="Roboto" w:hAnsi="Roboto"/>
                <w:rtl w:val="0"/>
              </w:rPr>
              <w:t xml:space="preserve">Firewall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spacing w:line="240" w:lineRule="auto"/>
              <w:rPr>
                <w:rFonts w:ascii="Roboto" w:cs="Roboto" w:eastAsia="Roboto" w:hAnsi="Roboto"/>
              </w:rPr>
            </w:pPr>
            <w:r w:rsidDel="00000000" w:rsidR="00000000" w:rsidRPr="00000000">
              <w:rPr>
                <w:rFonts w:ascii="Roboto" w:cs="Roboto" w:eastAsia="Roboto" w:hAnsi="Roboto"/>
                <w:rtl w:val="0"/>
              </w:rPr>
              <w:t xml:space="preserve">fw-&lt;vpc-name&gt;</w:t>
            </w:r>
            <w:r w:rsidDel="00000000" w:rsidR="00000000" w:rsidRPr="00000000">
              <w:rPr>
                <w:rFonts w:ascii="Roboto" w:cs="Roboto" w:eastAsia="Roboto" w:hAnsi="Roboto"/>
                <w:rtl w:val="0"/>
              </w:rPr>
              <w:t xml:space="preserve">-&lt;direction&gt;-&lt;action&gt;-&lt;src-label&gt;-&lt;dest-label&gt;-&lt;protocol-port</w:t>
            </w:r>
            <w:r w:rsidDel="00000000" w:rsidR="00000000" w:rsidRPr="00000000">
              <w:rPr>
                <w:rFonts w:ascii="Roboto" w:cs="Roboto" w:eastAsia="Roboto" w:hAnsi="Roboto"/>
                <w:rtl w:val="0"/>
              </w:rPr>
              <w:t xml:space="preserve">&gt;{-&lt;firewall-description&gt;} </w:t>
            </w:r>
          </w:p>
          <w:p w:rsidR="00000000" w:rsidDel="00000000" w:rsidP="00000000" w:rsidRDefault="00000000" w:rsidRPr="00000000" w14:paraId="00000194">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95">
            <w:pPr>
              <w:spacing w:line="240" w:lineRule="auto"/>
              <w:rPr>
                <w:rFonts w:ascii="Roboto" w:cs="Roboto" w:eastAsia="Roboto" w:hAnsi="Roboto"/>
              </w:rPr>
            </w:pPr>
            <w:r w:rsidDel="00000000" w:rsidR="00000000" w:rsidRPr="00000000">
              <w:rPr>
                <w:rFonts w:ascii="Roboto" w:cs="Roboto" w:eastAsia="Roboto" w:hAnsi="Roboto"/>
                <w:rtl w:val="0"/>
              </w:rPr>
              <w:t xml:space="preserve">Example: fw-p-shared-base-i-a-all-all-tcp-80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spacing w:line="240" w:lineRule="auto"/>
              <w:rPr>
                <w:rFonts w:ascii="Roboto" w:cs="Roboto" w:eastAsia="Roboto" w:hAnsi="Roboto"/>
              </w:rPr>
            </w:pPr>
            <w:r w:rsidDel="00000000" w:rsidR="00000000" w:rsidRPr="00000000">
              <w:rPr>
                <w:rFonts w:ascii="Roboto" w:cs="Roboto" w:eastAsia="Roboto" w:hAnsi="Roboto"/>
                <w:rtl w:val="0"/>
              </w:rPr>
              <w:t xml:space="preserve">Cloud router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spacing w:line="240" w:lineRule="auto"/>
              <w:rPr>
                <w:rFonts w:ascii="Roboto" w:cs="Roboto" w:eastAsia="Roboto" w:hAnsi="Roboto"/>
              </w:rPr>
            </w:pPr>
            <w:r w:rsidDel="00000000" w:rsidR="00000000" w:rsidRPr="00000000">
              <w:rPr>
                <w:rFonts w:ascii="Roboto" w:cs="Roboto" w:eastAsia="Roboto" w:hAnsi="Roboto"/>
                <w:rtl w:val="0"/>
              </w:rPr>
              <w:t xml:space="preserve">cr-&lt;vpc-name&gt;-&lt;region&gt;{-&lt;cloud-router-description&gt;} </w:t>
            </w:r>
          </w:p>
          <w:p w:rsidR="00000000" w:rsidDel="00000000" w:rsidP="00000000" w:rsidRDefault="00000000" w:rsidRPr="00000000" w14:paraId="00000198">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99">
            <w:pPr>
              <w:spacing w:line="240" w:lineRule="auto"/>
              <w:rPr>
                <w:rFonts w:ascii="Roboto" w:cs="Roboto" w:eastAsia="Roboto" w:hAnsi="Roboto"/>
              </w:rPr>
            </w:pPr>
            <w:r w:rsidDel="00000000" w:rsidR="00000000" w:rsidRPr="00000000">
              <w:rPr>
                <w:rFonts w:ascii="Roboto" w:cs="Roboto" w:eastAsia="Roboto" w:hAnsi="Roboto"/>
                <w:rtl w:val="0"/>
              </w:rPr>
              <w:t xml:space="preserve">Example: cr-p-shared-base-us-east1-cr1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spacing w:line="240" w:lineRule="auto"/>
              <w:rPr>
                <w:rFonts w:ascii="Roboto" w:cs="Roboto" w:eastAsia="Roboto" w:hAnsi="Roboto"/>
              </w:rPr>
            </w:pPr>
            <w:r w:rsidDel="00000000" w:rsidR="00000000" w:rsidRPr="00000000">
              <w:rPr>
                <w:rFonts w:ascii="Roboto" w:cs="Roboto" w:eastAsia="Roboto" w:hAnsi="Roboto"/>
                <w:rtl w:val="0"/>
              </w:rPr>
              <w:t xml:space="preserve">Route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spacing w:line="240" w:lineRule="auto"/>
              <w:rPr>
                <w:rFonts w:ascii="Roboto" w:cs="Roboto" w:eastAsia="Roboto" w:hAnsi="Roboto"/>
              </w:rPr>
            </w:pPr>
            <w:r w:rsidDel="00000000" w:rsidR="00000000" w:rsidRPr="00000000">
              <w:rPr>
                <w:rFonts w:ascii="Roboto" w:cs="Roboto" w:eastAsia="Roboto" w:hAnsi="Roboto"/>
                <w:rtl w:val="0"/>
              </w:rPr>
              <w:t xml:space="preserve">rt-&lt;vpc-name&gt;-&lt;instance-tag&gt;-&lt;next-hop&gt;{-&lt;route-description&gt;} </w:t>
            </w:r>
          </w:p>
          <w:p w:rsidR="00000000" w:rsidDel="00000000" w:rsidP="00000000" w:rsidRDefault="00000000" w:rsidRPr="00000000" w14:paraId="0000019C">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9D">
            <w:pPr>
              <w:spacing w:line="240" w:lineRule="auto"/>
              <w:rPr>
                <w:rFonts w:ascii="Roboto" w:cs="Roboto" w:eastAsia="Roboto" w:hAnsi="Roboto"/>
              </w:rPr>
            </w:pPr>
            <w:r w:rsidDel="00000000" w:rsidR="00000000" w:rsidRPr="00000000">
              <w:rPr>
                <w:rFonts w:ascii="Roboto" w:cs="Roboto" w:eastAsia="Roboto" w:hAnsi="Roboto"/>
                <w:rtl w:val="0"/>
              </w:rPr>
              <w:t xml:space="preserve">Example: rt-p-shared-base-all-default-windows-activation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spacing w:line="240" w:lineRule="auto"/>
              <w:rPr>
                <w:rFonts w:ascii="Roboto" w:cs="Roboto" w:eastAsia="Roboto" w:hAnsi="Roboto"/>
              </w:rPr>
            </w:pPr>
            <w:r w:rsidDel="00000000" w:rsidR="00000000" w:rsidRPr="00000000">
              <w:rPr>
                <w:rFonts w:ascii="Roboto" w:cs="Roboto" w:eastAsia="Roboto" w:hAnsi="Roboto"/>
                <w:rtl w:val="0"/>
              </w:rPr>
              <w:t xml:space="preserve">Cloud Interconnect Connection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spacing w:line="240" w:lineRule="auto"/>
              <w:rPr>
                <w:rFonts w:ascii="Roboto" w:cs="Roboto" w:eastAsia="Roboto" w:hAnsi="Roboto"/>
              </w:rPr>
            </w:pPr>
            <w:r w:rsidDel="00000000" w:rsidR="00000000" w:rsidRPr="00000000">
              <w:rPr>
                <w:rFonts w:ascii="Roboto" w:cs="Roboto" w:eastAsia="Roboto" w:hAnsi="Roboto"/>
                <w:rtl w:val="0"/>
              </w:rPr>
              <w:t xml:space="preserve">ic-&lt;onprem-dc&gt;-&lt;colo&gt;</w:t>
            </w:r>
          </w:p>
          <w:p w:rsidR="00000000" w:rsidDel="00000000" w:rsidP="00000000" w:rsidRDefault="00000000" w:rsidRPr="00000000" w14:paraId="000001A0">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A1">
            <w:pPr>
              <w:spacing w:line="240" w:lineRule="auto"/>
              <w:rPr>
                <w:rFonts w:ascii="Roboto" w:cs="Roboto" w:eastAsia="Roboto" w:hAnsi="Roboto"/>
              </w:rPr>
            </w:pPr>
            <w:r w:rsidDel="00000000" w:rsidR="00000000" w:rsidRPr="00000000">
              <w:rPr>
                <w:rFonts w:ascii="Roboto" w:cs="Roboto" w:eastAsia="Roboto" w:hAnsi="Roboto"/>
                <w:rtl w:val="0"/>
              </w:rPr>
              <w:t xml:space="preserve">Example: ic-dal-lga-zone1-1422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spacing w:line="240" w:lineRule="auto"/>
              <w:rPr>
                <w:rFonts w:ascii="Roboto" w:cs="Roboto" w:eastAsia="Roboto" w:hAnsi="Roboto"/>
              </w:rPr>
            </w:pPr>
            <w:r w:rsidDel="00000000" w:rsidR="00000000" w:rsidRPr="00000000">
              <w:rPr>
                <w:rFonts w:ascii="Roboto" w:cs="Roboto" w:eastAsia="Roboto" w:hAnsi="Roboto"/>
                <w:rtl w:val="0"/>
              </w:rPr>
              <w:t xml:space="preserve">Cloud interconnect VLAN 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spacing w:line="240" w:lineRule="auto"/>
              <w:rPr>
                <w:rFonts w:ascii="Roboto" w:cs="Roboto" w:eastAsia="Roboto" w:hAnsi="Roboto"/>
              </w:rPr>
            </w:pPr>
            <w:r w:rsidDel="00000000" w:rsidR="00000000" w:rsidRPr="00000000">
              <w:rPr>
                <w:rFonts w:ascii="Roboto" w:cs="Roboto" w:eastAsia="Roboto" w:hAnsi="Roboto"/>
                <w:rtl w:val="0"/>
              </w:rPr>
              <w:t xml:space="preserve">vl-&lt;ic-name&gt;-&lt;cr-name&gt;</w:t>
            </w:r>
          </w:p>
          <w:p w:rsidR="00000000" w:rsidDel="00000000" w:rsidP="00000000" w:rsidRDefault="00000000" w:rsidRPr="00000000" w14:paraId="000001A4">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A5">
            <w:pPr>
              <w:spacing w:line="240" w:lineRule="auto"/>
              <w:rPr>
                <w:rFonts w:ascii="Roboto" w:cs="Roboto" w:eastAsia="Roboto" w:hAnsi="Roboto"/>
              </w:rPr>
            </w:pPr>
            <w:r w:rsidDel="00000000" w:rsidR="00000000" w:rsidRPr="00000000">
              <w:rPr>
                <w:rFonts w:ascii="Roboto" w:cs="Roboto" w:eastAsia="Roboto" w:hAnsi="Roboto"/>
                <w:rtl w:val="0"/>
              </w:rPr>
              <w:t xml:space="preserve">Example: vl-dal-da1-zone1-p-shared-base-us-east1-cr1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spacing w:line="240" w:lineRule="auto"/>
              <w:rPr>
                <w:rFonts w:ascii="Roboto" w:cs="Roboto" w:eastAsia="Roboto" w:hAnsi="Roboto"/>
              </w:rPr>
            </w:pPr>
            <w:r w:rsidDel="00000000" w:rsidR="00000000" w:rsidRPr="00000000">
              <w:rPr>
                <w:rFonts w:ascii="Roboto" w:cs="Roboto" w:eastAsia="Roboto" w:hAnsi="Roboto"/>
                <w:rtl w:val="0"/>
              </w:rPr>
              <w:t xml:space="preserve">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spacing w:line="240" w:lineRule="auto"/>
              <w:rPr>
                <w:rFonts w:ascii="Roboto" w:cs="Roboto" w:eastAsia="Roboto" w:hAnsi="Roboto"/>
              </w:rPr>
            </w:pPr>
            <w:r w:rsidDel="00000000" w:rsidR="00000000" w:rsidRPr="00000000">
              <w:rPr>
                <w:rFonts w:ascii="Roboto" w:cs="Roboto" w:eastAsia="Roboto" w:hAnsi="Roboto"/>
                <w:rtl w:val="0"/>
              </w:rPr>
              <w:t xml:space="preserve">gcp-&lt;team-name&gt;-&lt;role&gt;-&lt;region&gt; </w:t>
            </w:r>
          </w:p>
          <w:p w:rsidR="00000000" w:rsidDel="00000000" w:rsidP="00000000" w:rsidRDefault="00000000" w:rsidRPr="00000000" w14:paraId="000001A8">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A9">
            <w:pPr>
              <w:spacing w:line="240" w:lineRule="auto"/>
              <w:rPr>
                <w:rFonts w:ascii="Roboto" w:cs="Roboto" w:eastAsia="Roboto" w:hAnsi="Roboto"/>
              </w:rPr>
            </w:pPr>
            <w:r w:rsidDel="00000000" w:rsidR="00000000" w:rsidRPr="00000000">
              <w:rPr>
                <w:rFonts w:ascii="Roboto" w:cs="Roboto" w:eastAsia="Roboto" w:hAnsi="Roboto"/>
                <w:rtl w:val="0"/>
              </w:rPr>
              <w:t xml:space="preserve">Example: gcp-sre-engineers-na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spacing w:line="240" w:lineRule="auto"/>
              <w:rPr>
                <w:rFonts w:ascii="Roboto" w:cs="Roboto" w:eastAsia="Roboto" w:hAnsi="Roboto"/>
              </w:rPr>
            </w:pPr>
            <w:r w:rsidDel="00000000" w:rsidR="00000000" w:rsidRPr="00000000">
              <w:rPr>
                <w:rFonts w:ascii="Roboto" w:cs="Roboto" w:eastAsia="Roboto" w:hAnsi="Roboto"/>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spacing w:line="240" w:lineRule="auto"/>
              <w:rPr>
                <w:rFonts w:ascii="Roboto" w:cs="Roboto" w:eastAsia="Roboto" w:hAnsi="Roboto"/>
              </w:rPr>
            </w:pPr>
            <w:r w:rsidDel="00000000" w:rsidR="00000000" w:rsidRPr="00000000">
              <w:rPr>
                <w:rFonts w:ascii="Roboto" w:cs="Roboto" w:eastAsia="Roboto" w:hAnsi="Roboto"/>
                <w:rtl w:val="0"/>
              </w:rPr>
              <w:t xml:space="preserve">rl-&lt;function&gt;{-&lt;role-description&gt;} </w:t>
            </w:r>
          </w:p>
          <w:p w:rsidR="00000000" w:rsidDel="00000000" w:rsidP="00000000" w:rsidRDefault="00000000" w:rsidRPr="00000000" w14:paraId="000001AC">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AD">
            <w:pPr>
              <w:spacing w:line="240" w:lineRule="auto"/>
              <w:rPr>
                <w:rFonts w:ascii="Roboto" w:cs="Roboto" w:eastAsia="Roboto" w:hAnsi="Roboto"/>
              </w:rPr>
            </w:pPr>
            <w:r w:rsidDel="00000000" w:rsidR="00000000" w:rsidRPr="00000000">
              <w:rPr>
                <w:rFonts w:ascii="Roboto" w:cs="Roboto" w:eastAsia="Roboto" w:hAnsi="Roboto"/>
                <w:rtl w:val="0"/>
              </w:rPr>
              <w:t xml:space="preserve">Example: rl-compute-admin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spacing w:line="240" w:lineRule="auto"/>
              <w:rPr>
                <w:rFonts w:ascii="Roboto" w:cs="Roboto" w:eastAsia="Roboto" w:hAnsi="Roboto"/>
              </w:rPr>
            </w:pPr>
            <w:r w:rsidDel="00000000" w:rsidR="00000000" w:rsidRPr="00000000">
              <w:rPr>
                <w:rFonts w:ascii="Roboto" w:cs="Roboto" w:eastAsia="Roboto" w:hAnsi="Roboto"/>
                <w:rtl w:val="0"/>
              </w:rPr>
              <w:t xml:space="preserve">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spacing w:line="240" w:lineRule="auto"/>
              <w:rPr>
                <w:rFonts w:ascii="Roboto" w:cs="Roboto" w:eastAsia="Roboto" w:hAnsi="Roboto"/>
              </w:rPr>
            </w:pPr>
            <w:r w:rsidDel="00000000" w:rsidR="00000000" w:rsidRPr="00000000">
              <w:rPr>
                <w:rFonts w:ascii="Roboto" w:cs="Roboto" w:eastAsia="Roboto" w:hAnsi="Roboto"/>
                <w:rtl w:val="0"/>
              </w:rPr>
              <w:t xml:space="preserve">sa-&lt;app-name&gt;-&lt;service-account-description&gt;</w:t>
            </w:r>
          </w:p>
          <w:p w:rsidR="00000000" w:rsidDel="00000000" w:rsidP="00000000" w:rsidRDefault="00000000" w:rsidRPr="00000000" w14:paraId="000001B0">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B1">
            <w:pPr>
              <w:spacing w:line="240" w:lineRule="auto"/>
              <w:rPr>
                <w:rFonts w:ascii="Roboto" w:cs="Roboto" w:eastAsia="Roboto" w:hAnsi="Roboto"/>
              </w:rPr>
            </w:pPr>
            <w:r w:rsidDel="00000000" w:rsidR="00000000" w:rsidRPr="00000000">
              <w:rPr>
                <w:rFonts w:ascii="Roboto" w:cs="Roboto" w:eastAsia="Roboto" w:hAnsi="Roboto"/>
                <w:rtl w:val="0"/>
              </w:rPr>
              <w:t xml:space="preserve">Example: sa-p-acde-shared-base-data-bkt-reader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spacing w:line="240" w:lineRule="auto"/>
              <w:rPr>
                <w:rFonts w:ascii="Roboto" w:cs="Roboto" w:eastAsia="Roboto" w:hAnsi="Roboto"/>
              </w:rPr>
            </w:pPr>
            <w:r w:rsidDel="00000000" w:rsidR="00000000" w:rsidRPr="00000000">
              <w:rPr>
                <w:rFonts w:ascii="Roboto" w:cs="Roboto" w:eastAsia="Roboto" w:hAnsi="Roboto"/>
                <w:rtl w:val="0"/>
              </w:rPr>
              <w:t xml:space="preserve">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spacing w:line="240" w:lineRule="auto"/>
              <w:rPr>
                <w:rFonts w:ascii="Roboto" w:cs="Roboto" w:eastAsia="Roboto" w:hAnsi="Roboto"/>
              </w:rPr>
            </w:pPr>
            <w:r w:rsidDel="00000000" w:rsidR="00000000" w:rsidRPr="00000000">
              <w:rPr>
                <w:rFonts w:ascii="Roboto" w:cs="Roboto" w:eastAsia="Roboto" w:hAnsi="Roboto"/>
                <w:rtl w:val="0"/>
              </w:rPr>
              <w:t xml:space="preserve">bkt-&lt;project-name&gt;{-&lt;bucket-description&gt;} </w:t>
            </w:r>
          </w:p>
          <w:p w:rsidR="00000000" w:rsidDel="00000000" w:rsidP="00000000" w:rsidRDefault="00000000" w:rsidRPr="00000000" w14:paraId="000001B4">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B5">
            <w:pPr>
              <w:spacing w:line="240" w:lineRule="auto"/>
              <w:rPr>
                <w:rFonts w:ascii="Roboto" w:cs="Roboto" w:eastAsia="Roboto" w:hAnsi="Roboto"/>
              </w:rPr>
            </w:pPr>
            <w:r w:rsidDel="00000000" w:rsidR="00000000" w:rsidRPr="00000000">
              <w:rPr>
                <w:rFonts w:ascii="Roboto" w:cs="Roboto" w:eastAsia="Roboto" w:hAnsi="Roboto"/>
                <w:rtl w:val="0"/>
              </w:rPr>
              <w:t xml:space="preserve">Example: bkt-amex-p-inventory-assets</w:t>
            </w:r>
          </w:p>
        </w:tc>
      </w:tr>
    </w:tbl>
    <w:p w:rsidR="00000000" w:rsidDel="00000000" w:rsidP="00000000" w:rsidRDefault="00000000" w:rsidRPr="00000000" w14:paraId="000001B6">
      <w:pPr>
        <w:rPr>
          <w:rFonts w:ascii="Roboto" w:cs="Roboto" w:eastAsia="Roboto" w:hAnsi="Roboto"/>
        </w:rPr>
      </w:pPr>
      <w:r w:rsidDel="00000000" w:rsidR="00000000" w:rsidRPr="00000000">
        <w:rPr>
          <w:rFonts w:ascii="Roboto" w:cs="Roboto" w:eastAsia="Roboto" w:hAnsi="Roboto"/>
          <w:rtl w:val="0"/>
        </w:rPr>
        <w:t xml:space="preserve">Table 1.1 Naming conventions for reference</w:t>
      </w:r>
    </w:p>
    <w:p w:rsidR="00000000" w:rsidDel="00000000" w:rsidP="00000000" w:rsidRDefault="00000000" w:rsidRPr="00000000" w14:paraId="000001B7">
      <w:pPr>
        <w:ind w:left="-90" w:firstLine="0"/>
        <w:rPr>
          <w:rFonts w:ascii="Roboto" w:cs="Roboto" w:eastAsia="Roboto" w:hAnsi="Roboto"/>
        </w:rPr>
      </w:pPr>
      <w:r w:rsidDel="00000000" w:rsidR="00000000" w:rsidRPr="00000000">
        <w:rPr>
          <w:rtl w:val="0"/>
        </w:rPr>
      </w:r>
    </w:p>
    <w:p w:rsidR="00000000" w:rsidDel="00000000" w:rsidP="00000000" w:rsidRDefault="00000000" w:rsidRPr="00000000" w14:paraId="000001B8">
      <w:pPr>
        <w:ind w:left="-90" w:firstLine="0"/>
        <w:rPr>
          <w:rFonts w:ascii="Roboto" w:cs="Roboto" w:eastAsia="Roboto" w:hAnsi="Roboto"/>
        </w:rPr>
      </w:pPr>
      <w:r w:rsidDel="00000000" w:rsidR="00000000" w:rsidRPr="00000000">
        <w:rPr>
          <w:rtl w:val="0"/>
        </w:rPr>
      </w:r>
    </w:p>
    <w:tbl>
      <w:tblPr>
        <w:tblStyle w:val="Table6"/>
        <w:tblW w:w="9450.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3150"/>
        <w:gridCol w:w="3150"/>
        <w:tblGridChange w:id="0">
          <w:tblGrid>
            <w:gridCol w:w="3150"/>
            <w:gridCol w:w="3150"/>
            <w:gridCol w:w="3150"/>
          </w:tblGrid>
        </w:tblGridChange>
      </w:tblGrid>
      <w:tr>
        <w:trPr>
          <w:cantSplit w:val="0"/>
          <w:tblHeader w:val="0"/>
        </w:trPr>
        <w:tc>
          <w:tcPr>
            <w:shd w:fill="4285f4"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Field</w:t>
            </w:r>
          </w:p>
        </w:tc>
        <w:tc>
          <w:tcPr>
            <w:shd w:fill="4285f4"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Description</w:t>
            </w:r>
          </w:p>
        </w:tc>
        <w:tc>
          <w:tcPr>
            <w:shd w:fill="4285f4"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spacing w:line="240" w:lineRule="auto"/>
              <w:rPr>
                <w:rFonts w:ascii="Roboto" w:cs="Roboto" w:eastAsia="Roboto" w:hAnsi="Roboto"/>
              </w:rPr>
            </w:pPr>
            <w:r w:rsidDel="00000000" w:rsidR="00000000" w:rsidRPr="00000000">
              <w:rPr>
                <w:rFonts w:ascii="Roboto" w:cs="Roboto" w:eastAsia="Roboto" w:hAnsi="Roboto"/>
                <w:rtl w:val="0"/>
              </w:rPr>
              <w:t xml:space="preserve">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spacing w:line="240" w:lineRule="auto"/>
              <w:rPr>
                <w:rFonts w:ascii="Roboto" w:cs="Roboto" w:eastAsia="Roboto" w:hAnsi="Roboto"/>
              </w:rPr>
            </w:pPr>
            <w:r w:rsidDel="00000000" w:rsidR="00000000" w:rsidRPr="00000000">
              <w:rPr>
                <w:rFonts w:ascii="Roboto" w:cs="Roboto" w:eastAsia="Roboto" w:hAnsi="Roboto"/>
                <w:rtl w:val="0"/>
              </w:rPr>
              <w:t xml:space="preserve">A description of the folder-level resources within the Google Cloud organization.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spacing w:line="240" w:lineRule="auto"/>
              <w:rPr>
                <w:rFonts w:ascii="Roboto" w:cs="Roboto" w:eastAsia="Roboto" w:hAnsi="Roboto"/>
              </w:rPr>
            </w:pPr>
            <w:r w:rsidDel="00000000" w:rsidR="00000000" w:rsidRPr="00000000">
              <w:rPr>
                <w:rFonts w:ascii="Roboto" w:cs="Roboto" w:eastAsia="Roboto" w:hAnsi="Roboto"/>
                <w:rtl w:val="0"/>
              </w:rPr>
              <w:t xml:space="preserve">prod, dev, staging, sb1, tools, cicd, shared, nap2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spacing w:line="240" w:lineRule="auto"/>
              <w:rPr>
                <w:rFonts w:ascii="Roboto" w:cs="Roboto" w:eastAsia="Roboto" w:hAnsi="Roboto"/>
              </w:rPr>
            </w:pPr>
            <w:r w:rsidDel="00000000" w:rsidR="00000000" w:rsidRPr="00000000">
              <w:rPr>
                <w:rFonts w:ascii="Roboto" w:cs="Roboto" w:eastAsia="Roboto" w:hAnsi="Roboto"/>
                <w:rtl w:val="0"/>
              </w:rPr>
              <w:t xml:space="preserve">environment-code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spacing w:line="240" w:lineRule="auto"/>
              <w:rPr>
                <w:rFonts w:ascii="Roboto" w:cs="Roboto" w:eastAsia="Roboto" w:hAnsi="Roboto"/>
              </w:rPr>
            </w:pPr>
            <w:r w:rsidDel="00000000" w:rsidR="00000000" w:rsidRPr="00000000">
              <w:rPr>
                <w:rFonts w:ascii="Roboto" w:cs="Roboto" w:eastAsia="Roboto" w:hAnsi="Roboto"/>
                <w:rtl w:val="0"/>
              </w:rPr>
              <w:t xml:space="preserve">A short form of the environment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spacing w:line="240" w:lineRule="auto"/>
              <w:rPr>
                <w:rFonts w:ascii="Roboto" w:cs="Roboto" w:eastAsia="Roboto" w:hAnsi="Roboto"/>
              </w:rPr>
            </w:pPr>
            <w:r w:rsidDel="00000000" w:rsidR="00000000" w:rsidRPr="00000000">
              <w:rPr>
                <w:rFonts w:ascii="Roboto" w:cs="Roboto" w:eastAsia="Roboto" w:hAnsi="Roboto"/>
                <w:rtl w:val="0"/>
              </w:rPr>
              <w:t xml:space="preserve">p, d, s, sb1, t, cicd, sh, p2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spacing w:line="240" w:lineRule="auto"/>
              <w:rPr>
                <w:rFonts w:ascii="Roboto" w:cs="Roboto" w:eastAsia="Roboto" w:hAnsi="Roboto"/>
              </w:rPr>
            </w:pPr>
            <w:r w:rsidDel="00000000" w:rsidR="00000000" w:rsidRPr="00000000">
              <w:rPr>
                <w:rFonts w:ascii="Roboto" w:cs="Roboto" w:eastAsia="Roboto" w:hAnsi="Roboto"/>
                <w:rtl w:val="0"/>
              </w:rPr>
              <w:t xml:space="preserve">business-code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spacing w:line="240" w:lineRule="auto"/>
              <w:rPr>
                <w:rFonts w:ascii="Roboto" w:cs="Roboto" w:eastAsia="Roboto" w:hAnsi="Roboto"/>
              </w:rPr>
            </w:pPr>
            <w:r w:rsidDel="00000000" w:rsidR="00000000" w:rsidRPr="00000000">
              <w:rPr>
                <w:rFonts w:ascii="Roboto" w:cs="Roboto" w:eastAsia="Roboto" w:hAnsi="Roboto"/>
                <w:rtl w:val="0"/>
              </w:rPr>
              <w:t xml:space="preserve">A 4-character code that's used to associate a project with a business unit or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spacing w:line="240" w:lineRule="auto"/>
              <w:rPr>
                <w:rFonts w:ascii="Roboto" w:cs="Roboto" w:eastAsia="Roboto" w:hAnsi="Roboto"/>
              </w:rPr>
            </w:pPr>
            <w:r w:rsidDel="00000000" w:rsidR="00000000" w:rsidRPr="00000000">
              <w:rPr>
                <w:rFonts w:ascii="Roboto" w:cs="Roboto" w:eastAsia="Roboto" w:hAnsi="Roboto"/>
                <w:rtl w:val="0"/>
              </w:rPr>
              <w:t xml:space="preserve">A uniquely identifiable 4-character code. For common projects that are not related to a business unit, zzzz is used. In the example 2-character code au is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spacing w:line="240" w:lineRule="auto"/>
              <w:rPr>
                <w:rFonts w:ascii="Roboto" w:cs="Roboto" w:eastAsia="Roboto" w:hAnsi="Roboto"/>
              </w:rPr>
            </w:pPr>
            <w:r w:rsidDel="00000000" w:rsidR="00000000" w:rsidRPr="00000000">
              <w:rPr>
                <w:rFonts w:ascii="Roboto" w:cs="Roboto" w:eastAsia="Roboto" w:hAnsi="Roboto"/>
                <w:rtl w:val="0"/>
              </w:rPr>
              <w:t xml:space="preserve">unique-number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spacing w:line="240" w:lineRule="auto"/>
              <w:rPr>
                <w:rFonts w:ascii="Roboto" w:cs="Roboto" w:eastAsia="Roboto" w:hAnsi="Roboto"/>
              </w:rPr>
            </w:pPr>
            <w:r w:rsidDel="00000000" w:rsidR="00000000" w:rsidRPr="00000000">
              <w:rPr>
                <w:rFonts w:ascii="Roboto" w:cs="Roboto" w:eastAsia="Roboto" w:hAnsi="Roboto"/>
                <w:rtl w:val="0"/>
              </w:rPr>
              <w:t xml:space="preserve">A globally unique 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spacing w:line="240" w:lineRule="auto"/>
              <w:rPr>
                <w:rFonts w:ascii="Roboto" w:cs="Roboto" w:eastAsia="Roboto" w:hAnsi="Roboto"/>
              </w:rPr>
            </w:pPr>
            <w:r w:rsidDel="00000000" w:rsidR="00000000" w:rsidRPr="00000000">
              <w:rPr>
                <w:rFonts w:ascii="Roboto" w:cs="Roboto" w:eastAsia="Roboto" w:hAnsi="Roboto"/>
                <w:rtl w:val="0"/>
              </w:rPr>
              <w:t xml:space="preserve">A 5-digit 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spacing w:line="240" w:lineRule="auto"/>
              <w:rPr>
                <w:rFonts w:ascii="Roboto" w:cs="Roboto" w:eastAsia="Roboto" w:hAnsi="Roboto"/>
              </w:rPr>
            </w:pPr>
            <w:r w:rsidDel="00000000" w:rsidR="00000000" w:rsidRPr="00000000">
              <w:rPr>
                <w:rFonts w:ascii="Roboto" w:cs="Roboto" w:eastAsia="Roboto" w:hAnsi="Roboto"/>
                <w:rtl w:val="0"/>
              </w:rPr>
              <w:t xml:space="preserve">vpc-type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spacing w:line="240" w:lineRule="auto"/>
              <w:rPr>
                <w:rFonts w:ascii="Roboto" w:cs="Roboto" w:eastAsia="Roboto" w:hAnsi="Roboto"/>
              </w:rPr>
            </w:pPr>
            <w:r w:rsidDel="00000000" w:rsidR="00000000" w:rsidRPr="00000000">
              <w:rPr>
                <w:rFonts w:ascii="Roboto" w:cs="Roboto" w:eastAsia="Roboto" w:hAnsi="Roboto"/>
                <w:rtl w:val="0"/>
              </w:rPr>
              <w:t xml:space="preserve">The type of VPC network that's being established.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spacing w:line="240" w:lineRule="auto"/>
              <w:rPr>
                <w:rFonts w:ascii="Roboto" w:cs="Roboto" w:eastAsia="Roboto" w:hAnsi="Roboto"/>
              </w:rPr>
            </w:pPr>
            <w:r w:rsidDel="00000000" w:rsidR="00000000" w:rsidRPr="00000000">
              <w:rPr>
                <w:rFonts w:ascii="Roboto" w:cs="Roboto" w:eastAsia="Roboto" w:hAnsi="Roboto"/>
                <w:rtl w:val="0"/>
              </w:rPr>
              <w:t xml:space="preserve">shared, service, float, nic, peer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spacing w:line="240" w:lineRule="auto"/>
              <w:rPr>
                <w:rFonts w:ascii="Roboto" w:cs="Roboto" w:eastAsia="Roboto" w:hAnsi="Roboto"/>
              </w:rPr>
            </w:pPr>
            <w:r w:rsidDel="00000000" w:rsidR="00000000" w:rsidRPr="00000000">
              <w:rPr>
                <w:rFonts w:ascii="Roboto" w:cs="Roboto" w:eastAsia="Roboto" w:hAnsi="Roboto"/>
                <w:rtl w:val="0"/>
              </w:rPr>
              <w:t xml:space="preserve">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spacing w:line="240" w:lineRule="auto"/>
              <w:rPr>
                <w:rFonts w:ascii="Roboto" w:cs="Roboto" w:eastAsia="Roboto" w:hAnsi="Roboto"/>
              </w:rPr>
            </w:pPr>
            <w:r w:rsidDel="00000000" w:rsidR="00000000" w:rsidRPr="00000000">
              <w:rPr>
                <w:rFonts w:ascii="Roboto" w:cs="Roboto" w:eastAsia="Roboto" w:hAnsi="Roboto"/>
                <w:rtl w:val="0"/>
              </w:rPr>
              <w:t xml:space="preserve">The region that the resource is located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spacing w:line="240" w:lineRule="auto"/>
              <w:rPr>
                <w:rFonts w:ascii="Roboto" w:cs="Roboto" w:eastAsia="Roboto" w:hAnsi="Roboto"/>
              </w:rPr>
            </w:pPr>
            <w:r w:rsidDel="00000000" w:rsidR="00000000" w:rsidRPr="00000000">
              <w:rPr>
                <w:rFonts w:ascii="Roboto" w:cs="Roboto" w:eastAsia="Roboto" w:hAnsi="Roboto"/>
                <w:rtl w:val="0"/>
              </w:rPr>
              <w:t xml:space="preserve">Any valid </w:t>
            </w:r>
            <w:hyperlink r:id="rId14">
              <w:r w:rsidDel="00000000" w:rsidR="00000000" w:rsidRPr="00000000">
                <w:rPr>
                  <w:rFonts w:ascii="Roboto" w:cs="Roboto" w:eastAsia="Roboto" w:hAnsi="Roboto"/>
                  <w:color w:val="1155cc"/>
                  <w:u w:val="single"/>
                  <w:rtl w:val="0"/>
                </w:rPr>
                <w:t xml:space="preserve">Google Cloud region</w:t>
              </w:r>
            </w:hyperlink>
            <w:r w:rsidDel="00000000" w:rsidR="00000000" w:rsidRPr="00000000">
              <w:rPr>
                <w:rFonts w:ascii="Roboto" w:cs="Roboto" w:eastAsia="Roboto" w:hAnsi="Roboto"/>
                <w:rtl w:val="0"/>
              </w:rPr>
              <w:t xml:space="preserve">. Short forms are used for some names and directions: Australia (au), North American (na), South America (sa), Europe (eu), southeast (se), and northeast (ne).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spacing w:line="240" w:lineRule="auto"/>
              <w:rPr>
                <w:rFonts w:ascii="Roboto" w:cs="Roboto" w:eastAsia="Roboto" w:hAnsi="Roboto"/>
              </w:rPr>
            </w:pPr>
            <w:r w:rsidDel="00000000" w:rsidR="00000000" w:rsidRPr="00000000">
              <w:rPr>
                <w:rFonts w:ascii="Roboto" w:cs="Roboto" w:eastAsia="Roboto" w:hAnsi="Roboto"/>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spacing w:line="240" w:lineRule="auto"/>
              <w:rPr>
                <w:rFonts w:ascii="Roboto" w:cs="Roboto" w:eastAsia="Roboto" w:hAnsi="Roboto"/>
              </w:rPr>
            </w:pPr>
            <w:r w:rsidDel="00000000" w:rsidR="00000000" w:rsidRPr="00000000">
              <w:rPr>
                <w:rFonts w:ascii="Roboto" w:cs="Roboto" w:eastAsia="Roboto" w:hAnsi="Roboto"/>
                <w:rtl w:val="0"/>
              </w:rPr>
              <w:t xml:space="preserve">A numerical value that specifies the priority of the Google Cloud route or firewall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spacing w:line="240" w:lineRule="auto"/>
              <w:rPr>
                <w:rFonts w:ascii="Roboto" w:cs="Roboto" w:eastAsia="Roboto" w:hAnsi="Roboto"/>
              </w:rPr>
            </w:pPr>
            <w:r w:rsidDel="00000000" w:rsidR="00000000" w:rsidRPr="00000000">
              <w:rPr>
                <w:rFonts w:ascii="Roboto" w:cs="Roboto" w:eastAsia="Roboto" w:hAnsi="Roboto"/>
                <w:rtl w:val="0"/>
              </w:rPr>
              <w:t xml:space="preserve">For details, see the documentation for </w:t>
            </w:r>
            <w:hyperlink r:id="rId15">
              <w:r w:rsidDel="00000000" w:rsidR="00000000" w:rsidRPr="00000000">
                <w:rPr>
                  <w:rFonts w:ascii="Roboto" w:cs="Roboto" w:eastAsia="Roboto" w:hAnsi="Roboto"/>
                  <w:color w:val="1155cc"/>
                  <w:u w:val="single"/>
                  <w:rtl w:val="0"/>
                </w:rPr>
                <w:t xml:space="preserve">firewall</w:t>
              </w:r>
            </w:hyperlink>
            <w:r w:rsidDel="00000000" w:rsidR="00000000" w:rsidRPr="00000000">
              <w:rPr>
                <w:rFonts w:ascii="Roboto" w:cs="Roboto" w:eastAsia="Roboto" w:hAnsi="Roboto"/>
                <w:rtl w:val="0"/>
              </w:rPr>
              <w:t xml:space="preserve"> </w:t>
            </w:r>
            <w:hyperlink r:id="rId16">
              <w:r w:rsidDel="00000000" w:rsidR="00000000" w:rsidRPr="00000000">
                <w:rPr>
                  <w:rFonts w:ascii="Roboto" w:cs="Roboto" w:eastAsia="Roboto" w:hAnsi="Roboto"/>
                  <w:color w:val="1155cc"/>
                  <w:u w:val="single"/>
                  <w:rtl w:val="0"/>
                </w:rPr>
                <w:t xml:space="preserve">priorities</w:t>
              </w:r>
            </w:hyperlink>
            <w:r w:rsidDel="00000000" w:rsidR="00000000" w:rsidRPr="00000000">
              <w:rPr>
                <w:rFonts w:ascii="Roboto" w:cs="Roboto" w:eastAsia="Roboto" w:hAnsi="Roboto"/>
                <w:rtl w:val="0"/>
              </w:rPr>
              <w:t xml:space="preserve"> and </w:t>
            </w:r>
            <w:hyperlink r:id="rId17">
              <w:r w:rsidDel="00000000" w:rsidR="00000000" w:rsidRPr="00000000">
                <w:rPr>
                  <w:rFonts w:ascii="Roboto" w:cs="Roboto" w:eastAsia="Roboto" w:hAnsi="Roboto"/>
                  <w:color w:val="1155cc"/>
                  <w:u w:val="single"/>
                  <w:rtl w:val="0"/>
                </w:rPr>
                <w:t xml:space="preserve">routing order</w:t>
              </w:r>
            </w:hyperlink>
            <w:r w:rsidDel="00000000" w:rsidR="00000000" w:rsidRPr="00000000">
              <w:rPr>
                <w:rFonts w:ascii="Roboto" w:cs="Roboto" w:eastAsia="Roboto" w:hAnsi="Roboto"/>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spacing w:line="240" w:lineRule="auto"/>
              <w:rPr>
                <w:rFonts w:ascii="Roboto" w:cs="Roboto" w:eastAsia="Roboto" w:hAnsi="Roboto"/>
              </w:rPr>
            </w:pPr>
            <w:r w:rsidDel="00000000" w:rsidR="00000000" w:rsidRPr="00000000">
              <w:rPr>
                <w:rFonts w:ascii="Roboto" w:cs="Roboto" w:eastAsia="Roboto" w:hAnsi="Roboto"/>
                <w:rtl w:val="0"/>
              </w:rPr>
              <w:t xml:space="preserve">direction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spacing w:line="240" w:lineRule="auto"/>
              <w:rPr>
                <w:rFonts w:ascii="Roboto" w:cs="Roboto" w:eastAsia="Roboto" w:hAnsi="Roboto"/>
              </w:rPr>
            </w:pPr>
            <w:r w:rsidDel="00000000" w:rsidR="00000000" w:rsidRPr="00000000">
              <w:rPr>
                <w:rFonts w:ascii="Roboto" w:cs="Roboto" w:eastAsia="Roboto" w:hAnsi="Roboto"/>
                <w:rtl w:val="0"/>
              </w:rPr>
              <w:t xml:space="preserve">The direction of traffic relative to Google Cloud that the firewall applies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spacing w:line="240" w:lineRule="auto"/>
              <w:rPr>
                <w:rFonts w:ascii="Roboto" w:cs="Roboto" w:eastAsia="Roboto" w:hAnsi="Roboto"/>
              </w:rPr>
            </w:pPr>
            <w:r w:rsidDel="00000000" w:rsidR="00000000" w:rsidRPr="00000000">
              <w:rPr>
                <w:rFonts w:ascii="Roboto" w:cs="Roboto" w:eastAsia="Roboto" w:hAnsi="Roboto"/>
                <w:rtl w:val="0"/>
              </w:rPr>
              <w:t xml:space="preserve">i for ingress, e for egress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spacing w:line="240" w:lineRule="auto"/>
              <w:rPr>
                <w:rFonts w:ascii="Roboto" w:cs="Roboto" w:eastAsia="Roboto" w:hAnsi="Roboto"/>
              </w:rPr>
            </w:pPr>
            <w:r w:rsidDel="00000000" w:rsidR="00000000" w:rsidRPr="00000000">
              <w:rPr>
                <w:rFonts w:ascii="Roboto" w:cs="Roboto" w:eastAsia="Roboto" w:hAnsi="Roboto"/>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spacing w:line="240" w:lineRule="auto"/>
              <w:rPr>
                <w:rFonts w:ascii="Roboto" w:cs="Roboto" w:eastAsia="Roboto" w:hAnsi="Roboto"/>
              </w:rPr>
            </w:pPr>
            <w:r w:rsidDel="00000000" w:rsidR="00000000" w:rsidRPr="00000000">
              <w:rPr>
                <w:rFonts w:ascii="Roboto" w:cs="Roboto" w:eastAsia="Roboto" w:hAnsi="Roboto"/>
                <w:rtl w:val="0"/>
              </w:rPr>
              <w:t xml:space="preserve">The action to take if a firewall rule matches.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spacing w:line="240" w:lineRule="auto"/>
              <w:rPr>
                <w:rFonts w:ascii="Roboto" w:cs="Roboto" w:eastAsia="Roboto" w:hAnsi="Roboto"/>
              </w:rPr>
            </w:pPr>
            <w:r w:rsidDel="00000000" w:rsidR="00000000" w:rsidRPr="00000000">
              <w:rPr>
                <w:rFonts w:ascii="Roboto" w:cs="Roboto" w:eastAsia="Roboto" w:hAnsi="Roboto"/>
                <w:rtl w:val="0"/>
              </w:rPr>
              <w:t xml:space="preserve">a for allow, d for deny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spacing w:line="240" w:lineRule="auto"/>
              <w:rPr>
                <w:rFonts w:ascii="Roboto" w:cs="Roboto" w:eastAsia="Roboto" w:hAnsi="Roboto"/>
              </w:rPr>
            </w:pPr>
            <w:r w:rsidDel="00000000" w:rsidR="00000000" w:rsidRPr="00000000">
              <w:rPr>
                <w:rFonts w:ascii="Roboto" w:cs="Roboto" w:eastAsia="Roboto" w:hAnsi="Roboto"/>
                <w:rtl w:val="0"/>
              </w:rPr>
              <w:t xml:space="preserve">src-label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spacing w:line="240" w:lineRule="auto"/>
              <w:rPr>
                <w:rFonts w:ascii="Roboto" w:cs="Roboto" w:eastAsia="Roboto" w:hAnsi="Roboto"/>
              </w:rPr>
            </w:pPr>
            <w:r w:rsidDel="00000000" w:rsidR="00000000" w:rsidRPr="00000000">
              <w:rPr>
                <w:rFonts w:ascii="Roboto" w:cs="Roboto" w:eastAsia="Roboto" w:hAnsi="Roboto"/>
                <w:rtl w:val="0"/>
              </w:rPr>
              <w:t xml:space="preserve">The instance source label to which a firewall is applied.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spacing w:line="240" w:lineRule="auto"/>
              <w:rPr>
                <w:rFonts w:ascii="Roboto" w:cs="Roboto" w:eastAsia="Roboto" w:hAnsi="Roboto"/>
              </w:rPr>
            </w:pPr>
            <w:r w:rsidDel="00000000" w:rsidR="00000000" w:rsidRPr="00000000">
              <w:rPr>
                <w:rFonts w:ascii="Roboto" w:cs="Roboto" w:eastAsia="Roboto" w:hAnsi="Roboto"/>
                <w:rtl w:val="0"/>
              </w:rPr>
              <w:t xml:space="preserve">all (indicating 0.0.0.0/0 ), the source IP range, or source tags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spacing w:line="240" w:lineRule="auto"/>
              <w:rPr>
                <w:rFonts w:ascii="Roboto" w:cs="Roboto" w:eastAsia="Roboto" w:hAnsi="Roboto"/>
              </w:rPr>
            </w:pPr>
            <w:r w:rsidDel="00000000" w:rsidR="00000000" w:rsidRPr="00000000">
              <w:rPr>
                <w:rFonts w:ascii="Roboto" w:cs="Roboto" w:eastAsia="Roboto" w:hAnsi="Roboto"/>
                <w:rtl w:val="0"/>
              </w:rPr>
              <w:t xml:space="preserve">dest-label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spacing w:line="240" w:lineRule="auto"/>
              <w:rPr>
                <w:rFonts w:ascii="Roboto" w:cs="Roboto" w:eastAsia="Roboto" w:hAnsi="Roboto"/>
              </w:rPr>
            </w:pPr>
            <w:r w:rsidDel="00000000" w:rsidR="00000000" w:rsidRPr="00000000">
              <w:rPr>
                <w:rFonts w:ascii="Roboto" w:cs="Roboto" w:eastAsia="Roboto" w:hAnsi="Roboto"/>
                <w:rtl w:val="0"/>
              </w:rPr>
              <w:t xml:space="preserve">The instance destinations label to which a firewall is applied.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spacing w:line="240" w:lineRule="auto"/>
              <w:rPr>
                <w:rFonts w:ascii="Roboto" w:cs="Roboto" w:eastAsia="Roboto" w:hAnsi="Roboto"/>
              </w:rPr>
            </w:pPr>
            <w:r w:rsidDel="00000000" w:rsidR="00000000" w:rsidRPr="00000000">
              <w:rPr>
                <w:rFonts w:ascii="Roboto" w:cs="Roboto" w:eastAsia="Roboto" w:hAnsi="Roboto"/>
                <w:rtl w:val="0"/>
              </w:rPr>
              <w:t xml:space="preserve">all (indicating 0.0.0.0/0 ), the source IP range, or source tags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spacing w:line="240" w:lineRule="auto"/>
              <w:rPr>
                <w:rFonts w:ascii="Roboto" w:cs="Roboto" w:eastAsia="Roboto" w:hAnsi="Roboto"/>
              </w:rPr>
            </w:pPr>
            <w:r w:rsidDel="00000000" w:rsidR="00000000" w:rsidRPr="00000000">
              <w:rPr>
                <w:rFonts w:ascii="Roboto" w:cs="Roboto" w:eastAsia="Roboto" w:hAnsi="Roboto"/>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spacing w:line="240" w:lineRule="auto"/>
              <w:rPr>
                <w:rFonts w:ascii="Roboto" w:cs="Roboto" w:eastAsia="Roboto" w:hAnsi="Roboto"/>
              </w:rPr>
            </w:pPr>
            <w:r w:rsidDel="00000000" w:rsidR="00000000" w:rsidRPr="00000000">
              <w:rPr>
                <w:rFonts w:ascii="Roboto" w:cs="Roboto" w:eastAsia="Roboto" w:hAnsi="Roboto"/>
                <w:rtl w:val="0"/>
              </w:rPr>
              <w:t xml:space="preserve">The protocols to which a firewall is applied.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spacing w:line="240" w:lineRule="auto"/>
              <w:rPr>
                <w:rFonts w:ascii="Roboto" w:cs="Roboto" w:eastAsia="Roboto" w:hAnsi="Roboto"/>
              </w:rPr>
            </w:pPr>
            <w:r w:rsidDel="00000000" w:rsidR="00000000" w:rsidRPr="00000000">
              <w:rPr>
                <w:rFonts w:ascii="Roboto" w:cs="Roboto" w:eastAsia="Roboto" w:hAnsi="Roboto"/>
                <w:rtl w:val="0"/>
              </w:rPr>
              <w:t xml:space="preserve">all, a single protocol, or a combination of protocols (tcp, udp, tcpudp , and so 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spacing w:line="240" w:lineRule="auto"/>
              <w:rPr>
                <w:rFonts w:ascii="Roboto" w:cs="Roboto" w:eastAsia="Roboto" w:hAnsi="Roboto"/>
              </w:rPr>
            </w:pPr>
            <w:r w:rsidDel="00000000" w:rsidR="00000000" w:rsidRPr="00000000">
              <w:rPr>
                <w:rFonts w:ascii="Roboto" w:cs="Roboto" w:eastAsia="Roboto" w:hAnsi="Roboto"/>
                <w:rtl w:val="0"/>
              </w:rPr>
              <w:t xml:space="preserv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spacing w:line="240" w:lineRule="auto"/>
              <w:rPr>
                <w:rFonts w:ascii="Roboto" w:cs="Roboto" w:eastAsia="Roboto" w:hAnsi="Roboto"/>
              </w:rPr>
            </w:pPr>
            <w:r w:rsidDel="00000000" w:rsidR="00000000" w:rsidRPr="00000000">
              <w:rPr>
                <w:rFonts w:ascii="Roboto" w:cs="Roboto" w:eastAsia="Roboto" w:hAnsi="Roboto"/>
                <w:rtl w:val="0"/>
              </w:rPr>
              <w:t xml:space="preserve">The port or port range on which a firewall is applied.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spacing w:line="240" w:lineRule="auto"/>
              <w:rPr>
                <w:rFonts w:ascii="Roboto" w:cs="Roboto" w:eastAsia="Roboto" w:hAnsi="Roboto"/>
              </w:rPr>
            </w:pPr>
            <w:r w:rsidDel="00000000" w:rsidR="00000000" w:rsidRPr="00000000">
              <w:rPr>
                <w:rFonts w:ascii="Roboto" w:cs="Roboto" w:eastAsia="Roboto" w:hAnsi="Roboto"/>
                <w:rtl w:val="0"/>
              </w:rPr>
              <w:t xml:space="preserve">A port number or port number range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spacing w:line="240" w:lineRule="auto"/>
              <w:rPr>
                <w:rFonts w:ascii="Roboto" w:cs="Roboto" w:eastAsia="Roboto" w:hAnsi="Roboto"/>
              </w:rPr>
            </w:pPr>
            <w:r w:rsidDel="00000000" w:rsidR="00000000" w:rsidRPr="00000000">
              <w:rPr>
                <w:rFonts w:ascii="Roboto" w:cs="Roboto" w:eastAsia="Roboto" w:hAnsi="Roboto"/>
                <w:rtl w:val="0"/>
              </w:rPr>
              <w:t xml:space="preserve">instance-tag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spacing w:line="240" w:lineRule="auto"/>
              <w:rPr>
                <w:rFonts w:ascii="Roboto" w:cs="Roboto" w:eastAsia="Roboto" w:hAnsi="Roboto"/>
              </w:rPr>
            </w:pPr>
            <w:r w:rsidDel="00000000" w:rsidR="00000000" w:rsidRPr="00000000">
              <w:rPr>
                <w:rFonts w:ascii="Roboto" w:cs="Roboto" w:eastAsia="Roboto" w:hAnsi="Roboto"/>
                <w:rtl w:val="0"/>
              </w:rPr>
              <w:t xml:space="preserve">The instances to which a route is applied.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spacing w:line="240" w:lineRule="auto"/>
              <w:rPr>
                <w:rFonts w:ascii="Roboto" w:cs="Roboto" w:eastAsia="Roboto" w:hAnsi="Roboto"/>
              </w:rPr>
            </w:pPr>
            <w:r w:rsidDel="00000000" w:rsidR="00000000" w:rsidRPr="00000000">
              <w:rPr>
                <w:rFonts w:ascii="Roboto" w:cs="Roboto" w:eastAsia="Roboto" w:hAnsi="Roboto"/>
                <w:rtl w:val="0"/>
              </w:rPr>
              <w:t xml:space="preserve">Instance tags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spacing w:line="240" w:lineRule="auto"/>
              <w:rPr>
                <w:rFonts w:ascii="Roboto" w:cs="Roboto" w:eastAsia="Roboto" w:hAnsi="Roboto"/>
              </w:rPr>
            </w:pPr>
            <w:r w:rsidDel="00000000" w:rsidR="00000000" w:rsidRPr="00000000">
              <w:rPr>
                <w:rFonts w:ascii="Roboto" w:cs="Roboto" w:eastAsia="Roboto" w:hAnsi="Roboto"/>
                <w:rtl w:val="0"/>
              </w:rPr>
              <w:t xml:space="preserve">next-hop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spacing w:line="240" w:lineRule="auto"/>
              <w:rPr>
                <w:rFonts w:ascii="Roboto" w:cs="Roboto" w:eastAsia="Roboto" w:hAnsi="Roboto"/>
              </w:rPr>
            </w:pPr>
            <w:r w:rsidDel="00000000" w:rsidR="00000000" w:rsidRPr="00000000">
              <w:rPr>
                <w:rFonts w:ascii="Roboto" w:cs="Roboto" w:eastAsia="Roboto" w:hAnsi="Roboto"/>
                <w:rtl w:val="0"/>
              </w:rPr>
              <w:t xml:space="preserve">The next-hop destination where the route will direct traffic, if applicable.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spacing w:line="240" w:lineRule="auto"/>
              <w:rPr>
                <w:rFonts w:ascii="Roboto" w:cs="Roboto" w:eastAsia="Roboto" w:hAnsi="Roboto"/>
              </w:rPr>
            </w:pPr>
            <w:r w:rsidDel="00000000" w:rsidR="00000000" w:rsidRPr="00000000">
              <w:rPr>
                <w:rFonts w:ascii="Roboto" w:cs="Roboto" w:eastAsia="Roboto" w:hAnsi="Roboto"/>
                <w:rtl w:val="0"/>
              </w:rPr>
              <w:t xml:space="preserve">default , an instance ID, an IP address, a VPN tunnel name, oran internal load-balancer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spacing w:line="240" w:lineRule="auto"/>
              <w:rPr>
                <w:rFonts w:ascii="Roboto" w:cs="Roboto" w:eastAsia="Roboto" w:hAnsi="Roboto"/>
              </w:rPr>
            </w:pPr>
            <w:r w:rsidDel="00000000" w:rsidR="00000000" w:rsidRPr="00000000">
              <w:rPr>
                <w:rFonts w:ascii="Roboto" w:cs="Roboto" w:eastAsia="Roboto" w:hAnsi="Roboto"/>
                <w:rtl w:val="0"/>
              </w:rPr>
              <w:t xml:space="preserve">onprem-dc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spacing w:line="240" w:lineRule="auto"/>
              <w:rPr>
                <w:rFonts w:ascii="Roboto" w:cs="Roboto" w:eastAsia="Roboto" w:hAnsi="Roboto"/>
              </w:rPr>
            </w:pPr>
            <w:r w:rsidDel="00000000" w:rsidR="00000000" w:rsidRPr="00000000">
              <w:rPr>
                <w:rFonts w:ascii="Roboto" w:cs="Roboto" w:eastAsia="Roboto" w:hAnsi="Roboto"/>
                <w:rtl w:val="0"/>
              </w:rPr>
              <w:t xml:space="preserve">The name of your data center to which an interconnect is connected.</w:t>
            </w:r>
          </w:p>
          <w:p w:rsidR="00000000" w:rsidDel="00000000" w:rsidP="00000000" w:rsidRDefault="00000000" w:rsidRPr="00000000" w14:paraId="000001EB">
            <w:pP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spacing w:line="240" w:lineRule="auto"/>
              <w:rPr>
                <w:rFonts w:ascii="Roboto" w:cs="Roboto" w:eastAsia="Roboto" w:hAnsi="Roboto"/>
              </w:rPr>
            </w:pPr>
            <w:r w:rsidDel="00000000" w:rsidR="00000000" w:rsidRPr="00000000">
              <w:rPr>
                <w:rFonts w:ascii="Roboto" w:cs="Roboto" w:eastAsia="Roboto" w:hAnsi="Roboto"/>
                <w:rtl w:val="0"/>
              </w:rPr>
              <w:t xml:space="preserve">colo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spacing w:line="240" w:lineRule="auto"/>
              <w:rPr>
                <w:rFonts w:ascii="Roboto" w:cs="Roboto" w:eastAsia="Roboto" w:hAnsi="Roboto"/>
              </w:rPr>
            </w:pPr>
            <w:r w:rsidDel="00000000" w:rsidR="00000000" w:rsidRPr="00000000">
              <w:rPr>
                <w:rFonts w:ascii="Roboto" w:cs="Roboto" w:eastAsia="Roboto" w:hAnsi="Roboto"/>
                <w:rtl w:val="0"/>
              </w:rPr>
              <w:t xml:space="preserve">The colocation facility name that the interconnect from the on-premises datacenter is peered with.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spacing w:line="240" w:lineRule="auto"/>
              <w:rPr>
                <w:rFonts w:ascii="Roboto" w:cs="Roboto" w:eastAsia="Roboto" w:hAnsi="Roboto"/>
              </w:rPr>
            </w:pPr>
            <w:r w:rsidDel="00000000" w:rsidR="00000000" w:rsidRPr="00000000">
              <w:rPr>
                <w:rFonts w:ascii="Roboto" w:cs="Roboto" w:eastAsia="Roboto" w:hAnsi="Roboto"/>
                <w:rtl w:val="0"/>
              </w:rPr>
              <w:t xml:space="preserve">A valid Google Cloud </w:t>
            </w:r>
            <w:hyperlink r:id="rId18">
              <w:r w:rsidDel="00000000" w:rsidR="00000000" w:rsidRPr="00000000">
                <w:rPr>
                  <w:rFonts w:ascii="Roboto" w:cs="Roboto" w:eastAsia="Roboto" w:hAnsi="Roboto"/>
                  <w:color w:val="1155cc"/>
                  <w:u w:val="single"/>
                  <w:rtl w:val="0"/>
                </w:rPr>
                <w:t xml:space="preserve">colocation facility code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spacing w:line="240" w:lineRule="auto"/>
              <w:rPr>
                <w:rFonts w:ascii="Roboto" w:cs="Roboto" w:eastAsia="Roboto" w:hAnsi="Roboto"/>
              </w:rPr>
            </w:pPr>
            <w:r w:rsidDel="00000000" w:rsidR="00000000" w:rsidRPr="00000000">
              <w:rPr>
                <w:rFonts w:ascii="Roboto" w:cs="Roboto" w:eastAsia="Roboto" w:hAnsi="Roboto"/>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spacing w:line="240" w:lineRule="auto"/>
              <w:rPr>
                <w:rFonts w:ascii="Roboto" w:cs="Roboto" w:eastAsia="Roboto" w:hAnsi="Roboto"/>
              </w:rPr>
            </w:pPr>
            <w:r w:rsidDel="00000000" w:rsidR="00000000" w:rsidRPr="00000000">
              <w:rPr>
                <w:rFonts w:ascii="Roboto" w:cs="Roboto" w:eastAsia="Roboto" w:hAnsi="Roboto"/>
                <w:rtl w:val="0"/>
              </w:rPr>
              <w:t xml:space="preserve">The name of the resource type that a custom role is associated with.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spacing w:line="240" w:lineRule="auto"/>
              <w:rPr>
                <w:rFonts w:ascii="Roboto" w:cs="Roboto" w:eastAsia="Roboto" w:hAnsi="Roboto"/>
              </w:rPr>
            </w:pPr>
            <w:r w:rsidDel="00000000" w:rsidR="00000000" w:rsidRPr="00000000">
              <w:rPr>
                <w:rFonts w:ascii="Roboto" w:cs="Roboto" w:eastAsia="Roboto" w:hAnsi="Roboto"/>
                <w:rtl w:val="0"/>
              </w:rPr>
              <w:t xml:space="preserve">Resource dependent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spacing w:line="240" w:lineRule="auto"/>
              <w:rPr>
                <w:rFonts w:ascii="Roboto" w:cs="Roboto" w:eastAsia="Roboto" w:hAnsi="Roboto"/>
              </w:rPr>
            </w:pPr>
            <w:r w:rsidDel="00000000" w:rsidR="00000000" w:rsidRPr="00000000">
              <w:rPr>
                <w:rFonts w:ascii="Roboto" w:cs="Roboto" w:eastAsia="Roboto" w:hAnsi="Roboto"/>
                <w:rtl w:val="0"/>
              </w:rPr>
              <w:t xml:space="preserve">app-name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spacing w:line="240" w:lineRule="auto"/>
              <w:rPr>
                <w:rFonts w:ascii="Roboto" w:cs="Roboto" w:eastAsia="Roboto" w:hAnsi="Roboto"/>
              </w:rPr>
            </w:pPr>
            <w:r w:rsidDel="00000000" w:rsidR="00000000" w:rsidRPr="00000000">
              <w:rPr>
                <w:rFonts w:ascii="Roboto" w:cs="Roboto" w:eastAsia="Roboto" w:hAnsi="Roboto"/>
                <w:rtl w:val="0"/>
              </w:rPr>
              <w:t xml:space="preserve">The name of the application using this 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spacing w:line="240" w:lineRule="auto"/>
              <w:rPr>
                <w:rFonts w:ascii="Roboto" w:cs="Roboto" w:eastAsia="Roboto" w:hAnsi="Roboto"/>
              </w:rPr>
            </w:pPr>
            <w:r w:rsidDel="00000000" w:rsidR="00000000" w:rsidRPr="00000000">
              <w:rPr>
                <w:rFonts w:ascii="Roboto" w:cs="Roboto" w:eastAsia="Roboto" w:hAnsi="Roboto"/>
                <w:rtl w:val="0"/>
              </w:rPr>
              <w:t xml:space="preserve">Resource dependent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spacing w:line="240" w:lineRule="auto"/>
              <w:rPr>
                <w:rFonts w:ascii="Roboto" w:cs="Roboto" w:eastAsia="Roboto" w:hAnsi="Roboto"/>
              </w:rPr>
            </w:pPr>
            <w:r w:rsidDel="00000000" w:rsidR="00000000" w:rsidRPr="00000000">
              <w:rPr>
                <w:rFonts w:ascii="Roboto" w:cs="Roboto" w:eastAsia="Roboto" w:hAnsi="Roboto"/>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spacing w:line="240" w:lineRule="auto"/>
              <w:rPr>
                <w:rFonts w:ascii="Roboto" w:cs="Roboto" w:eastAsia="Roboto" w:hAnsi="Roboto"/>
              </w:rPr>
            </w:pPr>
            <w:r w:rsidDel="00000000" w:rsidR="00000000" w:rsidRPr="00000000">
              <w:rPr>
                <w:rFonts w:ascii="Roboto" w:cs="Roboto" w:eastAsia="Roboto" w:hAnsi="Roboto"/>
                <w:rtl w:val="0"/>
              </w:rPr>
              <w:t xml:space="preserve">The name of a resource without its prefix.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spacing w:line="240" w:lineRule="auto"/>
              <w:rPr>
                <w:rFonts w:ascii="Roboto" w:cs="Roboto" w:eastAsia="Roboto" w:hAnsi="Roboto"/>
              </w:rPr>
            </w:pPr>
            <w:r w:rsidDel="00000000" w:rsidR="00000000" w:rsidRPr="00000000">
              <w:rPr>
                <w:rFonts w:ascii="Roboto" w:cs="Roboto" w:eastAsia="Roboto" w:hAnsi="Roboto"/>
                <w:rtl w:val="0"/>
              </w:rPr>
              <w:t xml:space="preserve">Resource dependent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spacing w:line="240" w:lineRule="auto"/>
              <w:rPr>
                <w:rFonts w:ascii="Roboto" w:cs="Roboto" w:eastAsia="Roboto" w:hAnsi="Roboto"/>
              </w:rPr>
            </w:pPr>
            <w:r w:rsidDel="00000000" w:rsidR="00000000" w:rsidRPr="00000000">
              <w:rPr>
                <w:rFonts w:ascii="Roboto" w:cs="Roboto" w:eastAsia="Roboto" w:hAnsi="Roboto"/>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spacing w:line="240" w:lineRule="auto"/>
              <w:rPr>
                <w:rFonts w:ascii="Roboto" w:cs="Roboto" w:eastAsia="Roboto" w:hAnsi="Roboto"/>
              </w:rPr>
            </w:pPr>
            <w:r w:rsidDel="00000000" w:rsidR="00000000" w:rsidRPr="00000000">
              <w:rPr>
                <w:rFonts w:ascii="Roboto" w:cs="Roboto" w:eastAsia="Roboto" w:hAnsi="Roboto"/>
                <w:rtl w:val="0"/>
              </w:rPr>
              <w:t xml:space="preserve">A descriptive field to enhance the description of the 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spacing w:line="240" w:lineRule="auto"/>
              <w:rPr>
                <w:rFonts w:ascii="Roboto" w:cs="Roboto" w:eastAsia="Roboto" w:hAnsi="Roboto"/>
              </w:rPr>
            </w:pPr>
            <w:r w:rsidDel="00000000" w:rsidR="00000000" w:rsidRPr="00000000">
              <w:rPr>
                <w:rFonts w:ascii="Roboto" w:cs="Roboto" w:eastAsia="Roboto" w:hAnsi="Roboto"/>
                <w:rtl w:val="0"/>
              </w:rPr>
              <w:t xml:space="preserve">Resource dependent</w:t>
            </w:r>
          </w:p>
        </w:tc>
      </w:tr>
    </w:tbl>
    <w:p w:rsidR="00000000" w:rsidDel="00000000" w:rsidP="00000000" w:rsidRDefault="00000000" w:rsidRPr="00000000" w14:paraId="000001FC">
      <w:pPr>
        <w:rPr>
          <w:rFonts w:ascii="Roboto" w:cs="Roboto" w:eastAsia="Roboto" w:hAnsi="Roboto"/>
        </w:rPr>
      </w:pPr>
      <w:r w:rsidDel="00000000" w:rsidR="00000000" w:rsidRPr="00000000">
        <w:rPr>
          <w:rFonts w:ascii="Roboto" w:cs="Roboto" w:eastAsia="Roboto" w:hAnsi="Roboto"/>
          <w:rtl w:val="0"/>
        </w:rPr>
        <w:t xml:space="preserve">Table 1.2 Naming conventions field values</w:t>
      </w:r>
    </w:p>
    <w:p w:rsidR="00000000" w:rsidDel="00000000" w:rsidP="00000000" w:rsidRDefault="00000000" w:rsidRPr="00000000" w14:paraId="000001FD">
      <w:pPr>
        <w:ind w:left="-90" w:firstLine="0"/>
        <w:rPr>
          <w:rFonts w:ascii="Roboto" w:cs="Roboto" w:eastAsia="Roboto" w:hAnsi="Roboto"/>
        </w:rPr>
      </w:pPr>
      <w:r w:rsidDel="00000000" w:rsidR="00000000" w:rsidRPr="00000000">
        <w:rPr>
          <w:rtl w:val="0"/>
        </w:rPr>
      </w:r>
    </w:p>
    <w:p w:rsidR="00000000" w:rsidDel="00000000" w:rsidP="00000000" w:rsidRDefault="00000000" w:rsidRPr="00000000" w14:paraId="000001FE">
      <w:pPr>
        <w:pStyle w:val="Heading3"/>
        <w:rPr>
          <w:rFonts w:ascii="Roboto" w:cs="Roboto" w:eastAsia="Roboto" w:hAnsi="Roboto"/>
          <w:color w:val="757575"/>
          <w:sz w:val="22"/>
          <w:szCs w:val="22"/>
        </w:rPr>
      </w:pPr>
      <w:bookmarkStart w:colFirst="0" w:colLast="0" w:name="_p46h931xlyw3" w:id="14"/>
      <w:bookmarkEnd w:id="14"/>
      <w:ins w:author="Aseem Naithani" w:id="0" w:date="2022-01-19T18:17:33Z">
        <w:r w:rsidDel="00000000" w:rsidR="00000000" w:rsidRPr="00000000">
          <w:rPr>
            <w:rFonts w:ascii="Roboto" w:cs="Roboto" w:eastAsia="Roboto" w:hAnsi="Roboto"/>
            <w:rtl w:val="0"/>
          </w:rPr>
          <w:t xml:space="preserve"> </w:t>
        </w:r>
      </w:ins>
      <w:r w:rsidDel="00000000" w:rsidR="00000000" w:rsidRPr="00000000">
        <w:rPr>
          <w:rFonts w:ascii="Roboto" w:cs="Roboto" w:eastAsia="Roboto" w:hAnsi="Roboto"/>
          <w:rtl w:val="0"/>
        </w:rPr>
        <w:t xml:space="preserve">X</w:t>
        <w:tab/>
        <w:t xml:space="preserve">2.2.3 Resource hierarchy</w:t>
      </w:r>
      <w:r w:rsidDel="00000000" w:rsidR="00000000" w:rsidRPr="00000000">
        <w:rPr>
          <w:rtl w:val="0"/>
        </w:rPr>
      </w:r>
    </w:p>
    <w:p w:rsidR="00000000" w:rsidDel="00000000" w:rsidP="00000000" w:rsidRDefault="00000000" w:rsidRPr="00000000" w14:paraId="000001FF">
      <w:pPr>
        <w:rPr/>
      </w:pPr>
      <w:r w:rsidDel="00000000" w:rsidR="00000000" w:rsidRPr="00000000">
        <w:rPr/>
        <w:drawing>
          <wp:inline distB="114300" distT="114300" distL="114300" distR="114300">
            <wp:extent cx="5943600" cy="2260600"/>
            <wp:effectExtent b="0" l="0" r="0" t="0"/>
            <wp:docPr id="24"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rFonts w:ascii="Roboto" w:cs="Roboto" w:eastAsia="Roboto" w:hAnsi="Roboto"/>
        </w:rPr>
      </w:pPr>
      <w:r w:rsidDel="00000000" w:rsidR="00000000" w:rsidRPr="00000000">
        <w:rPr>
          <w:rFonts w:ascii="Roboto" w:cs="Roboto" w:eastAsia="Roboto" w:hAnsi="Roboto"/>
          <w:rtl w:val="0"/>
        </w:rPr>
        <w:t xml:space="preserve">AMEX will be leveraging a strategy of many projects with folders to segment and group their projects by like-projects (i.e. projects which require similar organizational policies and user access). </w:t>
      </w:r>
    </w:p>
    <w:p w:rsidR="00000000" w:rsidDel="00000000" w:rsidP="00000000" w:rsidRDefault="00000000" w:rsidRPr="00000000" w14:paraId="00000201">
      <w:pPr>
        <w:ind w:firstLine="270"/>
        <w:rPr>
          <w:rFonts w:ascii="Roboto" w:cs="Roboto" w:eastAsia="Roboto" w:hAnsi="Roboto"/>
        </w:rPr>
      </w:pPr>
      <w:r w:rsidDel="00000000" w:rsidR="00000000" w:rsidRPr="00000000">
        <w:rPr>
          <w:rtl w:val="0"/>
        </w:rPr>
      </w:r>
    </w:p>
    <w:p w:rsidR="00000000" w:rsidDel="00000000" w:rsidP="00000000" w:rsidRDefault="00000000" w:rsidRPr="00000000" w14:paraId="00000202">
      <w:pPr>
        <w:rPr>
          <w:rFonts w:ascii="Roboto" w:cs="Roboto" w:eastAsia="Roboto" w:hAnsi="Roboto"/>
          <w:highlight w:val="yellow"/>
        </w:rPr>
      </w:pPr>
      <w:r w:rsidDel="00000000" w:rsidR="00000000" w:rsidRPr="00000000">
        <w:rPr>
          <w:rtl w:val="0"/>
        </w:rPr>
      </w:r>
    </w:p>
    <w:p w:rsidR="00000000" w:rsidDel="00000000" w:rsidP="00000000" w:rsidRDefault="00000000" w:rsidRPr="00000000" w14:paraId="00000203">
      <w:pPr>
        <w:numPr>
          <w:ilvl w:val="0"/>
          <w:numId w:val="102"/>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American Express has a primary root organization node at aexp.com which contains all of their GCP workloads.</w:t>
      </w:r>
    </w:p>
    <w:p w:rsidR="00000000" w:rsidDel="00000000" w:rsidP="00000000" w:rsidRDefault="00000000" w:rsidRPr="00000000" w14:paraId="00000204">
      <w:pPr>
        <w:numPr>
          <w:ilvl w:val="0"/>
          <w:numId w:val="102"/>
        </w:numPr>
        <w:spacing w:after="0" w:afterAutospacing="0" w:lineRule="auto"/>
        <w:ind w:left="720" w:hanging="360"/>
        <w:rPr>
          <w:color w:val="757575"/>
          <w:sz w:val="22"/>
          <w:szCs w:val="22"/>
        </w:rPr>
      </w:pPr>
      <w:r w:rsidDel="00000000" w:rsidR="00000000" w:rsidRPr="00000000">
        <w:rPr>
          <w:rFonts w:ascii="Roboto" w:cs="Roboto" w:eastAsia="Roboto" w:hAnsi="Roboto"/>
          <w:rtl w:val="0"/>
        </w:rPr>
        <w:t xml:space="preserve">The first level of the folders will group different </w:t>
      </w:r>
      <w:r w:rsidDel="00000000" w:rsidR="00000000" w:rsidRPr="00000000">
        <w:rPr>
          <w:rFonts w:ascii="Roboto" w:cs="Roboto" w:eastAsia="Roboto" w:hAnsi="Roboto"/>
          <w:b w:val="1"/>
          <w:rtl w:val="0"/>
        </w:rPr>
        <w:t xml:space="preserve">departments</w:t>
      </w:r>
      <w:r w:rsidDel="00000000" w:rsidR="00000000" w:rsidRPr="00000000">
        <w:rPr>
          <w:rFonts w:ascii="Roboto" w:cs="Roboto" w:eastAsia="Roboto" w:hAnsi="Roboto"/>
          <w:rtl w:val="0"/>
        </w:rPr>
        <w:t xml:space="preserve"> responsible and accountable for the applications ex GI.</w:t>
      </w:r>
    </w:p>
    <w:p w:rsidR="00000000" w:rsidDel="00000000" w:rsidP="00000000" w:rsidRDefault="00000000" w:rsidRPr="00000000" w14:paraId="00000205">
      <w:pPr>
        <w:numPr>
          <w:ilvl w:val="0"/>
          <w:numId w:val="102"/>
        </w:numPr>
        <w:spacing w:after="0" w:afterAutospacing="0" w:lineRule="auto"/>
        <w:ind w:left="720" w:hanging="360"/>
        <w:rPr>
          <w:color w:val="757575"/>
          <w:sz w:val="22"/>
          <w:szCs w:val="22"/>
        </w:rPr>
      </w:pPr>
      <w:r w:rsidDel="00000000" w:rsidR="00000000" w:rsidRPr="00000000">
        <w:rPr>
          <w:rFonts w:ascii="Roboto" w:cs="Roboto" w:eastAsia="Roboto" w:hAnsi="Roboto"/>
          <w:rtl w:val="0"/>
        </w:rPr>
        <w:t xml:space="preserve">The second level of the folders will group different </w:t>
      </w:r>
      <w:r w:rsidDel="00000000" w:rsidR="00000000" w:rsidRPr="00000000">
        <w:rPr>
          <w:rFonts w:ascii="Roboto" w:cs="Roboto" w:eastAsia="Roboto" w:hAnsi="Roboto"/>
          <w:b w:val="1"/>
          <w:rtl w:val="0"/>
        </w:rPr>
        <w:t xml:space="preserve">environments</w:t>
      </w:r>
      <w:r w:rsidDel="00000000" w:rsidR="00000000" w:rsidRPr="00000000">
        <w:rPr>
          <w:rFonts w:ascii="Roboto" w:cs="Roboto" w:eastAsia="Roboto" w:hAnsi="Roboto"/>
          <w:rtl w:val="0"/>
        </w:rPr>
        <w:t xml:space="preserve"> managed by the central IT team like prod, dev, test, Eng.</w:t>
      </w:r>
    </w:p>
    <w:p w:rsidR="00000000" w:rsidDel="00000000" w:rsidP="00000000" w:rsidRDefault="00000000" w:rsidRPr="00000000" w14:paraId="00000206">
      <w:pPr>
        <w:numPr>
          <w:ilvl w:val="0"/>
          <w:numId w:val="102"/>
        </w:numPr>
        <w:spacing w:after="0" w:afterAutospacing="0" w:lineRule="auto"/>
        <w:ind w:left="720" w:hanging="360"/>
        <w:rPr>
          <w:color w:val="757575"/>
          <w:sz w:val="22"/>
          <w:szCs w:val="22"/>
        </w:rPr>
      </w:pPr>
      <w:r w:rsidDel="00000000" w:rsidR="00000000" w:rsidRPr="00000000">
        <w:rPr>
          <w:rFonts w:ascii="Roboto" w:cs="Roboto" w:eastAsia="Roboto" w:hAnsi="Roboto"/>
          <w:rtl w:val="0"/>
        </w:rPr>
        <w:t xml:space="preserve">The third level of the folders will group the </w:t>
      </w:r>
      <w:r w:rsidDel="00000000" w:rsidR="00000000" w:rsidRPr="00000000">
        <w:rPr>
          <w:rFonts w:ascii="Roboto" w:cs="Roboto" w:eastAsia="Roboto" w:hAnsi="Roboto"/>
          <w:b w:val="1"/>
          <w:rtl w:val="0"/>
        </w:rPr>
        <w:t xml:space="preserve">platforms</w:t>
      </w:r>
      <w:r w:rsidDel="00000000" w:rsidR="00000000" w:rsidRPr="00000000">
        <w:rPr>
          <w:rFonts w:ascii="Roboto" w:cs="Roboto" w:eastAsia="Roboto" w:hAnsi="Roboto"/>
          <w:rtl w:val="0"/>
        </w:rPr>
        <w:t xml:space="preserve"> like Big Data, General Purpose and Ads. In prod, along with platforms Shared Service and Anonymized Data folder are added.</w:t>
      </w:r>
    </w:p>
    <w:p w:rsidR="00000000" w:rsidDel="00000000" w:rsidP="00000000" w:rsidRDefault="00000000" w:rsidRPr="00000000" w14:paraId="00000207">
      <w:pPr>
        <w:numPr>
          <w:ilvl w:val="0"/>
          <w:numId w:val="102"/>
        </w:numPr>
        <w:spacing w:after="0" w:afterAutospacing="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The fourth level groups </w:t>
      </w:r>
      <w:r w:rsidDel="00000000" w:rsidR="00000000" w:rsidRPr="00000000">
        <w:rPr>
          <w:rFonts w:ascii="Roboto" w:cs="Roboto" w:eastAsia="Roboto" w:hAnsi="Roboto"/>
          <w:b w:val="1"/>
          <w:rtl w:val="0"/>
        </w:rPr>
        <w:t xml:space="preserve">LOBs </w:t>
      </w:r>
      <w:r w:rsidDel="00000000" w:rsidR="00000000" w:rsidRPr="00000000">
        <w:rPr>
          <w:rFonts w:ascii="Roboto" w:cs="Roboto" w:eastAsia="Roboto" w:hAnsi="Roboto"/>
          <w:rtl w:val="0"/>
        </w:rPr>
        <w:t xml:space="preserve">like Data Warehouse.</w:t>
      </w:r>
    </w:p>
    <w:p w:rsidR="00000000" w:rsidDel="00000000" w:rsidP="00000000" w:rsidRDefault="00000000" w:rsidRPr="00000000" w14:paraId="00000208">
      <w:pPr>
        <w:numPr>
          <w:ilvl w:val="0"/>
          <w:numId w:val="102"/>
        </w:numPr>
        <w:spacing w:after="0" w:afterAutospacing="0" w:lineRule="auto"/>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The fifth level groups “like” applications by </w:t>
      </w:r>
      <w:r w:rsidDel="00000000" w:rsidR="00000000" w:rsidRPr="00000000">
        <w:rPr>
          <w:rFonts w:ascii="Roboto" w:cs="Roboto" w:eastAsia="Roboto" w:hAnsi="Roboto"/>
          <w:b w:val="1"/>
          <w:rtl w:val="0"/>
        </w:rPr>
        <w:t xml:space="preserve">functional owner</w:t>
      </w:r>
      <w:r w:rsidDel="00000000" w:rsidR="00000000" w:rsidRPr="00000000">
        <w:rPr>
          <w:rFonts w:ascii="Roboto" w:cs="Roboto" w:eastAsia="Roboto" w:hAnsi="Roboto"/>
          <w:rtl w:val="0"/>
        </w:rPr>
        <w:t xml:space="preserve"> at the configuration level.</w:t>
      </w:r>
    </w:p>
    <w:p w:rsidR="00000000" w:rsidDel="00000000" w:rsidP="00000000" w:rsidRDefault="00000000" w:rsidRPr="00000000" w14:paraId="00000209">
      <w:pPr>
        <w:numPr>
          <w:ilvl w:val="0"/>
          <w:numId w:val="102"/>
        </w:numPr>
        <w:spacing w:after="0" w:afterAutospacing="0" w:lineRule="auto"/>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Separate projects will be used to delineate each application and/or application component.</w:t>
      </w:r>
    </w:p>
    <w:p w:rsidR="00000000" w:rsidDel="00000000" w:rsidP="00000000" w:rsidRDefault="00000000" w:rsidRPr="00000000" w14:paraId="0000020A">
      <w:pPr>
        <w:numPr>
          <w:ilvl w:val="0"/>
          <w:numId w:val="102"/>
        </w:numPr>
        <w:spacing w:after="0" w:afterAutospacing="0" w:lineRule="auto"/>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Prod and Non Prod are set up similarly and are replica, so they will have very similar folders and project structures.</w:t>
      </w:r>
    </w:p>
    <w:p w:rsidR="00000000" w:rsidDel="00000000" w:rsidP="00000000" w:rsidRDefault="00000000" w:rsidRPr="00000000" w14:paraId="0000020B">
      <w:pPr>
        <w:numPr>
          <w:ilvl w:val="0"/>
          <w:numId w:val="102"/>
        </w:numPr>
        <w:spacing w:after="0" w:after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Prod Network folder will contain a project for hosting the Shared VPCs for Prod environments. This node is under Prod to inherit prod policies.</w:t>
      </w:r>
    </w:p>
    <w:p w:rsidR="00000000" w:rsidDel="00000000" w:rsidP="00000000" w:rsidRDefault="00000000" w:rsidRPr="00000000" w14:paraId="0000020C">
      <w:pPr>
        <w:numPr>
          <w:ilvl w:val="0"/>
          <w:numId w:val="102"/>
        </w:numPr>
        <w:spacing w:after="0" w:after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Non Prod Network folder will contain 3 host projects for hosting the Shared VPCs for Dev, Test and Engg environments. This node is under Test to inherit test folder policies</w:t>
      </w:r>
    </w:p>
    <w:p w:rsidR="00000000" w:rsidDel="00000000" w:rsidP="00000000" w:rsidRDefault="00000000" w:rsidRPr="00000000" w14:paraId="0000020D">
      <w:pPr>
        <w:numPr>
          <w:ilvl w:val="0"/>
          <w:numId w:val="102"/>
        </w:numPr>
        <w:spacing w:after="0" w:afterAutospacing="0" w:lineRule="auto"/>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Shared Services folder will contain a project for hosting the Shared VPC for Shared Services.</w:t>
      </w:r>
    </w:p>
    <w:p w:rsidR="00000000" w:rsidDel="00000000" w:rsidP="00000000" w:rsidRDefault="00000000" w:rsidRPr="00000000" w14:paraId="0000020E">
      <w:pPr>
        <w:numPr>
          <w:ilvl w:val="0"/>
          <w:numId w:val="102"/>
        </w:numPr>
        <w:spacing w:after="0" w:afterAutospacing="0" w:lineRule="auto"/>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Anonymized data folder contains projects for anonymized data. </w:t>
      </w:r>
    </w:p>
    <w:p w:rsidR="00000000" w:rsidDel="00000000" w:rsidP="00000000" w:rsidRDefault="00000000" w:rsidRPr="00000000" w14:paraId="0000020F">
      <w:pPr>
        <w:numPr>
          <w:ilvl w:val="0"/>
          <w:numId w:val="102"/>
        </w:numPr>
        <w:spacing w:after="0" w:afterAutospacing="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Logging will be centralized based on the environment i.e. all prod logs will be centralized in the logging project of prod. All test logs will be centralized in the logging project for test. Similar setup for Dev and Eng.</w:t>
      </w:r>
    </w:p>
    <w:p w:rsidR="00000000" w:rsidDel="00000000" w:rsidP="00000000" w:rsidRDefault="00000000" w:rsidRPr="00000000" w14:paraId="00000210">
      <w:pPr>
        <w:numPr>
          <w:ilvl w:val="0"/>
          <w:numId w:val="102"/>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Currently there are three major Project Types.</w:t>
      </w:r>
    </w:p>
    <w:p w:rsidR="00000000" w:rsidDel="00000000" w:rsidP="00000000" w:rsidRDefault="00000000" w:rsidRPr="00000000" w14:paraId="00000211">
      <w:pPr>
        <w:numPr>
          <w:ilvl w:val="0"/>
          <w:numId w:val="102"/>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Shared Data projects - used for data analysis and  processing of data shared across multiple teams.</w:t>
      </w:r>
    </w:p>
    <w:p w:rsidR="00000000" w:rsidDel="00000000" w:rsidP="00000000" w:rsidRDefault="00000000" w:rsidRPr="00000000" w14:paraId="00000212">
      <w:pPr>
        <w:numPr>
          <w:ilvl w:val="0"/>
          <w:numId w:val="102"/>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BigQuery projects - For structured data analysis of data shared across multiple teams specifically with BigQuery.</w:t>
      </w:r>
    </w:p>
    <w:p w:rsidR="00000000" w:rsidDel="00000000" w:rsidP="00000000" w:rsidRDefault="00000000" w:rsidRPr="00000000" w14:paraId="00000213">
      <w:pPr>
        <w:numPr>
          <w:ilvl w:val="0"/>
          <w:numId w:val="102"/>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Dedicated team centric projects  - For data analysis of data that cannot be shared across teams.</w:t>
      </w:r>
    </w:p>
    <w:p w:rsidR="00000000" w:rsidDel="00000000" w:rsidP="00000000" w:rsidRDefault="00000000" w:rsidRPr="00000000" w14:paraId="00000214">
      <w:pPr>
        <w:numPr>
          <w:ilvl w:val="0"/>
          <w:numId w:val="102"/>
        </w:numPr>
        <w:ind w:left="720" w:hanging="360"/>
        <w:rPr>
          <w:rFonts w:ascii="Roboto" w:cs="Roboto" w:eastAsia="Roboto" w:hAnsi="Roboto"/>
        </w:rPr>
      </w:pPr>
      <w:r w:rsidDel="00000000" w:rsidR="00000000" w:rsidRPr="00000000">
        <w:rPr>
          <w:rFonts w:ascii="Roboto" w:cs="Roboto" w:eastAsia="Roboto" w:hAnsi="Roboto"/>
          <w:highlight w:val="white"/>
          <w:rtl w:val="0"/>
        </w:rPr>
        <w:t xml:space="preserve">We need to create two IAM projects(one for Prod and one for Non-Prod) that will contain all the Service Accounts. </w:t>
      </w:r>
      <w:r w:rsidDel="00000000" w:rsidR="00000000" w:rsidRPr="00000000">
        <w:rPr>
          <w:rtl w:val="0"/>
        </w:rPr>
      </w:r>
    </w:p>
    <w:p w:rsidR="00000000" w:rsidDel="00000000" w:rsidP="00000000" w:rsidRDefault="00000000" w:rsidRPr="00000000" w14:paraId="00000215">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216">
      <w:pPr>
        <w:spacing w:after="200" w:lineRule="auto"/>
        <w:rPr>
          <w:rFonts w:ascii="Roboto" w:cs="Roboto" w:eastAsia="Roboto" w:hAnsi="Roboto"/>
        </w:rPr>
      </w:pPr>
      <w:r w:rsidDel="00000000" w:rsidR="00000000" w:rsidRPr="00000000">
        <w:rPr>
          <w:rFonts w:ascii="Roboto" w:cs="Roboto" w:eastAsia="Roboto" w:hAnsi="Roboto"/>
          <w:rtl w:val="0"/>
        </w:rPr>
        <w:t xml:space="preserve">Authorizations, policies, and constraints can be granted at each level of the resource management hierarchy. Any authorization, policy, or constraint is automatically inherited by all following child resource management layers. For example, if a policy is applied to the organization node, all folders and projects will inherit this policy, and if an authorization is applied at a deeper folder level, only the following folders and projects will inherit the authorization.</w:t>
      </w:r>
    </w:p>
    <w:p w:rsidR="00000000" w:rsidDel="00000000" w:rsidP="00000000" w:rsidRDefault="00000000" w:rsidRPr="00000000" w14:paraId="00000217">
      <w:pPr>
        <w:spacing w:after="200" w:lineRule="auto"/>
        <w:rPr>
          <w:rFonts w:ascii="Roboto" w:cs="Roboto" w:eastAsia="Roboto" w:hAnsi="Roboto"/>
        </w:rPr>
      </w:pPr>
      <w:r w:rsidDel="00000000" w:rsidR="00000000" w:rsidRPr="00000000">
        <w:rPr>
          <w:rFonts w:ascii="Roboto" w:cs="Roboto" w:eastAsia="Roboto" w:hAnsi="Roboto"/>
          <w:rtl w:val="0"/>
        </w:rPr>
        <w:t xml:space="preserve">Authorizations are generally granted in the form: </w:t>
      </w:r>
      <w:r w:rsidDel="00000000" w:rsidR="00000000" w:rsidRPr="00000000">
        <w:rPr>
          <w:rFonts w:ascii="Roboto" w:cs="Roboto" w:eastAsia="Roboto" w:hAnsi="Roboto"/>
          <w:b w:val="1"/>
          <w:rtl w:val="0"/>
        </w:rPr>
        <w:t xml:space="preserve">principal </w:t>
      </w:r>
      <w:r w:rsidDel="00000000" w:rsidR="00000000" w:rsidRPr="00000000">
        <w:rPr>
          <w:rFonts w:ascii="Roboto" w:cs="Roboto" w:eastAsia="Roboto" w:hAnsi="Roboto"/>
          <w:rtl w:val="0"/>
        </w:rPr>
        <w:t xml:space="preserve">gets assigned a </w:t>
      </w:r>
      <w:r w:rsidDel="00000000" w:rsidR="00000000" w:rsidRPr="00000000">
        <w:rPr>
          <w:rFonts w:ascii="Roboto" w:cs="Roboto" w:eastAsia="Roboto" w:hAnsi="Roboto"/>
          <w:b w:val="1"/>
          <w:rtl w:val="0"/>
        </w:rPr>
        <w:t xml:space="preserve">role</w:t>
      </w:r>
      <w:r w:rsidDel="00000000" w:rsidR="00000000" w:rsidRPr="00000000">
        <w:rPr>
          <w:rFonts w:ascii="Roboto" w:cs="Roboto" w:eastAsia="Roboto" w:hAnsi="Roboto"/>
          <w:rtl w:val="0"/>
        </w:rPr>
        <w:t xml:space="preserve"> to a </w:t>
      </w:r>
      <w:r w:rsidDel="00000000" w:rsidR="00000000" w:rsidRPr="00000000">
        <w:rPr>
          <w:rFonts w:ascii="Roboto" w:cs="Roboto" w:eastAsia="Roboto" w:hAnsi="Roboto"/>
          <w:b w:val="1"/>
          <w:rtl w:val="0"/>
        </w:rPr>
        <w:t xml:space="preserve">resource</w:t>
      </w:r>
      <w:r w:rsidDel="00000000" w:rsidR="00000000" w:rsidRPr="00000000">
        <w:rPr>
          <w:rFonts w:ascii="Roboto" w:cs="Roboto" w:eastAsia="Roboto" w:hAnsi="Roboto"/>
          <w:rtl w:val="0"/>
        </w:rPr>
        <w:t xml:space="preserve">, generally folders or a project, but in many cases can be granted to individual resources, like virtual machines.</w:t>
      </w:r>
    </w:p>
    <w:p w:rsidR="00000000" w:rsidDel="00000000" w:rsidP="00000000" w:rsidRDefault="00000000" w:rsidRPr="00000000" w14:paraId="00000218">
      <w:pPr>
        <w:spacing w:after="200" w:lineRule="auto"/>
        <w:rPr>
          <w:rFonts w:ascii="Roboto" w:cs="Roboto" w:eastAsia="Roboto" w:hAnsi="Roboto"/>
          <w:color w:val="434343"/>
        </w:rPr>
      </w:pPr>
      <w:r w:rsidDel="00000000" w:rsidR="00000000" w:rsidRPr="00000000">
        <w:rPr>
          <w:rFonts w:ascii="Roboto" w:cs="Roboto" w:eastAsia="Roboto" w:hAnsi="Roboto"/>
          <w:color w:val="434343"/>
        </w:rPr>
        <w:drawing>
          <wp:inline distB="114300" distT="114300" distL="114300" distR="114300">
            <wp:extent cx="5943600" cy="1879600"/>
            <wp:effectExtent b="0" l="0" r="0" t="0"/>
            <wp:docPr id="27"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rFonts w:ascii="Roboto" w:cs="Roboto" w:eastAsia="Roboto" w:hAnsi="Roboto"/>
          <w:b w:val="1"/>
        </w:rPr>
      </w:pPr>
      <w:r w:rsidDel="00000000" w:rsidR="00000000" w:rsidRPr="00000000">
        <w:rPr>
          <w:rFonts w:ascii="Roboto" w:cs="Roboto" w:eastAsia="Roboto" w:hAnsi="Roboto"/>
          <w:rtl w:val="0"/>
        </w:rPr>
        <w:t xml:space="preserve">Authorizations inherited through the hierarchy structure are additive (allow). </w:t>
      </w:r>
      <w:r w:rsidDel="00000000" w:rsidR="00000000" w:rsidRPr="00000000">
        <w:rPr>
          <w:rFonts w:ascii="Roboto" w:cs="Roboto" w:eastAsia="Roboto" w:hAnsi="Roboto"/>
          <w:b w:val="1"/>
          <w:rtl w:val="0"/>
        </w:rPr>
        <w:t xml:space="preserve">There is no way to revoke (deny) an authorization granted at a parent level to any following child resources.</w:t>
      </w:r>
    </w:p>
    <w:p w:rsidR="00000000" w:rsidDel="00000000" w:rsidP="00000000" w:rsidRDefault="00000000" w:rsidRPr="00000000" w14:paraId="0000021A">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21B">
      <w:pPr>
        <w:pStyle w:val="Heading3"/>
        <w:rPr>
          <w:rFonts w:ascii="Roboto" w:cs="Roboto" w:eastAsia="Roboto" w:hAnsi="Roboto"/>
          <w:color w:val="757575"/>
        </w:rPr>
      </w:pPr>
      <w:bookmarkStart w:colFirst="0" w:colLast="0" w:name="_pxsroxhqnrzb" w:id="15"/>
      <w:bookmarkEnd w:id="15"/>
      <w:r w:rsidDel="00000000" w:rsidR="00000000" w:rsidRPr="00000000">
        <w:rPr>
          <w:rFonts w:ascii="Roboto" w:cs="Roboto" w:eastAsia="Roboto" w:hAnsi="Roboto"/>
          <w:rtl w:val="0"/>
        </w:rPr>
        <w:t xml:space="preserve">2.2.4 Regions and Zones</w:t>
      </w:r>
      <w:r w:rsidDel="00000000" w:rsidR="00000000" w:rsidRPr="00000000">
        <w:rPr>
          <w:rtl w:val="0"/>
        </w:rPr>
      </w:r>
    </w:p>
    <w:p w:rsidR="00000000" w:rsidDel="00000000" w:rsidP="00000000" w:rsidRDefault="00000000" w:rsidRPr="00000000" w14:paraId="0000021C">
      <w:pPr>
        <w:rPr>
          <w:rFonts w:ascii="Roboto" w:cs="Roboto" w:eastAsia="Roboto" w:hAnsi="Roboto"/>
          <w:color w:val="666666"/>
        </w:rPr>
      </w:pPr>
      <w:r w:rsidDel="00000000" w:rsidR="00000000" w:rsidRPr="00000000">
        <w:rPr>
          <w:rFonts w:ascii="Roboto" w:cs="Roboto" w:eastAsia="Roboto" w:hAnsi="Roboto"/>
          <w:color w:val="666666"/>
          <w:rtl w:val="0"/>
        </w:rPr>
        <w:t xml:space="preserve">Currently all applications are hosted out of 2 US regions</w:t>
      </w:r>
    </w:p>
    <w:p w:rsidR="00000000" w:rsidDel="00000000" w:rsidP="00000000" w:rsidRDefault="00000000" w:rsidRPr="00000000" w14:paraId="0000021D">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21E">
      <w:pPr>
        <w:pStyle w:val="Heading3"/>
        <w:rPr>
          <w:rFonts w:ascii="Roboto" w:cs="Roboto" w:eastAsia="Roboto" w:hAnsi="Roboto"/>
        </w:rPr>
      </w:pPr>
      <w:bookmarkStart w:colFirst="0" w:colLast="0" w:name="_hlda9eq6xdko" w:id="16"/>
      <w:bookmarkEnd w:id="16"/>
      <w:r w:rsidDel="00000000" w:rsidR="00000000" w:rsidRPr="00000000">
        <w:rPr>
          <w:rFonts w:ascii="Roboto" w:cs="Roboto" w:eastAsia="Roboto" w:hAnsi="Roboto"/>
          <w:rtl w:val="0"/>
        </w:rPr>
        <w:t xml:space="preserve">2.2.5 Resource Quota</w:t>
      </w:r>
    </w:p>
    <w:p w:rsidR="00000000" w:rsidDel="00000000" w:rsidP="00000000" w:rsidRDefault="00000000" w:rsidRPr="00000000" w14:paraId="0000021F">
      <w:pPr>
        <w:rPr>
          <w:rFonts w:ascii="Roboto" w:cs="Roboto" w:eastAsia="Roboto" w:hAnsi="Roboto"/>
        </w:rPr>
      </w:pPr>
      <w:r w:rsidDel="00000000" w:rsidR="00000000" w:rsidRPr="00000000">
        <w:rPr>
          <w:rFonts w:ascii="Roboto" w:cs="Roboto" w:eastAsia="Roboto" w:hAnsi="Roboto"/>
          <w:rtl w:val="0"/>
        </w:rPr>
        <w:t xml:space="preserve">Google Cloud Platform enforces </w:t>
      </w:r>
      <w:hyperlink r:id="rId21">
        <w:r w:rsidDel="00000000" w:rsidR="00000000" w:rsidRPr="00000000">
          <w:rPr>
            <w:rFonts w:ascii="Roboto" w:cs="Roboto" w:eastAsia="Roboto" w:hAnsi="Roboto"/>
            <w:color w:val="1155cc"/>
            <w:u w:val="single"/>
            <w:rtl w:val="0"/>
          </w:rPr>
          <w:t xml:space="preserve">quotas</w:t>
        </w:r>
      </w:hyperlink>
      <w:r w:rsidDel="00000000" w:rsidR="00000000" w:rsidRPr="00000000">
        <w:rPr>
          <w:rFonts w:ascii="Roboto" w:cs="Roboto" w:eastAsia="Roboto" w:hAnsi="Roboto"/>
          <w:rtl w:val="0"/>
        </w:rPr>
        <w:t xml:space="preserve"> on resource usage for a variety of reasons. Quotas are managed at project level. For example, quotas protect the community of GCP users by preventing unforeseen spikes in usage. </w:t>
      </w:r>
    </w:p>
    <w:p w:rsidR="00000000" w:rsidDel="00000000" w:rsidP="00000000" w:rsidRDefault="00000000" w:rsidRPr="00000000" w14:paraId="00000220">
      <w:pPr>
        <w:rPr>
          <w:rFonts w:ascii="Roboto" w:cs="Roboto" w:eastAsia="Roboto" w:hAnsi="Roboto"/>
        </w:rPr>
      </w:pPr>
      <w:r w:rsidDel="00000000" w:rsidR="00000000" w:rsidRPr="00000000">
        <w:rPr>
          <w:rFonts w:ascii="Roboto" w:cs="Roboto" w:eastAsia="Roboto" w:hAnsi="Roboto"/>
          <w:rtl w:val="0"/>
        </w:rPr>
        <w:t xml:space="preserve">Not all projects have the same quotas. As your use of GCP expands over time, your quotas may increase automatically. If you expect an upcoming increase in usage that exceeds your existing quotas, you can proactively request quota increases from the </w:t>
      </w:r>
      <w:hyperlink r:id="rId22">
        <w:r w:rsidDel="00000000" w:rsidR="00000000" w:rsidRPr="00000000">
          <w:rPr>
            <w:rFonts w:ascii="Roboto" w:cs="Roboto" w:eastAsia="Roboto" w:hAnsi="Roboto"/>
            <w:color w:val="1155cc"/>
            <w:u w:val="single"/>
            <w:rtl w:val="0"/>
          </w:rPr>
          <w:t xml:space="preserve">quotas</w:t>
        </w:r>
      </w:hyperlink>
      <w:r w:rsidDel="00000000" w:rsidR="00000000" w:rsidRPr="00000000">
        <w:rPr>
          <w:rFonts w:ascii="Roboto" w:cs="Roboto" w:eastAsia="Roboto" w:hAnsi="Roboto"/>
          <w:rtl w:val="0"/>
        </w:rPr>
        <w:t xml:space="preserve"> page in the Cloud Platform Console. To view all quota details and request increases, log in to the Cloud Console and select</w:t>
      </w:r>
      <w:r w:rsidDel="00000000" w:rsidR="00000000" w:rsidRPr="00000000">
        <w:rPr>
          <w:rFonts w:ascii="Roboto" w:cs="Roboto" w:eastAsia="Roboto" w:hAnsi="Roboto"/>
          <w:i w:val="1"/>
          <w:rtl w:val="0"/>
        </w:rPr>
        <w:t xml:space="preserve"> IAM &amp; Admin -&gt; Quota</w:t>
      </w:r>
      <w:r w:rsidDel="00000000" w:rsidR="00000000" w:rsidRPr="00000000">
        <w:rPr>
          <w:rFonts w:ascii="Roboto" w:cs="Roboto" w:eastAsia="Roboto" w:hAnsi="Roboto"/>
          <w:rtl w:val="0"/>
        </w:rPr>
        <w:t xml:space="preserve">. </w:t>
      </w:r>
    </w:p>
    <w:p w:rsidR="00000000" w:rsidDel="00000000" w:rsidP="00000000" w:rsidRDefault="00000000" w:rsidRPr="00000000" w14:paraId="00000221">
      <w:pPr>
        <w:rPr>
          <w:rFonts w:ascii="Roboto" w:cs="Roboto" w:eastAsia="Roboto" w:hAnsi="Roboto"/>
        </w:rPr>
      </w:pPr>
      <w:r w:rsidDel="00000000" w:rsidR="00000000" w:rsidRPr="00000000">
        <w:rPr>
          <w:rFonts w:ascii="Roboto" w:cs="Roboto" w:eastAsia="Roboto" w:hAnsi="Roboto"/>
          <w:rtl w:val="0"/>
        </w:rPr>
        <w:t xml:space="preserve">Capacity planning and quotas should be a recurring process that is repeated at regular intervals or any time a new application is being added into an existing project to ensure that the growth can smoothly proceed. Reasonable quota increase requests are usually processed within three business days. Large quota requests may take additional time to procure resources.</w:t>
      </w:r>
    </w:p>
    <w:p w:rsidR="00000000" w:rsidDel="00000000" w:rsidP="00000000" w:rsidRDefault="00000000" w:rsidRPr="00000000" w14:paraId="00000222">
      <w:pPr>
        <w:rPr>
          <w:rFonts w:ascii="Roboto" w:cs="Roboto" w:eastAsia="Roboto" w:hAnsi="Roboto"/>
        </w:rPr>
      </w:pPr>
      <w:r w:rsidDel="00000000" w:rsidR="00000000" w:rsidRPr="00000000">
        <w:rPr>
          <w:rFonts w:ascii="Roboto" w:cs="Roboto" w:eastAsia="Roboto" w:hAnsi="Roboto"/>
          <w:rtl w:val="0"/>
        </w:rPr>
        <w:t xml:space="preserve">At the current time, no quota needs to be increased. We recommend proactively monitoring resource quota availability as new projects are planned and as customer projects scale. </w:t>
      </w:r>
    </w:p>
    <w:p w:rsidR="00000000" w:rsidDel="00000000" w:rsidP="00000000" w:rsidRDefault="00000000" w:rsidRPr="00000000" w14:paraId="00000223">
      <w:pPr>
        <w:rPr>
          <w:rFonts w:ascii="Roboto" w:cs="Roboto" w:eastAsia="Roboto" w:hAnsi="Roboto"/>
        </w:rPr>
      </w:pPr>
      <w:r w:rsidDel="00000000" w:rsidR="00000000" w:rsidRPr="00000000">
        <w:rPr>
          <w:rtl w:val="0"/>
        </w:rPr>
      </w:r>
    </w:p>
    <w:p w:rsidR="00000000" w:rsidDel="00000000" w:rsidP="00000000" w:rsidRDefault="00000000" w:rsidRPr="00000000" w14:paraId="00000224">
      <w:pPr>
        <w:pStyle w:val="Heading3"/>
        <w:rPr>
          <w:rFonts w:ascii="Roboto" w:cs="Roboto" w:eastAsia="Roboto" w:hAnsi="Roboto"/>
        </w:rPr>
      </w:pPr>
      <w:bookmarkStart w:colFirst="0" w:colLast="0" w:name="_cvc2a5i2wffl" w:id="17"/>
      <w:bookmarkEnd w:id="17"/>
      <w:r w:rsidDel="00000000" w:rsidR="00000000" w:rsidRPr="00000000">
        <w:rPr>
          <w:rFonts w:ascii="Roboto" w:cs="Roboto" w:eastAsia="Roboto" w:hAnsi="Roboto"/>
          <w:rtl w:val="0"/>
        </w:rPr>
        <w:t xml:space="preserve">2.2.6 Constraints with Organization Policies</w:t>
      </w:r>
    </w:p>
    <w:p w:rsidR="00000000" w:rsidDel="00000000" w:rsidP="00000000" w:rsidRDefault="00000000" w:rsidRPr="00000000" w14:paraId="00000225">
      <w:pPr>
        <w:rPr>
          <w:rFonts w:ascii="Roboto" w:cs="Roboto" w:eastAsia="Roboto" w:hAnsi="Roboto"/>
        </w:rPr>
      </w:pPr>
      <w:r w:rsidDel="00000000" w:rsidR="00000000" w:rsidRPr="00000000">
        <w:rPr>
          <w:rFonts w:ascii="Roboto" w:cs="Roboto" w:eastAsia="Roboto" w:hAnsi="Roboto"/>
          <w:rtl w:val="0"/>
        </w:rPr>
        <w:t xml:space="preserve">The Organization Policy service gives AMEX centralized, programmatic control over their organization's Cloud resources. It provides a simple mechanism for AMEX to restrict allowed configurations across the entire Cloud Resource hierarchy. These policies are intended to provide effective preventative security controls around undesirable configurations.  A word of caution not to confuse organization policies with IAM policies associated at the organization level.</w:t>
      </w:r>
    </w:p>
    <w:p w:rsidR="00000000" w:rsidDel="00000000" w:rsidP="00000000" w:rsidRDefault="00000000" w:rsidRPr="00000000" w14:paraId="00000226">
      <w:pPr>
        <w:rPr>
          <w:rFonts w:ascii="Roboto" w:cs="Roboto" w:eastAsia="Roboto" w:hAnsi="Roboto"/>
        </w:rPr>
      </w:pPr>
      <w:r w:rsidDel="00000000" w:rsidR="00000000" w:rsidRPr="00000000">
        <w:rPr>
          <w:rFonts w:ascii="Roboto" w:cs="Roboto" w:eastAsia="Roboto" w:hAnsi="Roboto"/>
          <w:rtl w:val="0"/>
        </w:rPr>
        <w:t xml:space="preserve">Organization policies provide the following benefits:</w:t>
      </w:r>
    </w:p>
    <w:p w:rsidR="00000000" w:rsidDel="00000000" w:rsidP="00000000" w:rsidRDefault="00000000" w:rsidRPr="00000000" w14:paraId="00000227">
      <w:pPr>
        <w:numPr>
          <w:ilvl w:val="0"/>
          <w:numId w:val="22"/>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Policies can be set per project, per folder, or per organization.</w:t>
      </w:r>
    </w:p>
    <w:p w:rsidR="00000000" w:rsidDel="00000000" w:rsidP="00000000" w:rsidRDefault="00000000" w:rsidRPr="00000000" w14:paraId="00000228">
      <w:pPr>
        <w:numPr>
          <w:ilvl w:val="0"/>
          <w:numId w:val="22"/>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Policies are inherited down the resource hierarchy, and can place additional restrictions at any level on which an org policy can be set.</w:t>
      </w:r>
    </w:p>
    <w:p w:rsidR="00000000" w:rsidDel="00000000" w:rsidP="00000000" w:rsidRDefault="00000000" w:rsidRPr="00000000" w14:paraId="00000229">
      <w:pPr>
        <w:numPr>
          <w:ilvl w:val="0"/>
          <w:numId w:val="22"/>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Policies are not necessarily managed by the owner of the resource. Instead, policies are managed by your organization's policy administrator (IAM role: roles/orgpolicy.policyAdmin). </w:t>
      </w:r>
    </w:p>
    <w:p w:rsidR="00000000" w:rsidDel="00000000" w:rsidP="00000000" w:rsidRDefault="00000000" w:rsidRPr="00000000" w14:paraId="0000022A">
      <w:pPr>
        <w:numPr>
          <w:ilvl w:val="0"/>
          <w:numId w:val="22"/>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This means that individual users and project owners cannot override policies.</w:t>
      </w:r>
    </w:p>
    <w:p w:rsidR="00000000" w:rsidDel="00000000" w:rsidP="00000000" w:rsidRDefault="00000000" w:rsidRPr="00000000" w14:paraId="0000022B">
      <w:pPr>
        <w:rPr>
          <w:rFonts w:ascii="Roboto" w:cs="Roboto" w:eastAsia="Roboto" w:hAnsi="Roboto"/>
        </w:rPr>
      </w:pPr>
      <w:r w:rsidDel="00000000" w:rsidR="00000000" w:rsidRPr="00000000">
        <w:rPr>
          <w:rFonts w:ascii="Roboto" w:cs="Roboto" w:eastAsia="Roboto" w:hAnsi="Roboto"/>
          <w:rtl w:val="0"/>
        </w:rPr>
        <w:t xml:space="preserve">AMEX should define a set of default Organization policies that define how </w:t>
      </w:r>
      <w:hyperlink r:id="rId23">
        <w:r w:rsidDel="00000000" w:rsidR="00000000" w:rsidRPr="00000000">
          <w:rPr>
            <w:rFonts w:ascii="Roboto" w:cs="Roboto" w:eastAsia="Roboto" w:hAnsi="Roboto"/>
            <w:color w:val="1155cc"/>
            <w:u w:val="single"/>
            <w:rtl w:val="0"/>
          </w:rPr>
          <w:t xml:space="preserve">the constraints</w:t>
        </w:r>
      </w:hyperlink>
      <w:r w:rsidDel="00000000" w:rsidR="00000000" w:rsidRPr="00000000">
        <w:rPr>
          <w:rFonts w:ascii="Roboto" w:cs="Roboto" w:eastAsia="Roboto" w:hAnsi="Roboto"/>
          <w:rtl w:val="0"/>
        </w:rPr>
        <w:t xml:space="preserve"> are applied by their organization. Google recommends setting the following constraints:</w:t>
      </w:r>
    </w:p>
    <w:p w:rsidR="00000000" w:rsidDel="00000000" w:rsidP="00000000" w:rsidRDefault="00000000" w:rsidRPr="00000000" w14:paraId="0000022C">
      <w:pPr>
        <w:spacing w:after="200" w:lineRule="auto"/>
        <w:rPr>
          <w:rFonts w:ascii="Roboto" w:cs="Roboto" w:eastAsia="Roboto" w:hAnsi="Roboto"/>
        </w:rPr>
      </w:pPr>
      <w:r w:rsidDel="00000000" w:rsidR="00000000" w:rsidRPr="00000000">
        <w:rPr>
          <w:rtl w:val="0"/>
        </w:rPr>
      </w:r>
    </w:p>
    <w:tbl>
      <w:tblPr>
        <w:tblStyle w:val="Table7"/>
        <w:tblW w:w="970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5205"/>
        <w:gridCol w:w="1620"/>
        <w:tblGridChange w:id="0">
          <w:tblGrid>
            <w:gridCol w:w="2880"/>
            <w:gridCol w:w="5205"/>
            <w:gridCol w:w="1620"/>
          </w:tblGrid>
        </w:tblGridChange>
      </w:tblGrid>
      <w:tr>
        <w:trPr>
          <w:cantSplit w:val="0"/>
          <w:trHeight w:val="600" w:hRule="atLeast"/>
          <w:tblHeader w:val="0"/>
        </w:trPr>
        <w:tc>
          <w:tcPr>
            <w:shd w:fill="4285f4" w:val="clear"/>
            <w:tcMar>
              <w:top w:w="100.0" w:type="dxa"/>
              <w:left w:w="100.0" w:type="dxa"/>
              <w:bottom w:w="100.0" w:type="dxa"/>
              <w:right w:w="100.0" w:type="dxa"/>
            </w:tcMar>
            <w:vAlign w:val="top"/>
          </w:tcPr>
          <w:p w:rsidR="00000000" w:rsidDel="00000000" w:rsidP="00000000" w:rsidRDefault="00000000" w:rsidRPr="00000000" w14:paraId="0000022D">
            <w:pPr>
              <w:spacing w:after="200" w:lineRule="auto"/>
              <w:ind w:firstLine="90"/>
              <w:rPr>
                <w:rFonts w:ascii="Roboto" w:cs="Roboto" w:eastAsia="Roboto" w:hAnsi="Roboto"/>
                <w:b w:val="1"/>
                <w:color w:val="ffffff"/>
                <w:sz w:val="19.994998931884766"/>
                <w:szCs w:val="19.994998931884766"/>
                <w:highlight w:val="white"/>
                <w:u w:val="single"/>
              </w:rPr>
            </w:pPr>
            <w:r w:rsidDel="00000000" w:rsidR="00000000" w:rsidRPr="00000000">
              <w:rPr>
                <w:rFonts w:ascii="Roboto" w:cs="Roboto" w:eastAsia="Roboto" w:hAnsi="Roboto"/>
                <w:b w:val="1"/>
                <w:color w:val="ffffff"/>
                <w:rtl w:val="0"/>
              </w:rPr>
              <w:t xml:space="preserve">Policy Constraint</w:t>
            </w:r>
            <w:r w:rsidDel="00000000" w:rsidR="00000000" w:rsidRPr="00000000">
              <w:rPr>
                <w:rtl w:val="0"/>
              </w:rPr>
            </w:r>
          </w:p>
        </w:tc>
        <w:tc>
          <w:tcPr>
            <w:shd w:fill="4285f4" w:val="clear"/>
            <w:tcMar>
              <w:top w:w="100.0" w:type="dxa"/>
              <w:left w:w="100.0" w:type="dxa"/>
              <w:bottom w:w="100.0" w:type="dxa"/>
              <w:right w:w="100.0" w:type="dxa"/>
            </w:tcMar>
            <w:vAlign w:val="top"/>
          </w:tcPr>
          <w:p w:rsidR="00000000" w:rsidDel="00000000" w:rsidP="00000000" w:rsidRDefault="00000000" w:rsidRPr="00000000" w14:paraId="0000022E">
            <w:pPr>
              <w:spacing w:after="200" w:lineRule="auto"/>
              <w:ind w:left="90" w:firstLine="0"/>
              <w:rPr>
                <w:rFonts w:ascii="Roboto" w:cs="Roboto" w:eastAsia="Roboto" w:hAnsi="Roboto"/>
                <w:b w:val="1"/>
                <w:color w:val="ffffff"/>
                <w:sz w:val="19.994998931884766"/>
                <w:szCs w:val="19.994998931884766"/>
              </w:rPr>
            </w:pPr>
            <w:r w:rsidDel="00000000" w:rsidR="00000000" w:rsidRPr="00000000">
              <w:rPr>
                <w:rFonts w:ascii="Roboto" w:cs="Roboto" w:eastAsia="Roboto" w:hAnsi="Roboto"/>
                <w:b w:val="1"/>
                <w:color w:val="ffffff"/>
                <w:rtl w:val="0"/>
              </w:rPr>
              <w:t xml:space="preserve">Description</w:t>
            </w:r>
            <w:r w:rsidDel="00000000" w:rsidR="00000000" w:rsidRPr="00000000">
              <w:rPr>
                <w:rtl w:val="0"/>
              </w:rPr>
            </w:r>
          </w:p>
        </w:tc>
        <w:tc>
          <w:tcPr>
            <w:shd w:fill="4285f4" w:val="clear"/>
            <w:tcMar>
              <w:top w:w="100.0" w:type="dxa"/>
              <w:left w:w="100.0" w:type="dxa"/>
              <w:bottom w:w="100.0" w:type="dxa"/>
              <w:right w:w="100.0" w:type="dxa"/>
            </w:tcMar>
            <w:vAlign w:val="top"/>
          </w:tcPr>
          <w:p w:rsidR="00000000" w:rsidDel="00000000" w:rsidP="00000000" w:rsidRDefault="00000000" w:rsidRPr="00000000" w14:paraId="0000022F">
            <w:pPr>
              <w:spacing w:after="200" w:lineRule="auto"/>
              <w:ind w:firstLine="90"/>
              <w:rPr>
                <w:rFonts w:ascii="Roboto" w:cs="Roboto" w:eastAsia="Roboto" w:hAnsi="Roboto"/>
                <w:b w:val="1"/>
                <w:color w:val="ffffff"/>
                <w:sz w:val="19.994998931884766"/>
                <w:szCs w:val="19.994998931884766"/>
              </w:rPr>
            </w:pPr>
            <w:r w:rsidDel="00000000" w:rsidR="00000000" w:rsidRPr="00000000">
              <w:rPr>
                <w:rFonts w:ascii="Roboto" w:cs="Roboto" w:eastAsia="Roboto" w:hAnsi="Roboto"/>
                <w:b w:val="1"/>
                <w:color w:val="ffffff"/>
                <w:rtl w:val="0"/>
              </w:rPr>
              <w:t xml:space="preserve">Value</w:t>
            </w:r>
            <w:r w:rsidDel="00000000" w:rsidR="00000000" w:rsidRPr="00000000">
              <w:rPr>
                <w:rtl w:val="0"/>
              </w:rPr>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spacing w:line="240" w:lineRule="auto"/>
              <w:rPr>
                <w:rFonts w:ascii="Roboto" w:cs="Roboto" w:eastAsia="Roboto" w:hAnsi="Roboto"/>
              </w:rPr>
            </w:pPr>
            <w:r w:rsidDel="00000000" w:rsidR="00000000" w:rsidRPr="00000000">
              <w:rPr>
                <w:rFonts w:ascii="Roboto" w:cs="Roboto" w:eastAsia="Roboto" w:hAnsi="Roboto"/>
                <w:rtl w:val="0"/>
              </w:rPr>
              <w:t xml:space="preserve">gcp.resourceLocations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spacing w:line="240" w:lineRule="auto"/>
              <w:rPr>
                <w:rFonts w:ascii="Roboto" w:cs="Roboto" w:eastAsia="Roboto" w:hAnsi="Roboto"/>
              </w:rPr>
            </w:pPr>
            <w:r w:rsidDel="00000000" w:rsidR="00000000" w:rsidRPr="00000000">
              <w:rPr>
                <w:rFonts w:ascii="Roboto" w:cs="Roboto" w:eastAsia="Roboto" w:hAnsi="Roboto"/>
                <w:rtl w:val="0"/>
              </w:rPr>
              <w:t xml:space="preserve">Resource Location Restriction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spacing w:line="240" w:lineRule="auto"/>
              <w:rPr>
                <w:rFonts w:ascii="Roboto" w:cs="Roboto" w:eastAsia="Roboto" w:hAnsi="Roboto"/>
                <w:color w:val="666666"/>
              </w:rPr>
            </w:pPr>
            <w:r w:rsidDel="00000000" w:rsidR="00000000" w:rsidRPr="00000000">
              <w:rPr>
                <w:rFonts w:ascii="Roboto" w:cs="Roboto" w:eastAsia="Roboto" w:hAnsi="Roboto"/>
                <w:color w:val="666666"/>
                <w:rtl w:val="0"/>
              </w:rPr>
              <w:t xml:space="preserve">Allow &lt;list&gt;</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spacing w:line="240" w:lineRule="auto"/>
              <w:rPr>
                <w:rFonts w:ascii="Roboto" w:cs="Roboto" w:eastAsia="Roboto" w:hAnsi="Roboto"/>
              </w:rPr>
            </w:pPr>
            <w:r w:rsidDel="00000000" w:rsidR="00000000" w:rsidRPr="00000000">
              <w:rPr>
                <w:rFonts w:ascii="Roboto" w:cs="Roboto" w:eastAsia="Roboto" w:hAnsi="Roboto"/>
                <w:rtl w:val="0"/>
              </w:rPr>
              <w:t xml:space="preserve">serviceuser.services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spacing w:line="240" w:lineRule="auto"/>
              <w:rPr>
                <w:rFonts w:ascii="Roboto" w:cs="Roboto" w:eastAsia="Roboto" w:hAnsi="Roboto"/>
              </w:rPr>
            </w:pPr>
            <w:r w:rsidDel="00000000" w:rsidR="00000000" w:rsidRPr="00000000">
              <w:rPr>
                <w:rFonts w:ascii="Roboto" w:cs="Roboto" w:eastAsia="Roboto" w:hAnsi="Roboto"/>
                <w:rtl w:val="0"/>
              </w:rPr>
              <w:t xml:space="preserve">Restrict allowed Google Cloud APIs and services</w:t>
            </w:r>
          </w:p>
          <w:p w:rsidR="00000000" w:rsidDel="00000000" w:rsidP="00000000" w:rsidRDefault="00000000" w:rsidRPr="00000000" w14:paraId="00000235">
            <w:pPr>
              <w:spacing w:line="240" w:lineRule="auto"/>
              <w:rPr>
                <w:rFonts w:ascii="Roboto" w:cs="Roboto" w:eastAsia="Roboto" w:hAnsi="Roboto"/>
              </w:rPr>
            </w:pPr>
            <w:r w:rsidDel="00000000" w:rsidR="00000000" w:rsidRPr="00000000">
              <w:rPr>
                <w:rFonts w:ascii="Roboto" w:cs="Roboto" w:eastAsia="Roboto" w:hAnsi="Roboto"/>
                <w:rtl w:val="0"/>
              </w:rPr>
              <w:t xml:space="preserve">Note: this policy does not allow all the available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spacing w:line="240" w:lineRule="auto"/>
              <w:rPr>
                <w:rFonts w:ascii="Roboto" w:cs="Roboto" w:eastAsia="Roboto" w:hAnsi="Roboto"/>
              </w:rPr>
            </w:pPr>
            <w:r w:rsidDel="00000000" w:rsidR="00000000" w:rsidRPr="00000000">
              <w:rPr>
                <w:rFonts w:ascii="Roboto" w:cs="Roboto" w:eastAsia="Roboto" w:hAnsi="Roboto"/>
                <w:rtl w:val="0"/>
              </w:rPr>
              <w:t xml:space="preserve">Allow all</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spacing w:line="240" w:lineRule="auto"/>
              <w:rPr>
                <w:rFonts w:ascii="Roboto" w:cs="Roboto" w:eastAsia="Roboto" w:hAnsi="Roboto"/>
              </w:rPr>
            </w:pPr>
            <w:r w:rsidDel="00000000" w:rsidR="00000000" w:rsidRPr="00000000">
              <w:rPr>
                <w:rFonts w:ascii="Roboto" w:cs="Roboto" w:eastAsia="Roboto" w:hAnsi="Roboto"/>
                <w:rtl w:val="0"/>
              </w:rPr>
              <w:t xml:space="preserve">appengine.disableCodeDownload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spacing w:line="240" w:lineRule="auto"/>
              <w:rPr>
                <w:rFonts w:ascii="Roboto" w:cs="Roboto" w:eastAsia="Roboto" w:hAnsi="Roboto"/>
              </w:rPr>
            </w:pPr>
            <w:r w:rsidDel="00000000" w:rsidR="00000000" w:rsidRPr="00000000">
              <w:rPr>
                <w:rFonts w:ascii="Roboto" w:cs="Roboto" w:eastAsia="Roboto" w:hAnsi="Roboto"/>
                <w:rtl w:val="0"/>
              </w:rPr>
              <w:t xml:space="preserve">GAE - Disable Source Code Download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spacing w:line="240" w:lineRule="auto"/>
              <w:rPr>
                <w:rFonts w:ascii="Roboto" w:cs="Roboto" w:eastAsia="Roboto" w:hAnsi="Roboto"/>
              </w:rPr>
            </w:pPr>
            <w:r w:rsidDel="00000000" w:rsidR="00000000" w:rsidRPr="00000000">
              <w:rPr>
                <w:rFonts w:ascii="Roboto" w:cs="Roboto" w:eastAsia="Roboto" w:hAnsi="Roboto"/>
                <w:rtl w:val="0"/>
              </w:rPr>
              <w:t xml:space="preserve">true</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spacing w:line="240" w:lineRule="auto"/>
              <w:rPr>
                <w:rFonts w:ascii="Roboto" w:cs="Roboto" w:eastAsia="Roboto" w:hAnsi="Roboto"/>
              </w:rPr>
            </w:pPr>
            <w:r w:rsidDel="00000000" w:rsidR="00000000" w:rsidRPr="00000000">
              <w:rPr>
                <w:rFonts w:ascii="Roboto" w:cs="Roboto" w:eastAsia="Roboto" w:hAnsi="Roboto"/>
                <w:rtl w:val="0"/>
              </w:rPr>
              <w:t xml:space="preserve">cloudfunctions.allowedIngressSettings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spacing w:line="240" w:lineRule="auto"/>
              <w:rPr>
                <w:rFonts w:ascii="Roboto" w:cs="Roboto" w:eastAsia="Roboto" w:hAnsi="Roboto"/>
              </w:rPr>
            </w:pPr>
            <w:r w:rsidDel="00000000" w:rsidR="00000000" w:rsidRPr="00000000">
              <w:rPr>
                <w:rFonts w:ascii="Roboto" w:cs="Roboto" w:eastAsia="Roboto" w:hAnsi="Roboto"/>
                <w:rtl w:val="0"/>
              </w:rPr>
              <w:t xml:space="preserve">GCF - Allowed ingress 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spacing w:line="240" w:lineRule="auto"/>
              <w:rPr>
                <w:rFonts w:ascii="Roboto" w:cs="Roboto" w:eastAsia="Roboto" w:hAnsi="Roboto"/>
              </w:rPr>
            </w:pPr>
            <w:r w:rsidDel="00000000" w:rsidR="00000000" w:rsidRPr="00000000">
              <w:rPr>
                <w:rFonts w:ascii="Roboto" w:cs="Roboto" w:eastAsia="Roboto" w:hAnsi="Roboto"/>
                <w:rtl w:val="0"/>
              </w:rPr>
              <w:t xml:space="preserve">Allow &lt;list&gt;</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spacing w:line="240" w:lineRule="auto"/>
              <w:rPr>
                <w:rFonts w:ascii="Roboto" w:cs="Roboto" w:eastAsia="Roboto" w:hAnsi="Roboto"/>
              </w:rPr>
            </w:pPr>
            <w:r w:rsidDel="00000000" w:rsidR="00000000" w:rsidRPr="00000000">
              <w:rPr>
                <w:rFonts w:ascii="Roboto" w:cs="Roboto" w:eastAsia="Roboto" w:hAnsi="Roboto"/>
                <w:rtl w:val="0"/>
              </w:rPr>
              <w:t xml:space="preserve">cloudfunctions.allowedVpcConnectorEgressSettings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spacing w:line="240" w:lineRule="auto"/>
              <w:rPr>
                <w:rFonts w:ascii="Roboto" w:cs="Roboto" w:eastAsia="Roboto" w:hAnsi="Roboto"/>
                <w:color w:val="666666"/>
              </w:rPr>
            </w:pPr>
            <w:r w:rsidDel="00000000" w:rsidR="00000000" w:rsidRPr="00000000">
              <w:rPr>
                <w:rFonts w:ascii="Roboto" w:cs="Roboto" w:eastAsia="Roboto" w:hAnsi="Roboto"/>
                <w:color w:val="666666"/>
                <w:rtl w:val="0"/>
              </w:rPr>
              <w:t xml:space="preserve">GCF - Allowed VPC Connector egress 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spacing w:line="240" w:lineRule="auto"/>
              <w:rPr>
                <w:rFonts w:ascii="Roboto" w:cs="Roboto" w:eastAsia="Roboto" w:hAnsi="Roboto"/>
              </w:rPr>
            </w:pPr>
            <w:r w:rsidDel="00000000" w:rsidR="00000000" w:rsidRPr="00000000">
              <w:rPr>
                <w:rFonts w:ascii="Roboto" w:cs="Roboto" w:eastAsia="Roboto" w:hAnsi="Roboto"/>
                <w:rtl w:val="0"/>
              </w:rPr>
              <w:t xml:space="preserve">Allow &lt;list&gt;</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spacing w:line="240" w:lineRule="auto"/>
              <w:rPr>
                <w:rFonts w:ascii="Roboto" w:cs="Roboto" w:eastAsia="Roboto" w:hAnsi="Roboto"/>
              </w:rPr>
            </w:pPr>
            <w:r w:rsidDel="00000000" w:rsidR="00000000" w:rsidRPr="00000000">
              <w:rPr>
                <w:rFonts w:ascii="Roboto" w:cs="Roboto" w:eastAsia="Roboto" w:hAnsi="Roboto"/>
                <w:rtl w:val="0"/>
              </w:rPr>
              <w:t xml:space="preserve">cloudfunctions.requireVPCConnector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spacing w:line="240" w:lineRule="auto"/>
              <w:rPr>
                <w:rFonts w:ascii="Roboto" w:cs="Roboto" w:eastAsia="Roboto" w:hAnsi="Roboto"/>
              </w:rPr>
            </w:pPr>
            <w:r w:rsidDel="00000000" w:rsidR="00000000" w:rsidRPr="00000000">
              <w:rPr>
                <w:rFonts w:ascii="Roboto" w:cs="Roboto" w:eastAsia="Roboto" w:hAnsi="Roboto"/>
                <w:rtl w:val="0"/>
              </w:rPr>
              <w:t xml:space="preserve">GCF - Require VPC Connector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spacing w:line="240" w:lineRule="auto"/>
              <w:rPr>
                <w:rFonts w:ascii="Roboto" w:cs="Roboto" w:eastAsia="Roboto" w:hAnsi="Roboto"/>
              </w:rPr>
            </w:pPr>
            <w:r w:rsidDel="00000000" w:rsidR="00000000" w:rsidRPr="00000000">
              <w:rPr>
                <w:rFonts w:ascii="Roboto" w:cs="Roboto" w:eastAsia="Roboto" w:hAnsi="Roboto"/>
                <w:rtl w:val="0"/>
              </w:rPr>
              <w:t xml:space="preserve">true</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spacing w:line="240" w:lineRule="auto"/>
              <w:rPr>
                <w:rFonts w:ascii="Roboto" w:cs="Roboto" w:eastAsia="Roboto" w:hAnsi="Roboto"/>
              </w:rPr>
            </w:pPr>
            <w:r w:rsidDel="00000000" w:rsidR="00000000" w:rsidRPr="00000000">
              <w:rPr>
                <w:rFonts w:ascii="Roboto" w:cs="Roboto" w:eastAsia="Roboto" w:hAnsi="Roboto"/>
                <w:rtl w:val="0"/>
              </w:rPr>
              <w:t xml:space="preserve">sql.restrictPublicIp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spacing w:line="240" w:lineRule="auto"/>
              <w:rPr>
                <w:rFonts w:ascii="Roboto" w:cs="Roboto" w:eastAsia="Roboto" w:hAnsi="Roboto"/>
              </w:rPr>
            </w:pPr>
            <w:r w:rsidDel="00000000" w:rsidR="00000000" w:rsidRPr="00000000">
              <w:rPr>
                <w:rFonts w:ascii="Roboto" w:cs="Roboto" w:eastAsia="Roboto" w:hAnsi="Roboto"/>
                <w:rtl w:val="0"/>
              </w:rPr>
              <w:t xml:space="preserve">Cloud SQL - Restrict Public IP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spacing w:line="240" w:lineRule="auto"/>
              <w:rPr>
                <w:rFonts w:ascii="Roboto" w:cs="Roboto" w:eastAsia="Roboto" w:hAnsi="Roboto"/>
              </w:rPr>
            </w:pPr>
            <w:r w:rsidDel="00000000" w:rsidR="00000000" w:rsidRPr="00000000">
              <w:rPr>
                <w:rFonts w:ascii="Roboto" w:cs="Roboto" w:eastAsia="Roboto" w:hAnsi="Roboto"/>
                <w:rtl w:val="0"/>
              </w:rPr>
              <w:t xml:space="preserve">true</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spacing w:line="240" w:lineRule="auto"/>
              <w:rPr>
                <w:rFonts w:ascii="Roboto" w:cs="Roboto" w:eastAsia="Roboto" w:hAnsi="Roboto"/>
              </w:rPr>
            </w:pPr>
            <w:r w:rsidDel="00000000" w:rsidR="00000000" w:rsidRPr="00000000">
              <w:rPr>
                <w:rFonts w:ascii="Roboto" w:cs="Roboto" w:eastAsia="Roboto" w:hAnsi="Roboto"/>
                <w:rtl w:val="0"/>
              </w:rPr>
              <w:t xml:space="preserve">compute.disableGuestAttributesAccess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spacing w:line="240" w:lineRule="auto"/>
              <w:rPr>
                <w:rFonts w:ascii="Roboto" w:cs="Roboto" w:eastAsia="Roboto" w:hAnsi="Roboto"/>
              </w:rPr>
            </w:pPr>
            <w:r w:rsidDel="00000000" w:rsidR="00000000" w:rsidRPr="00000000">
              <w:rPr>
                <w:rFonts w:ascii="Roboto" w:cs="Roboto" w:eastAsia="Roboto" w:hAnsi="Roboto"/>
                <w:rtl w:val="0"/>
              </w:rPr>
              <w:t xml:space="preserve">GCE - Disable Guest Attributes of Compute Engine metadata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spacing w:line="240" w:lineRule="auto"/>
              <w:rPr>
                <w:rFonts w:ascii="Roboto" w:cs="Roboto" w:eastAsia="Roboto" w:hAnsi="Roboto"/>
              </w:rPr>
            </w:pPr>
            <w:r w:rsidDel="00000000" w:rsidR="00000000" w:rsidRPr="00000000">
              <w:rPr>
                <w:rFonts w:ascii="Roboto" w:cs="Roboto" w:eastAsia="Roboto" w:hAnsi="Roboto"/>
                <w:rtl w:val="0"/>
              </w:rPr>
              <w:t xml:space="preserve">false</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spacing w:line="240" w:lineRule="auto"/>
              <w:rPr>
                <w:rFonts w:ascii="Roboto" w:cs="Roboto" w:eastAsia="Roboto" w:hAnsi="Roboto"/>
              </w:rPr>
            </w:pPr>
            <w:r w:rsidDel="00000000" w:rsidR="00000000" w:rsidRPr="00000000">
              <w:rPr>
                <w:rFonts w:ascii="Roboto" w:cs="Roboto" w:eastAsia="Roboto" w:hAnsi="Roboto"/>
                <w:rtl w:val="0"/>
              </w:rPr>
              <w:t xml:space="preserve">compute.disableInternetNetworkEndpointGroup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spacing w:line="240" w:lineRule="auto"/>
              <w:rPr>
                <w:rFonts w:ascii="Roboto" w:cs="Roboto" w:eastAsia="Roboto" w:hAnsi="Roboto"/>
              </w:rPr>
            </w:pPr>
            <w:r w:rsidDel="00000000" w:rsidR="00000000" w:rsidRPr="00000000">
              <w:rPr>
                <w:rFonts w:ascii="Roboto" w:cs="Roboto" w:eastAsia="Roboto" w:hAnsi="Roboto"/>
                <w:rtl w:val="0"/>
              </w:rPr>
              <w:t xml:space="preserve">GCE - Disable Internet Network Endpoint Groups</w:t>
            </w:r>
          </w:p>
          <w:p w:rsidR="00000000" w:rsidDel="00000000" w:rsidP="00000000" w:rsidRDefault="00000000" w:rsidRPr="00000000" w14:paraId="0000024B">
            <w:pP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spacing w:line="240" w:lineRule="auto"/>
              <w:rPr>
                <w:rFonts w:ascii="Roboto" w:cs="Roboto" w:eastAsia="Roboto" w:hAnsi="Roboto"/>
              </w:rPr>
            </w:pPr>
            <w:r w:rsidDel="00000000" w:rsidR="00000000" w:rsidRPr="00000000">
              <w:rPr>
                <w:rFonts w:ascii="Roboto" w:cs="Roboto" w:eastAsia="Roboto" w:hAnsi="Roboto"/>
                <w:rtl w:val="0"/>
              </w:rPr>
              <w:t xml:space="preserve">true</w:t>
            </w:r>
          </w:p>
          <w:p w:rsidR="00000000" w:rsidDel="00000000" w:rsidP="00000000" w:rsidRDefault="00000000" w:rsidRPr="00000000" w14:paraId="0000024D">
            <w:pPr>
              <w:spacing w:line="240" w:lineRule="auto"/>
              <w:rPr>
                <w:rFonts w:ascii="Roboto" w:cs="Roboto" w:eastAsia="Roboto" w:hAnsi="Roboto"/>
              </w:rPr>
            </w:pPr>
            <w:r w:rsidDel="00000000" w:rsidR="00000000" w:rsidRPr="00000000">
              <w:rPr>
                <w:rtl w:val="0"/>
              </w:rPr>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spacing w:line="240" w:lineRule="auto"/>
              <w:rPr>
                <w:rFonts w:ascii="Roboto" w:cs="Roboto" w:eastAsia="Roboto" w:hAnsi="Roboto"/>
              </w:rPr>
            </w:pPr>
            <w:r w:rsidDel="00000000" w:rsidR="00000000" w:rsidRPr="00000000">
              <w:rPr>
                <w:rFonts w:ascii="Roboto" w:cs="Roboto" w:eastAsia="Roboto" w:hAnsi="Roboto"/>
                <w:rtl w:val="0"/>
              </w:rPr>
              <w:t xml:space="preserve">compute.disableNestedVirtualization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spacing w:line="240" w:lineRule="auto"/>
              <w:rPr>
                <w:rFonts w:ascii="Roboto" w:cs="Roboto" w:eastAsia="Roboto" w:hAnsi="Roboto"/>
              </w:rPr>
            </w:pPr>
            <w:r w:rsidDel="00000000" w:rsidR="00000000" w:rsidRPr="00000000">
              <w:rPr>
                <w:rFonts w:ascii="Roboto" w:cs="Roboto" w:eastAsia="Roboto" w:hAnsi="Roboto"/>
                <w:rtl w:val="0"/>
              </w:rPr>
              <w:t xml:space="preserve">GCE - Disable VM nested virtualization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spacing w:line="240" w:lineRule="auto"/>
              <w:rPr>
                <w:rFonts w:ascii="Roboto" w:cs="Roboto" w:eastAsia="Roboto" w:hAnsi="Roboto"/>
              </w:rPr>
            </w:pPr>
            <w:r w:rsidDel="00000000" w:rsidR="00000000" w:rsidRPr="00000000">
              <w:rPr>
                <w:rFonts w:ascii="Roboto" w:cs="Roboto" w:eastAsia="Roboto" w:hAnsi="Roboto"/>
                <w:rtl w:val="0"/>
              </w:rPr>
              <w:t xml:space="preserve">true</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spacing w:line="240" w:lineRule="auto"/>
              <w:rPr>
                <w:rFonts w:ascii="Roboto" w:cs="Roboto" w:eastAsia="Roboto" w:hAnsi="Roboto"/>
              </w:rPr>
            </w:pPr>
            <w:r w:rsidDel="00000000" w:rsidR="00000000" w:rsidRPr="00000000">
              <w:rPr>
                <w:rFonts w:ascii="Roboto" w:cs="Roboto" w:eastAsia="Roboto" w:hAnsi="Roboto"/>
                <w:rtl w:val="0"/>
              </w:rPr>
              <w:t xml:space="preserve">compute.disableSerialPortAccess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spacing w:line="240" w:lineRule="auto"/>
              <w:rPr>
                <w:rFonts w:ascii="Roboto" w:cs="Roboto" w:eastAsia="Roboto" w:hAnsi="Roboto"/>
              </w:rPr>
            </w:pPr>
            <w:r w:rsidDel="00000000" w:rsidR="00000000" w:rsidRPr="00000000">
              <w:rPr>
                <w:rFonts w:ascii="Roboto" w:cs="Roboto" w:eastAsia="Roboto" w:hAnsi="Roboto"/>
                <w:rtl w:val="0"/>
              </w:rPr>
              <w:t xml:space="preserve">GCE - Disable VM serial port access</w:t>
            </w:r>
          </w:p>
          <w:p w:rsidR="00000000" w:rsidDel="00000000" w:rsidP="00000000" w:rsidRDefault="00000000" w:rsidRPr="00000000" w14:paraId="00000253">
            <w:pP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spacing w:line="240" w:lineRule="auto"/>
              <w:rPr>
                <w:rFonts w:ascii="Roboto" w:cs="Roboto" w:eastAsia="Roboto" w:hAnsi="Roboto"/>
              </w:rPr>
            </w:pPr>
            <w:r w:rsidDel="00000000" w:rsidR="00000000" w:rsidRPr="00000000">
              <w:rPr>
                <w:rFonts w:ascii="Roboto" w:cs="Roboto" w:eastAsia="Roboto" w:hAnsi="Roboto"/>
                <w:rtl w:val="0"/>
              </w:rPr>
              <w:t xml:space="preserve">true for non GKE projects</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spacing w:line="240" w:lineRule="auto"/>
              <w:rPr>
                <w:rFonts w:ascii="Roboto" w:cs="Roboto" w:eastAsia="Roboto" w:hAnsi="Roboto"/>
              </w:rPr>
            </w:pPr>
            <w:r w:rsidDel="00000000" w:rsidR="00000000" w:rsidRPr="00000000">
              <w:rPr>
                <w:rFonts w:ascii="Roboto" w:cs="Roboto" w:eastAsia="Roboto" w:hAnsi="Roboto"/>
                <w:rtl w:val="0"/>
              </w:rPr>
              <w:t xml:space="preserve">compute.disableSerialPortLogging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spacing w:line="240" w:lineRule="auto"/>
              <w:rPr>
                <w:rFonts w:ascii="Roboto" w:cs="Roboto" w:eastAsia="Roboto" w:hAnsi="Roboto"/>
              </w:rPr>
            </w:pPr>
            <w:r w:rsidDel="00000000" w:rsidR="00000000" w:rsidRPr="00000000">
              <w:rPr>
                <w:rFonts w:ascii="Roboto" w:cs="Roboto" w:eastAsia="Roboto" w:hAnsi="Roboto"/>
                <w:rtl w:val="0"/>
              </w:rPr>
              <w:t xml:space="preserve">GCE - Disable VM serial port logging to Stackdriver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spacing w:line="240" w:lineRule="auto"/>
              <w:rPr>
                <w:rFonts w:ascii="Roboto" w:cs="Roboto" w:eastAsia="Roboto" w:hAnsi="Roboto"/>
              </w:rPr>
            </w:pPr>
            <w:r w:rsidDel="00000000" w:rsidR="00000000" w:rsidRPr="00000000">
              <w:rPr>
                <w:rFonts w:ascii="Roboto" w:cs="Roboto" w:eastAsia="Roboto" w:hAnsi="Roboto"/>
                <w:rtl w:val="0"/>
              </w:rPr>
              <w:t xml:space="preserve">false</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spacing w:line="240" w:lineRule="auto"/>
              <w:rPr>
                <w:rFonts w:ascii="Roboto" w:cs="Roboto" w:eastAsia="Roboto" w:hAnsi="Roboto"/>
              </w:rPr>
            </w:pPr>
            <w:r w:rsidDel="00000000" w:rsidR="00000000" w:rsidRPr="00000000">
              <w:rPr>
                <w:rFonts w:ascii="Roboto" w:cs="Roboto" w:eastAsia="Roboto" w:hAnsi="Roboto"/>
                <w:rtl w:val="0"/>
              </w:rPr>
              <w:t xml:space="preserve">compute.requireOsLogin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spacing w:line="240" w:lineRule="auto"/>
              <w:rPr>
                <w:rFonts w:ascii="Roboto" w:cs="Roboto" w:eastAsia="Roboto" w:hAnsi="Roboto"/>
              </w:rPr>
            </w:pPr>
            <w:r w:rsidDel="00000000" w:rsidR="00000000" w:rsidRPr="00000000">
              <w:rPr>
                <w:rFonts w:ascii="Roboto" w:cs="Roboto" w:eastAsia="Roboto" w:hAnsi="Roboto"/>
                <w:rtl w:val="0"/>
              </w:rPr>
              <w:t xml:space="preserve">GCE - Enables OS Login to VMs on all newly created Projects. This constraint prevents metadata updates that disable OS Login at the project or instance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spacing w:line="240" w:lineRule="auto"/>
              <w:rPr>
                <w:rFonts w:ascii="Roboto" w:cs="Roboto" w:eastAsia="Roboto" w:hAnsi="Roboto"/>
              </w:rPr>
            </w:pPr>
            <w:r w:rsidDel="00000000" w:rsidR="00000000" w:rsidRPr="00000000">
              <w:rPr>
                <w:rFonts w:ascii="Roboto" w:cs="Roboto" w:eastAsia="Roboto" w:hAnsi="Roboto"/>
                <w:rtl w:val="0"/>
              </w:rPr>
              <w:t xml:space="preserve">false (unless OSLogin becomes only path)</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spacing w:line="240" w:lineRule="auto"/>
              <w:rPr>
                <w:rFonts w:ascii="Roboto" w:cs="Roboto" w:eastAsia="Roboto" w:hAnsi="Roboto"/>
              </w:rPr>
            </w:pPr>
            <w:r w:rsidDel="00000000" w:rsidR="00000000" w:rsidRPr="00000000">
              <w:rPr>
                <w:rFonts w:ascii="Roboto" w:cs="Roboto" w:eastAsia="Roboto" w:hAnsi="Roboto"/>
                <w:rtl w:val="0"/>
              </w:rPr>
              <w:t xml:space="preserve">compute.requireShieldedVm</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spacing w:line="240" w:lineRule="auto"/>
              <w:rPr>
                <w:rFonts w:ascii="Roboto" w:cs="Roboto" w:eastAsia="Roboto" w:hAnsi="Roboto"/>
              </w:rPr>
            </w:pPr>
            <w:r w:rsidDel="00000000" w:rsidR="00000000" w:rsidRPr="00000000">
              <w:rPr>
                <w:rFonts w:ascii="Roboto" w:cs="Roboto" w:eastAsia="Roboto" w:hAnsi="Roboto"/>
                <w:rtl w:val="0"/>
              </w:rPr>
              <w:t xml:space="preserve">GCE - Requires that all new Compute Engine VM instances use Shielded disk images with Secure Boot, vTPM, and Integrity Monitoring options 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spacing w:line="240" w:lineRule="auto"/>
              <w:rPr>
                <w:rFonts w:ascii="Roboto" w:cs="Roboto" w:eastAsia="Roboto" w:hAnsi="Roboto"/>
              </w:rPr>
            </w:pPr>
            <w:r w:rsidDel="00000000" w:rsidR="00000000" w:rsidRPr="00000000">
              <w:rPr>
                <w:rFonts w:ascii="Roboto" w:cs="Roboto" w:eastAsia="Roboto" w:hAnsi="Roboto"/>
                <w:rtl w:val="0"/>
              </w:rPr>
              <w:t xml:space="preserve">true</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spacing w:line="240" w:lineRule="auto"/>
              <w:rPr>
                <w:rFonts w:ascii="Roboto" w:cs="Roboto" w:eastAsia="Roboto" w:hAnsi="Roboto"/>
              </w:rPr>
            </w:pPr>
            <w:r w:rsidDel="00000000" w:rsidR="00000000" w:rsidRPr="00000000">
              <w:rPr>
                <w:rFonts w:ascii="Roboto" w:cs="Roboto" w:eastAsia="Roboto" w:hAnsi="Roboto"/>
                <w:rtl w:val="0"/>
              </w:rPr>
              <w:t xml:space="preserve">compute.restrictAuthenticatedGoogleConnection</w:t>
            </w:r>
          </w:p>
          <w:p w:rsidR="00000000" w:rsidDel="00000000" w:rsidP="00000000" w:rsidRDefault="00000000" w:rsidRPr="00000000" w14:paraId="0000025F">
            <w:pP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spacing w:line="240" w:lineRule="auto"/>
              <w:rPr>
                <w:rFonts w:ascii="Roboto" w:cs="Roboto" w:eastAsia="Roboto" w:hAnsi="Roboto"/>
              </w:rPr>
            </w:pPr>
            <w:r w:rsidDel="00000000" w:rsidR="00000000" w:rsidRPr="00000000">
              <w:rPr>
                <w:rFonts w:ascii="Roboto" w:cs="Roboto" w:eastAsia="Roboto" w:hAnsi="Roboto"/>
                <w:rtl w:val="0"/>
              </w:rPr>
              <w:t xml:space="preserve">GCE - VMs that are allowed to use Authenticated Google Connection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spacing w:line="240" w:lineRule="auto"/>
              <w:rPr>
                <w:rFonts w:ascii="Roboto" w:cs="Roboto" w:eastAsia="Roboto" w:hAnsi="Roboto"/>
              </w:rPr>
            </w:pPr>
            <w:r w:rsidDel="00000000" w:rsidR="00000000" w:rsidRPr="00000000">
              <w:rPr>
                <w:rFonts w:ascii="Roboto" w:cs="Roboto" w:eastAsia="Roboto" w:hAnsi="Roboto"/>
                <w:rtl w:val="0"/>
              </w:rPr>
              <w:t xml:space="preserve">Allow all</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spacing w:line="240" w:lineRule="auto"/>
              <w:rPr>
                <w:rFonts w:ascii="Roboto" w:cs="Roboto" w:eastAsia="Roboto" w:hAnsi="Roboto"/>
              </w:rPr>
            </w:pPr>
            <w:r w:rsidDel="00000000" w:rsidR="00000000" w:rsidRPr="00000000">
              <w:rPr>
                <w:rFonts w:ascii="Roboto" w:cs="Roboto" w:eastAsia="Roboto" w:hAnsi="Roboto"/>
                <w:rtl w:val="0"/>
              </w:rPr>
              <w:t xml:space="preserve">compute.restrictCloudNATUsage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spacing w:line="240" w:lineRule="auto"/>
              <w:rPr>
                <w:rFonts w:ascii="Roboto" w:cs="Roboto" w:eastAsia="Roboto" w:hAnsi="Roboto"/>
              </w:rPr>
            </w:pPr>
            <w:r w:rsidDel="00000000" w:rsidR="00000000" w:rsidRPr="00000000">
              <w:rPr>
                <w:rFonts w:ascii="Roboto" w:cs="Roboto" w:eastAsia="Roboto" w:hAnsi="Roboto"/>
                <w:rtl w:val="0"/>
              </w:rPr>
              <w:t xml:space="preserve">GCE - Restrict Cloud NAT 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spacing w:line="240" w:lineRule="auto"/>
              <w:rPr>
                <w:rFonts w:ascii="Roboto" w:cs="Roboto" w:eastAsia="Roboto" w:hAnsi="Roboto"/>
              </w:rPr>
            </w:pPr>
            <w:r w:rsidDel="00000000" w:rsidR="00000000" w:rsidRPr="00000000">
              <w:rPr>
                <w:rFonts w:ascii="Roboto" w:cs="Roboto" w:eastAsia="Roboto" w:hAnsi="Roboto"/>
                <w:rtl w:val="0"/>
              </w:rPr>
              <w:t xml:space="preserve">Allow all</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spacing w:line="240" w:lineRule="auto"/>
              <w:rPr>
                <w:rFonts w:ascii="Roboto" w:cs="Roboto" w:eastAsia="Roboto" w:hAnsi="Roboto"/>
              </w:rPr>
            </w:pPr>
            <w:r w:rsidDel="00000000" w:rsidR="00000000" w:rsidRPr="00000000">
              <w:rPr>
                <w:rFonts w:ascii="Roboto" w:cs="Roboto" w:eastAsia="Roboto" w:hAnsi="Roboto"/>
                <w:rtl w:val="0"/>
              </w:rPr>
              <w:t xml:space="preserve">compute.restrictDedicatedInterconnectUsage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spacing w:line="240" w:lineRule="auto"/>
              <w:rPr>
                <w:rFonts w:ascii="Roboto" w:cs="Roboto" w:eastAsia="Roboto" w:hAnsi="Roboto"/>
              </w:rPr>
            </w:pPr>
            <w:r w:rsidDel="00000000" w:rsidR="00000000" w:rsidRPr="00000000">
              <w:rPr>
                <w:rFonts w:ascii="Roboto" w:cs="Roboto" w:eastAsia="Roboto" w:hAnsi="Roboto"/>
                <w:rtl w:val="0"/>
              </w:rPr>
              <w:t xml:space="preserve">GCE - Restrict Dedicated Interconnect usage in subnetworks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spacing w:line="240" w:lineRule="auto"/>
              <w:rPr>
                <w:rFonts w:ascii="Roboto" w:cs="Roboto" w:eastAsia="Roboto" w:hAnsi="Roboto"/>
              </w:rPr>
            </w:pPr>
            <w:r w:rsidDel="00000000" w:rsidR="00000000" w:rsidRPr="00000000">
              <w:rPr>
                <w:rFonts w:ascii="Roboto" w:cs="Roboto" w:eastAsia="Roboto" w:hAnsi="Roboto"/>
                <w:rtl w:val="0"/>
              </w:rPr>
              <w:t xml:space="preserve">Allow all</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spacing w:line="240" w:lineRule="auto"/>
              <w:rPr>
                <w:rFonts w:ascii="Roboto" w:cs="Roboto" w:eastAsia="Roboto" w:hAnsi="Roboto"/>
              </w:rPr>
            </w:pPr>
            <w:r w:rsidDel="00000000" w:rsidR="00000000" w:rsidRPr="00000000">
              <w:rPr>
                <w:rFonts w:ascii="Roboto" w:cs="Roboto" w:eastAsia="Roboto" w:hAnsi="Roboto"/>
                <w:rtl w:val="0"/>
              </w:rPr>
              <w:t xml:space="preserve">compute.restrictDirectGoogleAccess</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spacing w:line="240" w:lineRule="auto"/>
              <w:rPr>
                <w:rFonts w:ascii="Roboto" w:cs="Roboto" w:eastAsia="Roboto" w:hAnsi="Roboto"/>
              </w:rPr>
            </w:pPr>
            <w:r w:rsidDel="00000000" w:rsidR="00000000" w:rsidRPr="00000000">
              <w:rPr>
                <w:rFonts w:ascii="Roboto" w:cs="Roboto" w:eastAsia="Roboto" w:hAnsi="Roboto"/>
                <w:rtl w:val="0"/>
              </w:rPr>
              <w:t xml:space="preserve">GCE - Restrict Compute Engine VMs that are allowed to use Direct Google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spacing w:line="240" w:lineRule="auto"/>
              <w:rPr>
                <w:rFonts w:ascii="Roboto" w:cs="Roboto" w:eastAsia="Roboto" w:hAnsi="Roboto"/>
              </w:rPr>
            </w:pPr>
            <w:r w:rsidDel="00000000" w:rsidR="00000000" w:rsidRPr="00000000">
              <w:rPr>
                <w:rFonts w:ascii="Roboto" w:cs="Roboto" w:eastAsia="Roboto" w:hAnsi="Roboto"/>
                <w:rtl w:val="0"/>
              </w:rPr>
              <w:t xml:space="preserve">Allow all</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spacing w:line="240" w:lineRule="auto"/>
              <w:rPr>
                <w:rFonts w:ascii="Roboto" w:cs="Roboto" w:eastAsia="Roboto" w:hAnsi="Roboto"/>
              </w:rPr>
            </w:pPr>
            <w:r w:rsidDel="00000000" w:rsidR="00000000" w:rsidRPr="00000000">
              <w:rPr>
                <w:rFonts w:ascii="Roboto" w:cs="Roboto" w:eastAsia="Roboto" w:hAnsi="Roboto"/>
                <w:rtl w:val="0"/>
              </w:rPr>
              <w:t xml:space="preserve">compute.restrictLoadBalancerCreationForTypes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spacing w:line="240" w:lineRule="auto"/>
              <w:rPr>
                <w:rFonts w:ascii="Roboto" w:cs="Roboto" w:eastAsia="Roboto" w:hAnsi="Roboto"/>
              </w:rPr>
            </w:pPr>
            <w:r w:rsidDel="00000000" w:rsidR="00000000" w:rsidRPr="00000000">
              <w:rPr>
                <w:rFonts w:ascii="Roboto" w:cs="Roboto" w:eastAsia="Roboto" w:hAnsi="Roboto"/>
                <w:rtl w:val="0"/>
              </w:rPr>
              <w:t xml:space="preserve">GCE - Restrict Load Balancer Creation Based on Load Balancer 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spacing w:line="240" w:lineRule="auto"/>
              <w:rPr>
                <w:rFonts w:ascii="Roboto" w:cs="Roboto" w:eastAsia="Roboto" w:hAnsi="Roboto"/>
              </w:rPr>
            </w:pPr>
            <w:r w:rsidDel="00000000" w:rsidR="00000000" w:rsidRPr="00000000">
              <w:rPr>
                <w:rFonts w:ascii="Roboto" w:cs="Roboto" w:eastAsia="Roboto" w:hAnsi="Roboto"/>
                <w:rtl w:val="0"/>
              </w:rPr>
              <w:t xml:space="preserve">Allow in:INTERNAL</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spacing w:line="240" w:lineRule="auto"/>
              <w:rPr>
                <w:rFonts w:ascii="Roboto" w:cs="Roboto" w:eastAsia="Roboto" w:hAnsi="Roboto"/>
              </w:rPr>
            </w:pPr>
            <w:r w:rsidDel="00000000" w:rsidR="00000000" w:rsidRPr="00000000">
              <w:rPr>
                <w:rFonts w:ascii="Roboto" w:cs="Roboto" w:eastAsia="Roboto" w:hAnsi="Roboto"/>
                <w:rtl w:val="0"/>
              </w:rPr>
              <w:t xml:space="preserve">compute.restrictNonConfidentialComputing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spacing w:line="240" w:lineRule="auto"/>
              <w:rPr>
                <w:rFonts w:ascii="Roboto" w:cs="Roboto" w:eastAsia="Roboto" w:hAnsi="Roboto"/>
              </w:rPr>
            </w:pPr>
            <w:r w:rsidDel="00000000" w:rsidR="00000000" w:rsidRPr="00000000">
              <w:rPr>
                <w:rFonts w:ascii="Roboto" w:cs="Roboto" w:eastAsia="Roboto" w:hAnsi="Roboto"/>
                <w:rtl w:val="0"/>
              </w:rPr>
              <w:t xml:space="preserve">GCE - Restrict Non-Confidential Computing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spacing w:line="240" w:lineRule="auto"/>
              <w:rPr>
                <w:rFonts w:ascii="Roboto" w:cs="Roboto" w:eastAsia="Roboto" w:hAnsi="Roboto"/>
              </w:rPr>
            </w:pPr>
            <w:r w:rsidDel="00000000" w:rsidR="00000000" w:rsidRPr="00000000">
              <w:rPr>
                <w:rFonts w:ascii="Roboto" w:cs="Roboto" w:eastAsia="Roboto" w:hAnsi="Roboto"/>
                <w:rtl w:val="0"/>
              </w:rPr>
              <w:t xml:space="preserve">Allow all</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spacing w:line="240" w:lineRule="auto"/>
              <w:rPr>
                <w:rFonts w:ascii="Roboto" w:cs="Roboto" w:eastAsia="Roboto" w:hAnsi="Roboto"/>
              </w:rPr>
            </w:pPr>
            <w:r w:rsidDel="00000000" w:rsidR="00000000" w:rsidRPr="00000000">
              <w:rPr>
                <w:rFonts w:ascii="Roboto" w:cs="Roboto" w:eastAsia="Roboto" w:hAnsi="Roboto"/>
                <w:rtl w:val="0"/>
              </w:rPr>
              <w:t xml:space="preserve">compute.restrictPartnerInterconnectUsage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spacing w:line="240" w:lineRule="auto"/>
              <w:rPr>
                <w:rFonts w:ascii="Roboto" w:cs="Roboto" w:eastAsia="Roboto" w:hAnsi="Roboto"/>
              </w:rPr>
            </w:pPr>
            <w:r w:rsidDel="00000000" w:rsidR="00000000" w:rsidRPr="00000000">
              <w:rPr>
                <w:rFonts w:ascii="Roboto" w:cs="Roboto" w:eastAsia="Roboto" w:hAnsi="Roboto"/>
                <w:rtl w:val="0"/>
              </w:rPr>
              <w:t xml:space="preserve">GCE - Restrict Partner Interconnect 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spacing w:line="240" w:lineRule="auto"/>
              <w:rPr>
                <w:rFonts w:ascii="Roboto" w:cs="Roboto" w:eastAsia="Roboto" w:hAnsi="Roboto"/>
              </w:rPr>
            </w:pPr>
            <w:r w:rsidDel="00000000" w:rsidR="00000000" w:rsidRPr="00000000">
              <w:rPr>
                <w:rFonts w:ascii="Roboto" w:cs="Roboto" w:eastAsia="Roboto" w:hAnsi="Roboto"/>
                <w:rtl w:val="0"/>
              </w:rPr>
              <w:t xml:space="preserve">Allow all</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spacing w:line="240" w:lineRule="auto"/>
              <w:rPr>
                <w:rFonts w:ascii="Roboto" w:cs="Roboto" w:eastAsia="Roboto" w:hAnsi="Roboto"/>
              </w:rPr>
            </w:pPr>
            <w:r w:rsidDel="00000000" w:rsidR="00000000" w:rsidRPr="00000000">
              <w:rPr>
                <w:rFonts w:ascii="Roboto" w:cs="Roboto" w:eastAsia="Roboto" w:hAnsi="Roboto"/>
                <w:rtl w:val="0"/>
              </w:rPr>
              <w:t xml:space="preserve">compute.restrictProtocolForwardingCreationForTypes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spacing w:line="240" w:lineRule="auto"/>
              <w:rPr>
                <w:rFonts w:ascii="Roboto" w:cs="Roboto" w:eastAsia="Roboto" w:hAnsi="Roboto"/>
              </w:rPr>
            </w:pPr>
            <w:r w:rsidDel="00000000" w:rsidR="00000000" w:rsidRPr="00000000">
              <w:rPr>
                <w:rFonts w:ascii="Roboto" w:cs="Roboto" w:eastAsia="Roboto" w:hAnsi="Roboto"/>
                <w:rtl w:val="0"/>
              </w:rPr>
              <w:t xml:space="preserve">GCE - Restrict Protocol Forwarding Based on type of IP Address (internal/external)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spacing w:line="240" w:lineRule="auto"/>
              <w:rPr>
                <w:rFonts w:ascii="Roboto" w:cs="Roboto" w:eastAsia="Roboto" w:hAnsi="Roboto"/>
              </w:rPr>
            </w:pPr>
            <w:r w:rsidDel="00000000" w:rsidR="00000000" w:rsidRPr="00000000">
              <w:rPr>
                <w:rFonts w:ascii="Roboto" w:cs="Roboto" w:eastAsia="Roboto" w:hAnsi="Roboto"/>
                <w:rtl w:val="0"/>
              </w:rPr>
              <w:t xml:space="preserve">Allow INTERNAL</w:t>
            </w:r>
          </w:p>
          <w:p w:rsidR="00000000" w:rsidDel="00000000" w:rsidP="00000000" w:rsidRDefault="00000000" w:rsidRPr="00000000" w14:paraId="00000277">
            <w:pPr>
              <w:spacing w:line="240" w:lineRule="auto"/>
              <w:rPr>
                <w:rFonts w:ascii="Roboto" w:cs="Roboto" w:eastAsia="Roboto" w:hAnsi="Roboto"/>
              </w:rPr>
            </w:pPr>
            <w:r w:rsidDel="00000000" w:rsidR="00000000" w:rsidRPr="00000000">
              <w:rPr>
                <w:rtl w:val="0"/>
              </w:rPr>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spacing w:line="240" w:lineRule="auto"/>
              <w:rPr>
                <w:rFonts w:ascii="Roboto" w:cs="Roboto" w:eastAsia="Roboto" w:hAnsi="Roboto"/>
              </w:rPr>
            </w:pPr>
            <w:r w:rsidDel="00000000" w:rsidR="00000000" w:rsidRPr="00000000">
              <w:rPr>
                <w:rFonts w:ascii="Roboto" w:cs="Roboto" w:eastAsia="Roboto" w:hAnsi="Roboto"/>
                <w:rtl w:val="0"/>
              </w:rPr>
              <w:t xml:space="preserve">compute.restrictSharedVpcHostProjects</w:t>
            </w:r>
          </w:p>
          <w:p w:rsidR="00000000" w:rsidDel="00000000" w:rsidP="00000000" w:rsidRDefault="00000000" w:rsidRPr="00000000" w14:paraId="00000279">
            <w:pP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spacing w:line="240" w:lineRule="auto"/>
              <w:rPr>
                <w:rFonts w:ascii="Roboto" w:cs="Roboto" w:eastAsia="Roboto" w:hAnsi="Roboto"/>
              </w:rPr>
            </w:pPr>
            <w:r w:rsidDel="00000000" w:rsidR="00000000" w:rsidRPr="00000000">
              <w:rPr>
                <w:rFonts w:ascii="Roboto" w:cs="Roboto" w:eastAsia="Roboto" w:hAnsi="Roboto"/>
                <w:rtl w:val="0"/>
              </w:rPr>
              <w:t xml:space="preserve">GCE - Restrict Shared VPC Host Projects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spacing w:line="240" w:lineRule="auto"/>
              <w:rPr>
                <w:rFonts w:ascii="Roboto" w:cs="Roboto" w:eastAsia="Roboto" w:hAnsi="Roboto"/>
              </w:rPr>
            </w:pPr>
            <w:r w:rsidDel="00000000" w:rsidR="00000000" w:rsidRPr="00000000">
              <w:rPr>
                <w:rFonts w:ascii="Roboto" w:cs="Roboto" w:eastAsia="Roboto" w:hAnsi="Roboto"/>
                <w:rtl w:val="0"/>
              </w:rPr>
              <w:t xml:space="preserve">Allow all</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spacing w:line="240" w:lineRule="auto"/>
              <w:rPr>
                <w:rFonts w:ascii="Roboto" w:cs="Roboto" w:eastAsia="Roboto" w:hAnsi="Roboto"/>
              </w:rPr>
            </w:pPr>
            <w:r w:rsidDel="00000000" w:rsidR="00000000" w:rsidRPr="00000000">
              <w:rPr>
                <w:rFonts w:ascii="Roboto" w:cs="Roboto" w:eastAsia="Roboto" w:hAnsi="Roboto"/>
                <w:rtl w:val="0"/>
              </w:rPr>
              <w:t xml:space="preserve">compute.restrictSharedVpcSubnetworks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spacing w:line="240" w:lineRule="auto"/>
              <w:rPr>
                <w:rFonts w:ascii="Roboto" w:cs="Roboto" w:eastAsia="Roboto" w:hAnsi="Roboto"/>
              </w:rPr>
            </w:pPr>
            <w:r w:rsidDel="00000000" w:rsidR="00000000" w:rsidRPr="00000000">
              <w:rPr>
                <w:rFonts w:ascii="Roboto" w:cs="Roboto" w:eastAsia="Roboto" w:hAnsi="Roboto"/>
                <w:rtl w:val="0"/>
              </w:rPr>
              <w:t xml:space="preserve">GCE - Restrict Shared VPC Subnetworks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spacing w:line="240" w:lineRule="auto"/>
              <w:rPr>
                <w:rFonts w:ascii="Roboto" w:cs="Roboto" w:eastAsia="Roboto" w:hAnsi="Roboto"/>
              </w:rPr>
            </w:pPr>
            <w:r w:rsidDel="00000000" w:rsidR="00000000" w:rsidRPr="00000000">
              <w:rPr>
                <w:rFonts w:ascii="Roboto" w:cs="Roboto" w:eastAsia="Roboto" w:hAnsi="Roboto"/>
                <w:rtl w:val="0"/>
              </w:rPr>
              <w:t xml:space="preserve">Allow all</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spacing w:line="240" w:lineRule="auto"/>
              <w:rPr>
                <w:rFonts w:ascii="Roboto" w:cs="Roboto" w:eastAsia="Roboto" w:hAnsi="Roboto"/>
              </w:rPr>
            </w:pPr>
            <w:r w:rsidDel="00000000" w:rsidR="00000000" w:rsidRPr="00000000">
              <w:rPr>
                <w:rFonts w:ascii="Roboto" w:cs="Roboto" w:eastAsia="Roboto" w:hAnsi="Roboto"/>
                <w:rtl w:val="0"/>
              </w:rPr>
              <w:t xml:space="preserve">compute.restrictVpcPeering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spacing w:line="240" w:lineRule="auto"/>
              <w:rPr>
                <w:rFonts w:ascii="Roboto" w:cs="Roboto" w:eastAsia="Roboto" w:hAnsi="Roboto"/>
              </w:rPr>
            </w:pPr>
            <w:r w:rsidDel="00000000" w:rsidR="00000000" w:rsidRPr="00000000">
              <w:rPr>
                <w:rFonts w:ascii="Roboto" w:cs="Roboto" w:eastAsia="Roboto" w:hAnsi="Roboto"/>
                <w:rtl w:val="0"/>
              </w:rPr>
              <w:t xml:space="preserve">GCE - Restrict VPC peering usage</w:t>
            </w:r>
          </w:p>
          <w:p w:rsidR="00000000" w:rsidDel="00000000" w:rsidP="00000000" w:rsidRDefault="00000000" w:rsidRPr="00000000" w14:paraId="00000281">
            <w:pP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spacing w:line="240" w:lineRule="auto"/>
              <w:rPr>
                <w:rFonts w:ascii="Roboto" w:cs="Roboto" w:eastAsia="Roboto" w:hAnsi="Roboto"/>
              </w:rPr>
            </w:pPr>
            <w:r w:rsidDel="00000000" w:rsidR="00000000" w:rsidRPr="00000000">
              <w:rPr>
                <w:rFonts w:ascii="Roboto" w:cs="Roboto" w:eastAsia="Roboto" w:hAnsi="Roboto"/>
                <w:rtl w:val="0"/>
              </w:rPr>
              <w:t xml:space="preserve">Allow all</w:t>
            </w:r>
          </w:p>
          <w:p w:rsidR="00000000" w:rsidDel="00000000" w:rsidP="00000000" w:rsidRDefault="00000000" w:rsidRPr="00000000" w14:paraId="00000283">
            <w:pPr>
              <w:spacing w:line="240" w:lineRule="auto"/>
              <w:rPr>
                <w:rFonts w:ascii="Roboto" w:cs="Roboto" w:eastAsia="Roboto" w:hAnsi="Roboto"/>
              </w:rPr>
            </w:pPr>
            <w:r w:rsidDel="00000000" w:rsidR="00000000" w:rsidRPr="00000000">
              <w:rPr>
                <w:rtl w:val="0"/>
              </w:rPr>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spacing w:line="240" w:lineRule="auto"/>
              <w:rPr>
                <w:rFonts w:ascii="Roboto" w:cs="Roboto" w:eastAsia="Roboto" w:hAnsi="Roboto"/>
              </w:rPr>
            </w:pPr>
            <w:r w:rsidDel="00000000" w:rsidR="00000000" w:rsidRPr="00000000">
              <w:rPr>
                <w:rFonts w:ascii="Roboto" w:cs="Roboto" w:eastAsia="Roboto" w:hAnsi="Roboto"/>
                <w:rtl w:val="0"/>
              </w:rPr>
              <w:t xml:space="preserve">compute.restrictVpnPeerIPs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spacing w:line="240" w:lineRule="auto"/>
              <w:rPr>
                <w:rFonts w:ascii="Roboto" w:cs="Roboto" w:eastAsia="Roboto" w:hAnsi="Roboto"/>
              </w:rPr>
            </w:pPr>
            <w:r w:rsidDel="00000000" w:rsidR="00000000" w:rsidRPr="00000000">
              <w:rPr>
                <w:rFonts w:ascii="Roboto" w:cs="Roboto" w:eastAsia="Roboto" w:hAnsi="Roboto"/>
                <w:rtl w:val="0"/>
              </w:rPr>
              <w:t xml:space="preserve">GCE - Restrict VPN Peer 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spacing w:line="240" w:lineRule="auto"/>
              <w:rPr>
                <w:rFonts w:ascii="Roboto" w:cs="Roboto" w:eastAsia="Roboto" w:hAnsi="Roboto"/>
              </w:rPr>
            </w:pPr>
            <w:r w:rsidDel="00000000" w:rsidR="00000000" w:rsidRPr="00000000">
              <w:rPr>
                <w:rFonts w:ascii="Roboto" w:cs="Roboto" w:eastAsia="Roboto" w:hAnsi="Roboto"/>
                <w:rtl w:val="0"/>
              </w:rPr>
              <w:t xml:space="preserve">Allow all</w:t>
            </w:r>
          </w:p>
          <w:p w:rsidR="00000000" w:rsidDel="00000000" w:rsidP="00000000" w:rsidRDefault="00000000" w:rsidRPr="00000000" w14:paraId="00000287">
            <w:pPr>
              <w:spacing w:line="240" w:lineRule="auto"/>
              <w:rPr>
                <w:rFonts w:ascii="Roboto" w:cs="Roboto" w:eastAsia="Roboto" w:hAnsi="Roboto"/>
              </w:rPr>
            </w:pPr>
            <w:r w:rsidDel="00000000" w:rsidR="00000000" w:rsidRPr="00000000">
              <w:rPr>
                <w:rtl w:val="0"/>
              </w:rPr>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spacing w:line="240" w:lineRule="auto"/>
              <w:rPr>
                <w:rFonts w:ascii="Roboto" w:cs="Roboto" w:eastAsia="Roboto" w:hAnsi="Roboto"/>
              </w:rPr>
            </w:pPr>
            <w:r w:rsidDel="00000000" w:rsidR="00000000" w:rsidRPr="00000000">
              <w:rPr>
                <w:rFonts w:ascii="Roboto" w:cs="Roboto" w:eastAsia="Roboto" w:hAnsi="Roboto"/>
                <w:rtl w:val="0"/>
              </w:rPr>
              <w:t xml:space="preserve">compute.skipDefaultNetworkCreation</w:t>
            </w:r>
          </w:p>
          <w:p w:rsidR="00000000" w:rsidDel="00000000" w:rsidP="00000000" w:rsidRDefault="00000000" w:rsidRPr="00000000" w14:paraId="00000289">
            <w:pP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spacing w:line="240" w:lineRule="auto"/>
              <w:rPr>
                <w:rFonts w:ascii="Roboto" w:cs="Roboto" w:eastAsia="Roboto" w:hAnsi="Roboto"/>
              </w:rPr>
            </w:pPr>
            <w:r w:rsidDel="00000000" w:rsidR="00000000" w:rsidRPr="00000000">
              <w:rPr>
                <w:rFonts w:ascii="Roboto" w:cs="Roboto" w:eastAsia="Roboto" w:hAnsi="Roboto"/>
                <w:rtl w:val="0"/>
              </w:rPr>
              <w:t xml:space="preserve">GCE - Skip default network creation</w:t>
            </w:r>
          </w:p>
          <w:p w:rsidR="00000000" w:rsidDel="00000000" w:rsidP="00000000" w:rsidRDefault="00000000" w:rsidRPr="00000000" w14:paraId="0000028B">
            <w:pP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spacing w:line="240" w:lineRule="auto"/>
              <w:rPr>
                <w:rFonts w:ascii="Roboto" w:cs="Roboto" w:eastAsia="Roboto" w:hAnsi="Roboto"/>
              </w:rPr>
            </w:pPr>
            <w:r w:rsidDel="00000000" w:rsidR="00000000" w:rsidRPr="00000000">
              <w:rPr>
                <w:rFonts w:ascii="Roboto" w:cs="Roboto" w:eastAsia="Roboto" w:hAnsi="Roboto"/>
                <w:rtl w:val="0"/>
              </w:rPr>
              <w:t xml:space="preserve">true</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spacing w:line="240" w:lineRule="auto"/>
              <w:rPr>
                <w:rFonts w:ascii="Roboto" w:cs="Roboto" w:eastAsia="Roboto" w:hAnsi="Roboto"/>
              </w:rPr>
            </w:pPr>
            <w:r w:rsidDel="00000000" w:rsidR="00000000" w:rsidRPr="00000000">
              <w:rPr>
                <w:rFonts w:ascii="Roboto" w:cs="Roboto" w:eastAsia="Roboto" w:hAnsi="Roboto"/>
                <w:rtl w:val="0"/>
              </w:rPr>
              <w:t xml:space="preserve">compute.storageResourceUseRestrictions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spacing w:line="240" w:lineRule="auto"/>
              <w:rPr>
                <w:rFonts w:ascii="Roboto" w:cs="Roboto" w:eastAsia="Roboto" w:hAnsi="Roboto"/>
              </w:rPr>
            </w:pPr>
            <w:r w:rsidDel="00000000" w:rsidR="00000000" w:rsidRPr="00000000">
              <w:rPr>
                <w:rFonts w:ascii="Roboto" w:cs="Roboto" w:eastAsia="Roboto" w:hAnsi="Roboto"/>
                <w:rtl w:val="0"/>
              </w:rPr>
              <w:t xml:space="preserve">GCE - Compute Storage resource use restrictions (Compute Engine disks, images, and snapshots)</w:t>
            </w:r>
          </w:p>
          <w:p w:rsidR="00000000" w:rsidDel="00000000" w:rsidP="00000000" w:rsidRDefault="00000000" w:rsidRPr="00000000" w14:paraId="0000028F">
            <w:pP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spacing w:line="240" w:lineRule="auto"/>
              <w:rPr>
                <w:rFonts w:ascii="Roboto" w:cs="Roboto" w:eastAsia="Roboto" w:hAnsi="Roboto"/>
              </w:rPr>
            </w:pPr>
            <w:r w:rsidDel="00000000" w:rsidR="00000000" w:rsidRPr="00000000">
              <w:rPr>
                <w:rFonts w:ascii="Roboto" w:cs="Roboto" w:eastAsia="Roboto" w:hAnsi="Roboto"/>
                <w:rtl w:val="0"/>
              </w:rPr>
              <w:t xml:space="preserve">Allow all</w:t>
            </w:r>
          </w:p>
          <w:p w:rsidR="00000000" w:rsidDel="00000000" w:rsidP="00000000" w:rsidRDefault="00000000" w:rsidRPr="00000000" w14:paraId="00000291">
            <w:pPr>
              <w:spacing w:line="240" w:lineRule="auto"/>
              <w:rPr>
                <w:rFonts w:ascii="Roboto" w:cs="Roboto" w:eastAsia="Roboto" w:hAnsi="Roboto"/>
              </w:rPr>
            </w:pPr>
            <w:r w:rsidDel="00000000" w:rsidR="00000000" w:rsidRPr="00000000">
              <w:rPr>
                <w:rtl w:val="0"/>
              </w:rPr>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spacing w:line="240" w:lineRule="auto"/>
              <w:rPr>
                <w:rFonts w:ascii="Roboto" w:cs="Roboto" w:eastAsia="Roboto" w:hAnsi="Roboto"/>
              </w:rPr>
            </w:pPr>
            <w:r w:rsidDel="00000000" w:rsidR="00000000" w:rsidRPr="00000000">
              <w:rPr>
                <w:rFonts w:ascii="Roboto" w:cs="Roboto" w:eastAsia="Roboto" w:hAnsi="Roboto"/>
                <w:rtl w:val="0"/>
              </w:rPr>
              <w:t xml:space="preserve">compute.trustedImageProjects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spacing w:line="240" w:lineRule="auto"/>
              <w:rPr>
                <w:rFonts w:ascii="Roboto" w:cs="Roboto" w:eastAsia="Roboto" w:hAnsi="Roboto"/>
              </w:rPr>
            </w:pPr>
            <w:r w:rsidDel="00000000" w:rsidR="00000000" w:rsidRPr="00000000">
              <w:rPr>
                <w:rFonts w:ascii="Roboto" w:cs="Roboto" w:eastAsia="Roboto" w:hAnsi="Roboto"/>
                <w:rtl w:val="0"/>
              </w:rPr>
              <w:t xml:space="preserve">GCE - Projects that can be used for image storage and disk instantiation for Compute Engine</w:t>
            </w:r>
          </w:p>
          <w:p w:rsidR="00000000" w:rsidDel="00000000" w:rsidP="00000000" w:rsidRDefault="00000000" w:rsidRPr="00000000" w14:paraId="00000294">
            <w:pP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spacing w:line="240" w:lineRule="auto"/>
              <w:rPr>
                <w:rFonts w:ascii="Roboto" w:cs="Roboto" w:eastAsia="Roboto" w:hAnsi="Roboto"/>
              </w:rPr>
            </w:pPr>
            <w:r w:rsidDel="00000000" w:rsidR="00000000" w:rsidRPr="00000000">
              <w:rPr>
                <w:rFonts w:ascii="Roboto" w:cs="Roboto" w:eastAsia="Roboto" w:hAnsi="Roboto"/>
                <w:rtl w:val="0"/>
              </w:rPr>
              <w:t xml:space="preserve">Allow project_id</w:t>
            </w:r>
          </w:p>
          <w:p w:rsidR="00000000" w:rsidDel="00000000" w:rsidP="00000000" w:rsidRDefault="00000000" w:rsidRPr="00000000" w14:paraId="00000296">
            <w:pPr>
              <w:spacing w:line="240" w:lineRule="auto"/>
              <w:rPr>
                <w:rFonts w:ascii="Roboto" w:cs="Roboto" w:eastAsia="Roboto" w:hAnsi="Roboto"/>
              </w:rPr>
            </w:pPr>
            <w:r w:rsidDel="00000000" w:rsidR="00000000" w:rsidRPr="00000000">
              <w:rPr>
                <w:rtl w:val="0"/>
              </w:rPr>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spacing w:line="240" w:lineRule="auto"/>
              <w:rPr>
                <w:rFonts w:ascii="Roboto" w:cs="Roboto" w:eastAsia="Roboto" w:hAnsi="Roboto"/>
              </w:rPr>
            </w:pPr>
            <w:r w:rsidDel="00000000" w:rsidR="00000000" w:rsidRPr="00000000">
              <w:rPr>
                <w:rFonts w:ascii="Roboto" w:cs="Roboto" w:eastAsia="Roboto" w:hAnsi="Roboto"/>
                <w:rtl w:val="0"/>
              </w:rPr>
              <w:t xml:space="preserve">compute.vmCanIpForward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spacing w:line="240" w:lineRule="auto"/>
              <w:rPr>
                <w:rFonts w:ascii="Roboto" w:cs="Roboto" w:eastAsia="Roboto" w:hAnsi="Roboto"/>
              </w:rPr>
            </w:pPr>
            <w:r w:rsidDel="00000000" w:rsidR="00000000" w:rsidRPr="00000000">
              <w:rPr>
                <w:rFonts w:ascii="Roboto" w:cs="Roboto" w:eastAsia="Roboto" w:hAnsi="Roboto"/>
                <w:rtl w:val="0"/>
              </w:rPr>
              <w:t xml:space="preserve">GCE - Restrict VM IP Forwarding</w:t>
            </w:r>
          </w:p>
          <w:p w:rsidR="00000000" w:rsidDel="00000000" w:rsidP="00000000" w:rsidRDefault="00000000" w:rsidRPr="00000000" w14:paraId="00000299">
            <w:pP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spacing w:line="240" w:lineRule="auto"/>
              <w:rPr>
                <w:rFonts w:ascii="Roboto" w:cs="Roboto" w:eastAsia="Roboto" w:hAnsi="Roboto"/>
              </w:rPr>
            </w:pPr>
            <w:r w:rsidDel="00000000" w:rsidR="00000000" w:rsidRPr="00000000">
              <w:rPr>
                <w:rFonts w:ascii="Roboto" w:cs="Roboto" w:eastAsia="Roboto" w:hAnsi="Roboto"/>
                <w:rtl w:val="0"/>
              </w:rPr>
              <w:t xml:space="preserve">Deny all</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spacing w:line="240" w:lineRule="auto"/>
              <w:rPr>
                <w:rFonts w:ascii="Roboto" w:cs="Roboto" w:eastAsia="Roboto" w:hAnsi="Roboto"/>
              </w:rPr>
            </w:pPr>
            <w:r w:rsidDel="00000000" w:rsidR="00000000" w:rsidRPr="00000000">
              <w:rPr>
                <w:rFonts w:ascii="Roboto" w:cs="Roboto" w:eastAsia="Roboto" w:hAnsi="Roboto"/>
                <w:rtl w:val="0"/>
              </w:rPr>
              <w:t xml:space="preserve">compute.vmExternalIpAccess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spacing w:line="240" w:lineRule="auto"/>
              <w:rPr>
                <w:rFonts w:ascii="Roboto" w:cs="Roboto" w:eastAsia="Roboto" w:hAnsi="Roboto"/>
              </w:rPr>
            </w:pPr>
            <w:r w:rsidDel="00000000" w:rsidR="00000000" w:rsidRPr="00000000">
              <w:rPr>
                <w:rFonts w:ascii="Roboto" w:cs="Roboto" w:eastAsia="Roboto" w:hAnsi="Roboto"/>
                <w:rtl w:val="0"/>
              </w:rPr>
              <w:t xml:space="preserve">GCE - Restrict external IPs for VM instances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spacing w:line="240" w:lineRule="auto"/>
              <w:rPr>
                <w:rFonts w:ascii="Roboto" w:cs="Roboto" w:eastAsia="Roboto" w:hAnsi="Roboto"/>
              </w:rPr>
            </w:pPr>
            <w:r w:rsidDel="00000000" w:rsidR="00000000" w:rsidRPr="00000000">
              <w:rPr>
                <w:rFonts w:ascii="Roboto" w:cs="Roboto" w:eastAsia="Roboto" w:hAnsi="Roboto"/>
                <w:rtl w:val="0"/>
              </w:rPr>
              <w:t xml:space="preserve">Deny all</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spacing w:line="240" w:lineRule="auto"/>
              <w:rPr>
                <w:rFonts w:ascii="Roboto" w:cs="Roboto" w:eastAsia="Roboto" w:hAnsi="Roboto"/>
              </w:rPr>
            </w:pPr>
            <w:r w:rsidDel="00000000" w:rsidR="00000000" w:rsidRPr="00000000">
              <w:rPr>
                <w:rFonts w:ascii="Roboto" w:cs="Roboto" w:eastAsia="Roboto" w:hAnsi="Roboto"/>
                <w:rtl w:val="0"/>
              </w:rPr>
              <w:t xml:space="preserve">compute.restrictXpnProjectLienRemoval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spacing w:line="240" w:lineRule="auto"/>
              <w:rPr>
                <w:rFonts w:ascii="Roboto" w:cs="Roboto" w:eastAsia="Roboto" w:hAnsi="Roboto"/>
              </w:rPr>
            </w:pPr>
            <w:r w:rsidDel="00000000" w:rsidR="00000000" w:rsidRPr="00000000">
              <w:rPr>
                <w:rFonts w:ascii="Roboto" w:cs="Roboto" w:eastAsia="Roboto" w:hAnsi="Roboto"/>
                <w:rtl w:val="0"/>
              </w:rPr>
              <w:t xml:space="preserve">RM - Restricts users that can remove a Shared VPC project lien without organization-level permission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spacing w:line="240" w:lineRule="auto"/>
              <w:rPr>
                <w:rFonts w:ascii="Roboto" w:cs="Roboto" w:eastAsia="Roboto" w:hAnsi="Roboto"/>
              </w:rPr>
            </w:pPr>
            <w:r w:rsidDel="00000000" w:rsidR="00000000" w:rsidRPr="00000000">
              <w:rPr>
                <w:rFonts w:ascii="Roboto" w:cs="Roboto" w:eastAsia="Roboto" w:hAnsi="Roboto"/>
                <w:rtl w:val="0"/>
              </w:rPr>
              <w:t xml:space="preserve">true</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spacing w:line="240" w:lineRule="auto"/>
              <w:rPr>
                <w:rFonts w:ascii="Roboto" w:cs="Roboto" w:eastAsia="Roboto" w:hAnsi="Roboto"/>
              </w:rPr>
            </w:pPr>
            <w:r w:rsidDel="00000000" w:rsidR="00000000" w:rsidRPr="00000000">
              <w:rPr>
                <w:rFonts w:ascii="Roboto" w:cs="Roboto" w:eastAsia="Roboto" w:hAnsi="Roboto"/>
                <w:rtl w:val="0"/>
              </w:rPr>
              <w:t xml:space="preserve">iam.allowServiceAccountCredentialLifetimeExtension</w:t>
            </w:r>
          </w:p>
          <w:p w:rsidR="00000000" w:rsidDel="00000000" w:rsidP="00000000" w:rsidRDefault="00000000" w:rsidRPr="00000000" w14:paraId="000002A2">
            <w:pP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spacing w:line="240" w:lineRule="auto"/>
              <w:rPr>
                <w:rFonts w:ascii="Roboto" w:cs="Roboto" w:eastAsia="Roboto" w:hAnsi="Roboto"/>
              </w:rPr>
            </w:pPr>
            <w:r w:rsidDel="00000000" w:rsidR="00000000" w:rsidRPr="00000000">
              <w:rPr>
                <w:rFonts w:ascii="Roboto" w:cs="Roboto" w:eastAsia="Roboto" w:hAnsi="Roboto"/>
                <w:rtl w:val="0"/>
              </w:rPr>
              <w:t xml:space="preserve">IAM - Allow extending lifetime of OAuth 2.0 access tokens to up to 12 hours</w:t>
            </w:r>
          </w:p>
          <w:p w:rsidR="00000000" w:rsidDel="00000000" w:rsidP="00000000" w:rsidRDefault="00000000" w:rsidRPr="00000000" w14:paraId="000002A4">
            <w:pP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spacing w:line="240" w:lineRule="auto"/>
              <w:rPr>
                <w:rFonts w:ascii="Roboto" w:cs="Roboto" w:eastAsia="Roboto" w:hAnsi="Roboto"/>
              </w:rPr>
            </w:pPr>
            <w:r w:rsidDel="00000000" w:rsidR="00000000" w:rsidRPr="00000000">
              <w:rPr>
                <w:rFonts w:ascii="Roboto" w:cs="Roboto" w:eastAsia="Roboto" w:hAnsi="Roboto"/>
                <w:rtl w:val="0"/>
              </w:rPr>
              <w:t xml:space="preserve">Deny all</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spacing w:line="240" w:lineRule="auto"/>
              <w:rPr>
                <w:rFonts w:ascii="Roboto" w:cs="Roboto" w:eastAsia="Roboto" w:hAnsi="Roboto"/>
              </w:rPr>
            </w:pPr>
            <w:r w:rsidDel="00000000" w:rsidR="00000000" w:rsidRPr="00000000">
              <w:rPr>
                <w:rFonts w:ascii="Roboto" w:cs="Roboto" w:eastAsia="Roboto" w:hAnsi="Roboto"/>
                <w:rtl w:val="0"/>
              </w:rPr>
              <w:t xml:space="preserve">iam.allowedPolicyMemberDomains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spacing w:line="240" w:lineRule="auto"/>
              <w:rPr>
                <w:rFonts w:ascii="Roboto" w:cs="Roboto" w:eastAsia="Roboto" w:hAnsi="Roboto"/>
              </w:rPr>
            </w:pPr>
            <w:r w:rsidDel="00000000" w:rsidR="00000000" w:rsidRPr="00000000">
              <w:rPr>
                <w:rFonts w:ascii="Roboto" w:cs="Roboto" w:eastAsia="Roboto" w:hAnsi="Roboto"/>
                <w:rtl w:val="0"/>
              </w:rPr>
              <w:t xml:space="preserve">IAM - Domain users that can be added to Cloud IAM policies</w:t>
            </w:r>
          </w:p>
          <w:p w:rsidR="00000000" w:rsidDel="00000000" w:rsidP="00000000" w:rsidRDefault="00000000" w:rsidRPr="00000000" w14:paraId="000002A8">
            <w:pP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spacing w:line="240" w:lineRule="auto"/>
              <w:rPr>
                <w:rFonts w:ascii="Roboto" w:cs="Roboto" w:eastAsia="Roboto" w:hAnsi="Roboto"/>
              </w:rPr>
            </w:pPr>
            <w:r w:rsidDel="00000000" w:rsidR="00000000" w:rsidRPr="00000000">
              <w:rPr>
                <w:rFonts w:ascii="Roboto" w:cs="Roboto" w:eastAsia="Roboto" w:hAnsi="Roboto"/>
                <w:rtl w:val="0"/>
              </w:rPr>
              <w:t xml:space="preserve">Allow aexp.com</w:t>
            </w:r>
          </w:p>
        </w:tc>
      </w:tr>
      <w:tr>
        <w:trPr>
          <w:cantSplit w:val="0"/>
          <w:trHeight w:val="11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spacing w:line="240" w:lineRule="auto"/>
              <w:rPr>
                <w:rFonts w:ascii="Roboto" w:cs="Roboto" w:eastAsia="Roboto" w:hAnsi="Roboto"/>
              </w:rPr>
            </w:pPr>
            <w:r w:rsidDel="00000000" w:rsidR="00000000" w:rsidRPr="00000000">
              <w:rPr>
                <w:rFonts w:ascii="Roboto" w:cs="Roboto" w:eastAsia="Roboto" w:hAnsi="Roboto"/>
                <w:rtl w:val="0"/>
              </w:rPr>
              <w:t xml:space="preserve">iam.disableServiceAccountCreation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spacing w:line="240" w:lineRule="auto"/>
              <w:rPr>
                <w:rFonts w:ascii="Roboto" w:cs="Roboto" w:eastAsia="Roboto" w:hAnsi="Roboto"/>
              </w:rPr>
            </w:pPr>
            <w:r w:rsidDel="00000000" w:rsidR="00000000" w:rsidRPr="00000000">
              <w:rPr>
                <w:rFonts w:ascii="Roboto" w:cs="Roboto" w:eastAsia="Roboto" w:hAnsi="Roboto"/>
                <w:rtl w:val="0"/>
              </w:rPr>
              <w:t xml:space="preserve">IAM - Disable service account creation</w:t>
            </w:r>
          </w:p>
          <w:p w:rsidR="00000000" w:rsidDel="00000000" w:rsidP="00000000" w:rsidRDefault="00000000" w:rsidRPr="00000000" w14:paraId="000002AC">
            <w:pP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spacing w:line="240" w:lineRule="auto"/>
              <w:rPr>
                <w:rFonts w:ascii="Roboto" w:cs="Roboto" w:eastAsia="Roboto" w:hAnsi="Roboto"/>
              </w:rPr>
            </w:pPr>
            <w:r w:rsidDel="00000000" w:rsidR="00000000" w:rsidRPr="00000000">
              <w:rPr>
                <w:rFonts w:ascii="Roboto" w:cs="Roboto" w:eastAsia="Roboto" w:hAnsi="Roboto"/>
                <w:rtl w:val="0"/>
              </w:rPr>
              <w:t xml:space="preserve">Allow All</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spacing w:line="240" w:lineRule="auto"/>
              <w:rPr>
                <w:rFonts w:ascii="Roboto" w:cs="Roboto" w:eastAsia="Roboto" w:hAnsi="Roboto"/>
              </w:rPr>
            </w:pPr>
            <w:r w:rsidDel="00000000" w:rsidR="00000000" w:rsidRPr="00000000">
              <w:rPr>
                <w:rFonts w:ascii="Roboto" w:cs="Roboto" w:eastAsia="Roboto" w:hAnsi="Roboto"/>
                <w:rtl w:val="0"/>
              </w:rPr>
              <w:t xml:space="preserve">iam.disableServiceAccountKeyCreation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spacing w:line="240" w:lineRule="auto"/>
              <w:rPr>
                <w:rFonts w:ascii="Roboto" w:cs="Roboto" w:eastAsia="Roboto" w:hAnsi="Roboto"/>
              </w:rPr>
            </w:pPr>
            <w:r w:rsidDel="00000000" w:rsidR="00000000" w:rsidRPr="00000000">
              <w:rPr>
                <w:rFonts w:ascii="Roboto" w:cs="Roboto" w:eastAsia="Roboto" w:hAnsi="Roboto"/>
                <w:rtl w:val="0"/>
              </w:rPr>
              <w:t xml:space="preserve">IAM - Disable service account key creation</w:t>
            </w:r>
          </w:p>
          <w:p w:rsidR="00000000" w:rsidDel="00000000" w:rsidP="00000000" w:rsidRDefault="00000000" w:rsidRPr="00000000" w14:paraId="000002B0">
            <w:pP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spacing w:line="240" w:lineRule="auto"/>
              <w:rPr>
                <w:rFonts w:ascii="Roboto" w:cs="Roboto" w:eastAsia="Roboto" w:hAnsi="Roboto"/>
              </w:rPr>
            </w:pPr>
            <w:r w:rsidDel="00000000" w:rsidR="00000000" w:rsidRPr="00000000">
              <w:rPr>
                <w:rFonts w:ascii="Roboto" w:cs="Roboto" w:eastAsia="Roboto" w:hAnsi="Roboto"/>
                <w:rtl w:val="0"/>
              </w:rPr>
              <w:t xml:space="preserve">Deny All</w:t>
            </w:r>
          </w:p>
          <w:p w:rsidR="00000000" w:rsidDel="00000000" w:rsidP="00000000" w:rsidRDefault="00000000" w:rsidRPr="00000000" w14:paraId="000002B2">
            <w:pPr>
              <w:spacing w:line="240" w:lineRule="auto"/>
              <w:rPr>
                <w:rFonts w:ascii="Roboto" w:cs="Roboto" w:eastAsia="Roboto" w:hAnsi="Roboto"/>
              </w:rPr>
            </w:pPr>
            <w:r w:rsidDel="00000000" w:rsidR="00000000" w:rsidRPr="00000000">
              <w:rPr>
                <w:rtl w:val="0"/>
              </w:rPr>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spacing w:line="240" w:lineRule="auto"/>
              <w:rPr>
                <w:rFonts w:ascii="Roboto" w:cs="Roboto" w:eastAsia="Roboto" w:hAnsi="Roboto"/>
              </w:rPr>
            </w:pPr>
            <w:r w:rsidDel="00000000" w:rsidR="00000000" w:rsidRPr="00000000">
              <w:rPr>
                <w:rFonts w:ascii="Roboto" w:cs="Roboto" w:eastAsia="Roboto" w:hAnsi="Roboto"/>
                <w:rtl w:val="0"/>
              </w:rPr>
              <w:t xml:space="preserve">iam.disableServiceAccountKeyUpload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spacing w:line="240" w:lineRule="auto"/>
              <w:rPr>
                <w:rFonts w:ascii="Roboto" w:cs="Roboto" w:eastAsia="Roboto" w:hAnsi="Roboto"/>
              </w:rPr>
            </w:pPr>
            <w:r w:rsidDel="00000000" w:rsidR="00000000" w:rsidRPr="00000000">
              <w:rPr>
                <w:rFonts w:ascii="Roboto" w:cs="Roboto" w:eastAsia="Roboto" w:hAnsi="Roboto"/>
                <w:rtl w:val="0"/>
              </w:rPr>
              <w:t xml:space="preserve">IAM - Disable uploading public key to Service Accounts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spacing w:line="240" w:lineRule="auto"/>
              <w:rPr>
                <w:rFonts w:ascii="Roboto" w:cs="Roboto" w:eastAsia="Roboto" w:hAnsi="Roboto"/>
              </w:rPr>
            </w:pPr>
            <w:r w:rsidDel="00000000" w:rsidR="00000000" w:rsidRPr="00000000">
              <w:rPr>
                <w:rFonts w:ascii="Roboto" w:cs="Roboto" w:eastAsia="Roboto" w:hAnsi="Roboto"/>
                <w:rtl w:val="0"/>
              </w:rPr>
              <w:t xml:space="preserve">Deny All</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spacing w:line="240" w:lineRule="auto"/>
              <w:rPr>
                <w:rFonts w:ascii="Roboto" w:cs="Roboto" w:eastAsia="Roboto" w:hAnsi="Roboto"/>
              </w:rPr>
            </w:pPr>
            <w:r w:rsidDel="00000000" w:rsidR="00000000" w:rsidRPr="00000000">
              <w:rPr>
                <w:rFonts w:ascii="Roboto" w:cs="Roboto" w:eastAsia="Roboto" w:hAnsi="Roboto"/>
                <w:rtl w:val="0"/>
              </w:rPr>
              <w:t xml:space="preserve">iam.disableWorkloadIdentityClusterCreation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spacing w:line="240" w:lineRule="auto"/>
              <w:rPr>
                <w:rFonts w:ascii="Roboto" w:cs="Roboto" w:eastAsia="Roboto" w:hAnsi="Roboto"/>
              </w:rPr>
            </w:pPr>
            <w:r w:rsidDel="00000000" w:rsidR="00000000" w:rsidRPr="00000000">
              <w:rPr>
                <w:rFonts w:ascii="Roboto" w:cs="Roboto" w:eastAsia="Roboto" w:hAnsi="Roboto"/>
                <w:rtl w:val="0"/>
              </w:rPr>
              <w:t xml:space="preserve">IAM - Disable Workload Identity Cluster Creation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spacing w:line="240" w:lineRule="auto"/>
              <w:rPr>
                <w:rFonts w:ascii="Roboto" w:cs="Roboto" w:eastAsia="Roboto" w:hAnsi="Roboto"/>
              </w:rPr>
            </w:pPr>
            <w:r w:rsidDel="00000000" w:rsidR="00000000" w:rsidRPr="00000000">
              <w:rPr>
                <w:rFonts w:ascii="Roboto" w:cs="Roboto" w:eastAsia="Roboto" w:hAnsi="Roboto"/>
                <w:rtl w:val="0"/>
              </w:rPr>
              <w:t xml:space="preserve">false</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spacing w:line="240" w:lineRule="auto"/>
              <w:rPr>
                <w:rFonts w:ascii="Roboto" w:cs="Roboto" w:eastAsia="Roboto" w:hAnsi="Roboto"/>
              </w:rPr>
            </w:pPr>
            <w:r w:rsidDel="00000000" w:rsidR="00000000" w:rsidRPr="00000000">
              <w:rPr>
                <w:rFonts w:ascii="Roboto" w:cs="Roboto" w:eastAsia="Roboto" w:hAnsi="Roboto"/>
                <w:rtl w:val="0"/>
              </w:rPr>
              <w:t xml:space="preserve">iam.automaticIamGrantsForDefaultServiceAccounts</w:t>
            </w:r>
          </w:p>
          <w:p w:rsidR="00000000" w:rsidDel="00000000" w:rsidP="00000000" w:rsidRDefault="00000000" w:rsidRPr="00000000" w14:paraId="000002BA">
            <w:pP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spacing w:line="240" w:lineRule="auto"/>
              <w:rPr>
                <w:rFonts w:ascii="Roboto" w:cs="Roboto" w:eastAsia="Roboto" w:hAnsi="Roboto"/>
              </w:rPr>
            </w:pPr>
            <w:r w:rsidDel="00000000" w:rsidR="00000000" w:rsidRPr="00000000">
              <w:rPr>
                <w:rFonts w:ascii="Roboto" w:cs="Roboto" w:eastAsia="Roboto" w:hAnsi="Roboto"/>
                <w:rtl w:val="0"/>
              </w:rPr>
              <w:t xml:space="preserve">IAM - Disable Automatic IAM Grants for Default Service Accounts</w:t>
            </w:r>
          </w:p>
          <w:p w:rsidR="00000000" w:rsidDel="00000000" w:rsidP="00000000" w:rsidRDefault="00000000" w:rsidRPr="00000000" w14:paraId="000002BC">
            <w:pP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spacing w:line="240" w:lineRule="auto"/>
              <w:rPr>
                <w:rFonts w:ascii="Roboto" w:cs="Roboto" w:eastAsia="Roboto" w:hAnsi="Roboto"/>
              </w:rPr>
            </w:pPr>
            <w:r w:rsidDel="00000000" w:rsidR="00000000" w:rsidRPr="00000000">
              <w:rPr>
                <w:rFonts w:ascii="Roboto" w:cs="Roboto" w:eastAsia="Roboto" w:hAnsi="Roboto"/>
                <w:rtl w:val="0"/>
              </w:rPr>
              <w:t xml:space="preserve">false</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spacing w:line="240" w:lineRule="auto"/>
              <w:rPr>
                <w:rFonts w:ascii="Roboto" w:cs="Roboto" w:eastAsia="Roboto" w:hAnsi="Roboto"/>
              </w:rPr>
            </w:pPr>
            <w:r w:rsidDel="00000000" w:rsidR="00000000" w:rsidRPr="00000000">
              <w:rPr>
                <w:rFonts w:ascii="Roboto" w:cs="Roboto" w:eastAsia="Roboto" w:hAnsi="Roboto"/>
                <w:rtl w:val="0"/>
              </w:rPr>
              <w:t xml:space="preserve">gcp.detailedAuditLoggingMode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spacing w:line="240" w:lineRule="auto"/>
              <w:rPr>
                <w:rFonts w:ascii="Roboto" w:cs="Roboto" w:eastAsia="Roboto" w:hAnsi="Roboto"/>
              </w:rPr>
            </w:pPr>
            <w:r w:rsidDel="00000000" w:rsidR="00000000" w:rsidRPr="00000000">
              <w:rPr>
                <w:rFonts w:ascii="Roboto" w:cs="Roboto" w:eastAsia="Roboto" w:hAnsi="Roboto"/>
                <w:rtl w:val="0"/>
              </w:rPr>
              <w:t xml:space="preserve">GCS - Detailed Audit Logging Mode (both, request and response are included in Cloud Audit Logs)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spacing w:line="240" w:lineRule="auto"/>
              <w:rPr>
                <w:rFonts w:ascii="Roboto" w:cs="Roboto" w:eastAsia="Roboto" w:hAnsi="Roboto"/>
              </w:rPr>
            </w:pPr>
            <w:r w:rsidDel="00000000" w:rsidR="00000000" w:rsidRPr="00000000">
              <w:rPr>
                <w:rFonts w:ascii="Roboto" w:cs="Roboto" w:eastAsia="Roboto" w:hAnsi="Roboto"/>
                <w:rtl w:val="0"/>
              </w:rPr>
              <w:t xml:space="preserve">true</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spacing w:line="240" w:lineRule="auto"/>
              <w:rPr>
                <w:rFonts w:ascii="Roboto" w:cs="Roboto" w:eastAsia="Roboto" w:hAnsi="Roboto"/>
              </w:rPr>
            </w:pPr>
            <w:r w:rsidDel="00000000" w:rsidR="00000000" w:rsidRPr="00000000">
              <w:rPr>
                <w:rFonts w:ascii="Roboto" w:cs="Roboto" w:eastAsia="Roboto" w:hAnsi="Roboto"/>
                <w:rtl w:val="0"/>
              </w:rPr>
              <w:t xml:space="preserve">storage.retentionPolicySeconds</w:t>
            </w:r>
          </w:p>
          <w:p w:rsidR="00000000" w:rsidDel="00000000" w:rsidP="00000000" w:rsidRDefault="00000000" w:rsidRPr="00000000" w14:paraId="000002C2">
            <w:pP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spacing w:line="240" w:lineRule="auto"/>
              <w:rPr>
                <w:rFonts w:ascii="Roboto" w:cs="Roboto" w:eastAsia="Roboto" w:hAnsi="Roboto"/>
              </w:rPr>
            </w:pPr>
            <w:r w:rsidDel="00000000" w:rsidR="00000000" w:rsidRPr="00000000">
              <w:rPr>
                <w:rFonts w:ascii="Roboto" w:cs="Roboto" w:eastAsia="Roboto" w:hAnsi="Roboto"/>
                <w:rtl w:val="0"/>
              </w:rPr>
              <w:t xml:space="preserve">GCS - Retention policy duration in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spacing w:line="240" w:lineRule="auto"/>
              <w:rPr>
                <w:rFonts w:ascii="Roboto" w:cs="Roboto" w:eastAsia="Roboto" w:hAnsi="Roboto"/>
              </w:rPr>
            </w:pPr>
            <w:r w:rsidDel="00000000" w:rsidR="00000000" w:rsidRPr="00000000">
              <w:rPr>
                <w:rFonts w:ascii="Roboto" w:cs="Roboto" w:eastAsia="Roboto" w:hAnsi="Roboto"/>
                <w:rtl w:val="0"/>
              </w:rPr>
              <w:t xml:space="preserve">Allow all</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spacing w:line="240" w:lineRule="auto"/>
              <w:rPr>
                <w:rFonts w:ascii="Roboto" w:cs="Roboto" w:eastAsia="Roboto" w:hAnsi="Roboto"/>
              </w:rPr>
            </w:pPr>
            <w:r w:rsidDel="00000000" w:rsidR="00000000" w:rsidRPr="00000000">
              <w:rPr>
                <w:rFonts w:ascii="Roboto" w:cs="Roboto" w:eastAsia="Roboto" w:hAnsi="Roboto"/>
                <w:rtl w:val="0"/>
              </w:rPr>
              <w:t xml:space="preserve">storage.uniformBucketLevelAccess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spacing w:line="240" w:lineRule="auto"/>
              <w:rPr>
                <w:rFonts w:ascii="Roboto" w:cs="Roboto" w:eastAsia="Roboto" w:hAnsi="Roboto"/>
              </w:rPr>
            </w:pPr>
            <w:r w:rsidDel="00000000" w:rsidR="00000000" w:rsidRPr="00000000">
              <w:rPr>
                <w:rFonts w:ascii="Roboto" w:cs="Roboto" w:eastAsia="Roboto" w:hAnsi="Roboto"/>
                <w:rtl w:val="0"/>
              </w:rPr>
              <w:t xml:space="preserve">GCS - Enforce uniform bucket-level access</w:t>
            </w:r>
          </w:p>
          <w:p w:rsidR="00000000" w:rsidDel="00000000" w:rsidP="00000000" w:rsidRDefault="00000000" w:rsidRPr="00000000" w14:paraId="000002C7">
            <w:pP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spacing w:line="240" w:lineRule="auto"/>
              <w:rPr>
                <w:rFonts w:ascii="Roboto" w:cs="Roboto" w:eastAsia="Roboto" w:hAnsi="Roboto"/>
              </w:rPr>
            </w:pPr>
            <w:r w:rsidDel="00000000" w:rsidR="00000000" w:rsidRPr="00000000">
              <w:rPr>
                <w:rFonts w:ascii="Roboto" w:cs="Roboto" w:eastAsia="Roboto" w:hAnsi="Roboto"/>
                <w:rtl w:val="0"/>
              </w:rPr>
              <w:t xml:space="preserve">true</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spacing w:line="240" w:lineRule="auto"/>
              <w:rPr>
                <w:rFonts w:ascii="Roboto" w:cs="Roboto" w:eastAsia="Roboto" w:hAnsi="Roboto"/>
              </w:rPr>
            </w:pPr>
            <w:r w:rsidDel="00000000" w:rsidR="00000000" w:rsidRPr="00000000">
              <w:rPr>
                <w:rFonts w:ascii="Roboto" w:cs="Roboto" w:eastAsia="Roboto" w:hAnsi="Roboto"/>
                <w:rtl w:val="0"/>
              </w:rPr>
              <w:t xml:space="preserve">storage.publicAccessPrevention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spacing w:line="240" w:lineRule="auto"/>
              <w:rPr>
                <w:rFonts w:ascii="Roboto" w:cs="Roboto" w:eastAsia="Roboto" w:hAnsi="Roboto"/>
              </w:rPr>
            </w:pPr>
            <w:r w:rsidDel="00000000" w:rsidR="00000000" w:rsidRPr="00000000">
              <w:rPr>
                <w:rFonts w:ascii="Roboto" w:cs="Roboto" w:eastAsia="Roboto" w:hAnsi="Roboto"/>
                <w:rtl w:val="0"/>
              </w:rPr>
              <w:t xml:space="preserve">GCS -  Restrict public access for all buckets and objects, both new and existing, under that 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spacing w:line="240" w:lineRule="auto"/>
              <w:rPr>
                <w:rFonts w:ascii="Roboto" w:cs="Roboto" w:eastAsia="Roboto" w:hAnsi="Roboto"/>
              </w:rPr>
            </w:pPr>
            <w:r w:rsidDel="00000000" w:rsidR="00000000" w:rsidRPr="00000000">
              <w:rPr>
                <w:rFonts w:ascii="Roboto" w:cs="Roboto" w:eastAsia="Roboto" w:hAnsi="Roboto"/>
                <w:rtl w:val="0"/>
              </w:rPr>
              <w:t xml:space="preserve">true</w:t>
            </w:r>
          </w:p>
        </w:tc>
      </w:tr>
    </w:tbl>
    <w:p w:rsidR="00000000" w:rsidDel="00000000" w:rsidP="00000000" w:rsidRDefault="00000000" w:rsidRPr="00000000" w14:paraId="000002CC">
      <w:pPr>
        <w:ind w:left="-90" w:firstLine="0"/>
        <w:rPr>
          <w:rFonts w:ascii="Roboto" w:cs="Roboto" w:eastAsia="Roboto" w:hAnsi="Roboto"/>
        </w:rPr>
      </w:pPr>
      <w:r w:rsidDel="00000000" w:rsidR="00000000" w:rsidRPr="00000000">
        <w:rPr>
          <w:rtl w:val="0"/>
        </w:rPr>
      </w:r>
    </w:p>
    <w:p w:rsidR="00000000" w:rsidDel="00000000" w:rsidP="00000000" w:rsidRDefault="00000000" w:rsidRPr="00000000" w14:paraId="000002CD">
      <w:pPr>
        <w:pStyle w:val="Heading3"/>
        <w:rPr>
          <w:rFonts w:ascii="Roboto" w:cs="Roboto" w:eastAsia="Roboto" w:hAnsi="Roboto"/>
        </w:rPr>
      </w:pPr>
      <w:bookmarkStart w:colFirst="0" w:colLast="0" w:name="_i0ele21aylhx" w:id="18"/>
      <w:bookmarkEnd w:id="18"/>
      <w:r w:rsidDel="00000000" w:rsidR="00000000" w:rsidRPr="00000000">
        <w:rPr>
          <w:rFonts w:ascii="Roboto" w:cs="Roboto" w:eastAsia="Roboto" w:hAnsi="Roboto"/>
          <w:rtl w:val="0"/>
        </w:rPr>
        <w:t xml:space="preserve">2.2.7 Labels</w:t>
      </w:r>
    </w:p>
    <w:p w:rsidR="00000000" w:rsidDel="00000000" w:rsidP="00000000" w:rsidRDefault="00000000" w:rsidRPr="00000000" w14:paraId="000002CE">
      <w:pPr>
        <w:rPr>
          <w:rFonts w:ascii="Roboto" w:cs="Roboto" w:eastAsia="Roboto" w:hAnsi="Roboto"/>
        </w:rPr>
      </w:pPr>
      <w:r w:rsidDel="00000000" w:rsidR="00000000" w:rsidRPr="00000000">
        <w:rPr>
          <w:rFonts w:ascii="Roboto" w:cs="Roboto" w:eastAsia="Roboto" w:hAnsi="Roboto"/>
          <w:rtl w:val="0"/>
        </w:rPr>
        <w:t xml:space="preserve">Following pages can be referenced for details on GCP Labels:</w:t>
      </w:r>
    </w:p>
    <w:p w:rsidR="00000000" w:rsidDel="00000000" w:rsidP="00000000" w:rsidRDefault="00000000" w:rsidRPr="00000000" w14:paraId="000002CF">
      <w:pPr>
        <w:numPr>
          <w:ilvl w:val="0"/>
          <w:numId w:val="31"/>
        </w:numPr>
        <w:ind w:left="720" w:hanging="360"/>
        <w:rPr>
          <w:rFonts w:ascii="Roboto" w:cs="Roboto" w:eastAsia="Roboto" w:hAnsi="Roboto"/>
          <w:color w:val="757575"/>
          <w:sz w:val="22"/>
          <w:szCs w:val="22"/>
        </w:rPr>
      </w:pPr>
      <w:hyperlink r:id="rId24">
        <w:r w:rsidDel="00000000" w:rsidR="00000000" w:rsidRPr="00000000">
          <w:rPr>
            <w:rFonts w:ascii="Roboto" w:cs="Roboto" w:eastAsia="Roboto" w:hAnsi="Roboto"/>
            <w:color w:val="1155cc"/>
            <w:u w:val="single"/>
            <w:rtl w:val="0"/>
          </w:rPr>
          <w:t xml:space="preserve">GCP labels overview</w:t>
        </w:r>
      </w:hyperlink>
      <w:r w:rsidDel="00000000" w:rsidR="00000000" w:rsidRPr="00000000">
        <w:rPr>
          <w:rtl w:val="0"/>
        </w:rPr>
      </w:r>
    </w:p>
    <w:p w:rsidR="00000000" w:rsidDel="00000000" w:rsidP="00000000" w:rsidRDefault="00000000" w:rsidRPr="00000000" w14:paraId="000002D0">
      <w:pPr>
        <w:numPr>
          <w:ilvl w:val="0"/>
          <w:numId w:val="31"/>
        </w:numPr>
        <w:ind w:left="720" w:hanging="360"/>
        <w:rPr>
          <w:rFonts w:ascii="Roboto" w:cs="Roboto" w:eastAsia="Roboto" w:hAnsi="Roboto"/>
          <w:color w:val="757575"/>
          <w:sz w:val="22"/>
          <w:szCs w:val="22"/>
        </w:rPr>
      </w:pPr>
      <w:hyperlink r:id="rId25">
        <w:r w:rsidDel="00000000" w:rsidR="00000000" w:rsidRPr="00000000">
          <w:rPr>
            <w:rFonts w:ascii="Roboto" w:cs="Roboto" w:eastAsia="Roboto" w:hAnsi="Roboto"/>
            <w:color w:val="1155cc"/>
            <w:u w:val="single"/>
            <w:rtl w:val="0"/>
          </w:rPr>
          <w:t xml:space="preserve">How to: labeling resources</w:t>
        </w:r>
      </w:hyperlink>
      <w:r w:rsidDel="00000000" w:rsidR="00000000" w:rsidRPr="00000000">
        <w:rPr>
          <w:rtl w:val="0"/>
        </w:rPr>
      </w:r>
    </w:p>
    <w:p w:rsidR="00000000" w:rsidDel="00000000" w:rsidP="00000000" w:rsidRDefault="00000000" w:rsidRPr="00000000" w14:paraId="000002D1">
      <w:pPr>
        <w:numPr>
          <w:ilvl w:val="0"/>
          <w:numId w:val="31"/>
        </w:numPr>
        <w:ind w:left="720" w:hanging="360"/>
        <w:rPr>
          <w:rFonts w:ascii="Roboto" w:cs="Roboto" w:eastAsia="Roboto" w:hAnsi="Roboto"/>
          <w:color w:val="757575"/>
          <w:sz w:val="22"/>
          <w:szCs w:val="22"/>
        </w:rPr>
      </w:pPr>
      <w:hyperlink r:id="rId26">
        <w:r w:rsidDel="00000000" w:rsidR="00000000" w:rsidRPr="00000000">
          <w:rPr>
            <w:rFonts w:ascii="Roboto" w:cs="Roboto" w:eastAsia="Roboto" w:hAnsi="Roboto"/>
            <w:color w:val="1155cc"/>
            <w:u w:val="single"/>
            <w:rtl w:val="0"/>
          </w:rPr>
          <w:t xml:space="preserve">Using labels to organize GCP resources</w:t>
        </w:r>
      </w:hyperlink>
      <w:r w:rsidDel="00000000" w:rsidR="00000000" w:rsidRPr="00000000">
        <w:rPr>
          <w:rtl w:val="0"/>
        </w:rPr>
      </w:r>
    </w:p>
    <w:p w:rsidR="00000000" w:rsidDel="00000000" w:rsidP="00000000" w:rsidRDefault="00000000" w:rsidRPr="00000000" w14:paraId="000002D2">
      <w:pPr>
        <w:numPr>
          <w:ilvl w:val="0"/>
          <w:numId w:val="31"/>
        </w:numPr>
        <w:ind w:left="720" w:hanging="360"/>
        <w:rPr>
          <w:rFonts w:ascii="Roboto" w:cs="Roboto" w:eastAsia="Roboto" w:hAnsi="Roboto"/>
          <w:color w:val="757575"/>
          <w:sz w:val="22"/>
          <w:szCs w:val="22"/>
        </w:rPr>
      </w:pPr>
      <w:hyperlink r:id="rId27">
        <w:r w:rsidDel="00000000" w:rsidR="00000000" w:rsidRPr="00000000">
          <w:rPr>
            <w:rFonts w:ascii="Roboto" w:cs="Roboto" w:eastAsia="Roboto" w:hAnsi="Roboto"/>
            <w:color w:val="1155cc"/>
            <w:u w:val="single"/>
            <w:rtl w:val="0"/>
          </w:rPr>
          <w:t xml:space="preserve">Most common use cases for labels - security marks, labels and tags</w:t>
        </w:r>
      </w:hyperlink>
      <w:r w:rsidDel="00000000" w:rsidR="00000000" w:rsidRPr="00000000">
        <w:rPr>
          <w:rFonts w:ascii="Roboto" w:cs="Roboto" w:eastAsia="Roboto" w:hAnsi="Roboto"/>
          <w:color w:val="000000"/>
          <w:sz w:val="24"/>
          <w:szCs w:val="24"/>
          <w:rtl w:val="0"/>
        </w:rPr>
        <w:t xml:space="preserve"> </w:t>
      </w:r>
    </w:p>
    <w:p w:rsidR="00000000" w:rsidDel="00000000" w:rsidP="00000000" w:rsidRDefault="00000000" w:rsidRPr="00000000" w14:paraId="000002D3">
      <w:pPr>
        <w:pStyle w:val="Heading4"/>
        <w:rPr>
          <w:rFonts w:ascii="Roboto" w:cs="Roboto" w:eastAsia="Roboto" w:hAnsi="Roboto"/>
        </w:rPr>
      </w:pPr>
      <w:bookmarkStart w:colFirst="0" w:colLast="0" w:name="_nfsgzkdd258w" w:id="19"/>
      <w:bookmarkEnd w:id="19"/>
      <w:r w:rsidDel="00000000" w:rsidR="00000000" w:rsidRPr="00000000">
        <w:rPr>
          <w:rFonts w:ascii="Roboto" w:cs="Roboto" w:eastAsia="Roboto" w:hAnsi="Roboto"/>
          <w:rtl w:val="0"/>
        </w:rPr>
        <w:t xml:space="preserve">2.2.7.1 Services currently support labels</w:t>
      </w:r>
    </w:p>
    <w:p w:rsidR="00000000" w:rsidDel="00000000" w:rsidP="00000000" w:rsidRDefault="00000000" w:rsidRPr="00000000" w14:paraId="000002D4">
      <w:pPr>
        <w:rPr>
          <w:rFonts w:ascii="Roboto" w:cs="Roboto" w:eastAsia="Roboto" w:hAnsi="Roboto"/>
        </w:rPr>
      </w:pPr>
      <w:r w:rsidDel="00000000" w:rsidR="00000000" w:rsidRPr="00000000">
        <w:rPr>
          <w:rFonts w:ascii="Roboto" w:cs="Roboto" w:eastAsia="Roboto" w:hAnsi="Roboto"/>
          <w:rtl w:val="0"/>
        </w:rPr>
        <w:t xml:space="preserve">Following services support labeling at the moment. Most recent list can be found </w:t>
      </w:r>
      <w:hyperlink r:id="rId28">
        <w:r w:rsidDel="00000000" w:rsidR="00000000" w:rsidRPr="00000000">
          <w:rPr>
            <w:rFonts w:ascii="Roboto" w:cs="Roboto" w:eastAsia="Roboto" w:hAnsi="Roboto"/>
            <w:color w:val="1155cc"/>
            <w:u w:val="single"/>
            <w:rtl w:val="0"/>
          </w:rPr>
          <w:t xml:space="preserve">here</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2D5">
      <w:pPr>
        <w:numPr>
          <w:ilvl w:val="0"/>
          <w:numId w:val="76"/>
        </w:numPr>
        <w:ind w:left="720" w:hanging="360"/>
        <w:rPr/>
      </w:pPr>
      <w:r w:rsidDel="00000000" w:rsidR="00000000" w:rsidRPr="00000000">
        <w:rPr>
          <w:rFonts w:ascii="Roboto" w:cs="Roboto" w:eastAsia="Roboto" w:hAnsi="Roboto"/>
          <w:rtl w:val="0"/>
        </w:rPr>
        <w:t xml:space="preserve">BigQuery</w:t>
      </w:r>
    </w:p>
    <w:p w:rsidR="00000000" w:rsidDel="00000000" w:rsidP="00000000" w:rsidRDefault="00000000" w:rsidRPr="00000000" w14:paraId="000002D6">
      <w:pPr>
        <w:numPr>
          <w:ilvl w:val="0"/>
          <w:numId w:val="76"/>
        </w:numPr>
        <w:ind w:left="720" w:hanging="360"/>
        <w:rPr/>
      </w:pPr>
      <w:r w:rsidDel="00000000" w:rsidR="00000000" w:rsidRPr="00000000">
        <w:rPr>
          <w:rFonts w:ascii="Roboto" w:cs="Roboto" w:eastAsia="Roboto" w:hAnsi="Roboto"/>
          <w:rtl w:val="0"/>
        </w:rPr>
        <w:t xml:space="preserve">Cloud Bigtable</w:t>
      </w:r>
    </w:p>
    <w:p w:rsidR="00000000" w:rsidDel="00000000" w:rsidP="00000000" w:rsidRDefault="00000000" w:rsidRPr="00000000" w14:paraId="000002D7">
      <w:pPr>
        <w:numPr>
          <w:ilvl w:val="0"/>
          <w:numId w:val="76"/>
        </w:numPr>
        <w:ind w:left="720" w:hanging="360"/>
        <w:rPr/>
      </w:pPr>
      <w:r w:rsidDel="00000000" w:rsidR="00000000" w:rsidRPr="00000000">
        <w:rPr>
          <w:rFonts w:ascii="Roboto" w:cs="Roboto" w:eastAsia="Roboto" w:hAnsi="Roboto"/>
          <w:rtl w:val="0"/>
        </w:rPr>
        <w:t xml:space="preserve">Dataflow</w:t>
      </w:r>
    </w:p>
    <w:p w:rsidR="00000000" w:rsidDel="00000000" w:rsidP="00000000" w:rsidRDefault="00000000" w:rsidRPr="00000000" w14:paraId="000002D8">
      <w:pPr>
        <w:numPr>
          <w:ilvl w:val="0"/>
          <w:numId w:val="76"/>
        </w:numPr>
        <w:ind w:left="720" w:hanging="360"/>
        <w:rPr/>
      </w:pPr>
      <w:r w:rsidDel="00000000" w:rsidR="00000000" w:rsidRPr="00000000">
        <w:rPr>
          <w:rFonts w:ascii="Roboto" w:cs="Roboto" w:eastAsia="Roboto" w:hAnsi="Roboto"/>
          <w:rtl w:val="0"/>
        </w:rPr>
        <w:t xml:space="preserve">Dataproc</w:t>
      </w:r>
    </w:p>
    <w:p w:rsidR="00000000" w:rsidDel="00000000" w:rsidP="00000000" w:rsidRDefault="00000000" w:rsidRPr="00000000" w14:paraId="000002D9">
      <w:pPr>
        <w:numPr>
          <w:ilvl w:val="0"/>
          <w:numId w:val="76"/>
        </w:numPr>
        <w:ind w:left="720" w:hanging="360"/>
        <w:rPr/>
      </w:pPr>
      <w:r w:rsidDel="00000000" w:rsidR="00000000" w:rsidRPr="00000000">
        <w:rPr>
          <w:rFonts w:ascii="Roboto" w:cs="Roboto" w:eastAsia="Roboto" w:hAnsi="Roboto"/>
          <w:rtl w:val="0"/>
        </w:rPr>
        <w:t xml:space="preserve">Cloud Deployment Manager</w:t>
      </w:r>
    </w:p>
    <w:p w:rsidR="00000000" w:rsidDel="00000000" w:rsidP="00000000" w:rsidRDefault="00000000" w:rsidRPr="00000000" w14:paraId="000002DA">
      <w:pPr>
        <w:numPr>
          <w:ilvl w:val="0"/>
          <w:numId w:val="76"/>
        </w:numPr>
        <w:ind w:left="720" w:hanging="360"/>
        <w:rPr/>
      </w:pPr>
      <w:r w:rsidDel="00000000" w:rsidR="00000000" w:rsidRPr="00000000">
        <w:rPr>
          <w:rFonts w:ascii="Roboto" w:cs="Roboto" w:eastAsia="Roboto" w:hAnsi="Roboto"/>
          <w:rtl w:val="0"/>
        </w:rPr>
        <w:t xml:space="preserve">Cloud Functions</w:t>
      </w:r>
    </w:p>
    <w:p w:rsidR="00000000" w:rsidDel="00000000" w:rsidP="00000000" w:rsidRDefault="00000000" w:rsidRPr="00000000" w14:paraId="000002DB">
      <w:pPr>
        <w:numPr>
          <w:ilvl w:val="0"/>
          <w:numId w:val="76"/>
        </w:numPr>
        <w:ind w:left="720" w:hanging="360"/>
        <w:rPr/>
      </w:pPr>
      <w:r w:rsidDel="00000000" w:rsidR="00000000" w:rsidRPr="00000000">
        <w:rPr>
          <w:rFonts w:ascii="Roboto" w:cs="Roboto" w:eastAsia="Roboto" w:hAnsi="Roboto"/>
          <w:rtl w:val="0"/>
        </w:rPr>
        <w:t xml:space="preserve">Cloud Healthcare API</w:t>
      </w:r>
    </w:p>
    <w:p w:rsidR="00000000" w:rsidDel="00000000" w:rsidP="00000000" w:rsidRDefault="00000000" w:rsidRPr="00000000" w14:paraId="000002DC">
      <w:pPr>
        <w:numPr>
          <w:ilvl w:val="0"/>
          <w:numId w:val="76"/>
        </w:numPr>
        <w:ind w:left="720" w:hanging="360"/>
        <w:rPr/>
      </w:pPr>
      <w:r w:rsidDel="00000000" w:rsidR="00000000" w:rsidRPr="00000000">
        <w:rPr>
          <w:rFonts w:ascii="Roboto" w:cs="Roboto" w:eastAsia="Roboto" w:hAnsi="Roboto"/>
          <w:rtl w:val="0"/>
        </w:rPr>
        <w:t xml:space="preserve">Cloud Key Management Service</w:t>
      </w:r>
    </w:p>
    <w:p w:rsidR="00000000" w:rsidDel="00000000" w:rsidP="00000000" w:rsidRDefault="00000000" w:rsidRPr="00000000" w14:paraId="000002DD">
      <w:pPr>
        <w:numPr>
          <w:ilvl w:val="0"/>
          <w:numId w:val="76"/>
        </w:numPr>
        <w:ind w:left="720" w:hanging="360"/>
        <w:rPr/>
      </w:pPr>
      <w:r w:rsidDel="00000000" w:rsidR="00000000" w:rsidRPr="00000000">
        <w:rPr>
          <w:rFonts w:ascii="Roboto" w:cs="Roboto" w:eastAsia="Roboto" w:hAnsi="Roboto"/>
          <w:rtl w:val="0"/>
        </w:rPr>
        <w:t xml:space="preserve">Pub/Sub</w:t>
      </w:r>
    </w:p>
    <w:p w:rsidR="00000000" w:rsidDel="00000000" w:rsidP="00000000" w:rsidRDefault="00000000" w:rsidRPr="00000000" w14:paraId="000002DE">
      <w:pPr>
        <w:numPr>
          <w:ilvl w:val="0"/>
          <w:numId w:val="76"/>
        </w:numPr>
        <w:ind w:left="720" w:hanging="360"/>
        <w:rPr/>
      </w:pPr>
      <w:r w:rsidDel="00000000" w:rsidR="00000000" w:rsidRPr="00000000">
        <w:rPr>
          <w:rFonts w:ascii="Roboto" w:cs="Roboto" w:eastAsia="Roboto" w:hAnsi="Roboto"/>
          <w:rtl w:val="0"/>
        </w:rPr>
        <w:t xml:space="preserve">Cloud Spanner</w:t>
      </w:r>
    </w:p>
    <w:p w:rsidR="00000000" w:rsidDel="00000000" w:rsidP="00000000" w:rsidRDefault="00000000" w:rsidRPr="00000000" w14:paraId="000002DF">
      <w:pPr>
        <w:numPr>
          <w:ilvl w:val="0"/>
          <w:numId w:val="76"/>
        </w:numPr>
        <w:ind w:left="720" w:hanging="360"/>
        <w:rPr/>
      </w:pPr>
      <w:r w:rsidDel="00000000" w:rsidR="00000000" w:rsidRPr="00000000">
        <w:rPr>
          <w:rFonts w:ascii="Roboto" w:cs="Roboto" w:eastAsia="Roboto" w:hAnsi="Roboto"/>
          <w:rtl w:val="0"/>
        </w:rPr>
        <w:t xml:space="preserve">Cloud SQL</w:t>
      </w:r>
    </w:p>
    <w:p w:rsidR="00000000" w:rsidDel="00000000" w:rsidP="00000000" w:rsidRDefault="00000000" w:rsidRPr="00000000" w14:paraId="000002E0">
      <w:pPr>
        <w:numPr>
          <w:ilvl w:val="0"/>
          <w:numId w:val="76"/>
        </w:numPr>
        <w:ind w:left="720" w:hanging="360"/>
        <w:rPr/>
      </w:pPr>
      <w:r w:rsidDel="00000000" w:rsidR="00000000" w:rsidRPr="00000000">
        <w:rPr>
          <w:rFonts w:ascii="Roboto" w:cs="Roboto" w:eastAsia="Roboto" w:hAnsi="Roboto"/>
          <w:rtl w:val="0"/>
        </w:rPr>
        <w:t xml:space="preserve">Cloud Storage</w:t>
      </w:r>
    </w:p>
    <w:p w:rsidR="00000000" w:rsidDel="00000000" w:rsidP="00000000" w:rsidRDefault="00000000" w:rsidRPr="00000000" w14:paraId="000002E1">
      <w:pPr>
        <w:numPr>
          <w:ilvl w:val="0"/>
          <w:numId w:val="76"/>
        </w:numPr>
        <w:ind w:left="720" w:hanging="360"/>
        <w:rPr/>
      </w:pPr>
      <w:r w:rsidDel="00000000" w:rsidR="00000000" w:rsidRPr="00000000">
        <w:rPr>
          <w:rFonts w:ascii="Roboto" w:cs="Roboto" w:eastAsia="Roboto" w:hAnsi="Roboto"/>
          <w:rtl w:val="0"/>
        </w:rPr>
        <w:t xml:space="preserve">Compute Engine</w:t>
      </w:r>
    </w:p>
    <w:p w:rsidR="00000000" w:rsidDel="00000000" w:rsidP="00000000" w:rsidRDefault="00000000" w:rsidRPr="00000000" w14:paraId="000002E2">
      <w:pPr>
        <w:numPr>
          <w:ilvl w:val="0"/>
          <w:numId w:val="76"/>
        </w:numPr>
        <w:ind w:left="720" w:hanging="360"/>
        <w:rPr/>
      </w:pPr>
      <w:r w:rsidDel="00000000" w:rsidR="00000000" w:rsidRPr="00000000">
        <w:rPr>
          <w:rFonts w:ascii="Roboto" w:cs="Roboto" w:eastAsia="Roboto" w:hAnsi="Roboto"/>
          <w:rtl w:val="0"/>
        </w:rPr>
        <w:t xml:space="preserve">Google Kubernetes Engine</w:t>
      </w:r>
    </w:p>
    <w:p w:rsidR="00000000" w:rsidDel="00000000" w:rsidP="00000000" w:rsidRDefault="00000000" w:rsidRPr="00000000" w14:paraId="000002E3">
      <w:pPr>
        <w:numPr>
          <w:ilvl w:val="0"/>
          <w:numId w:val="76"/>
        </w:numPr>
        <w:ind w:left="720" w:hanging="360"/>
        <w:rPr/>
      </w:pPr>
      <w:r w:rsidDel="00000000" w:rsidR="00000000" w:rsidRPr="00000000">
        <w:rPr>
          <w:rFonts w:ascii="Roboto" w:cs="Roboto" w:eastAsia="Roboto" w:hAnsi="Roboto"/>
          <w:rtl w:val="0"/>
        </w:rPr>
        <w:t xml:space="preserve">Cloud Run (fully managed)</w:t>
      </w:r>
    </w:p>
    <w:p w:rsidR="00000000" w:rsidDel="00000000" w:rsidP="00000000" w:rsidRDefault="00000000" w:rsidRPr="00000000" w14:paraId="000002E4">
      <w:pPr>
        <w:numPr>
          <w:ilvl w:val="0"/>
          <w:numId w:val="76"/>
        </w:numPr>
        <w:ind w:left="720" w:hanging="360"/>
        <w:rPr/>
      </w:pPr>
      <w:r w:rsidDel="00000000" w:rsidR="00000000" w:rsidRPr="00000000">
        <w:rPr>
          <w:rFonts w:ascii="Roboto" w:cs="Roboto" w:eastAsia="Roboto" w:hAnsi="Roboto"/>
          <w:rtl w:val="0"/>
        </w:rPr>
        <w:t xml:space="preserve">Networking</w:t>
      </w:r>
    </w:p>
    <w:p w:rsidR="00000000" w:rsidDel="00000000" w:rsidP="00000000" w:rsidRDefault="00000000" w:rsidRPr="00000000" w14:paraId="000002E5">
      <w:pPr>
        <w:numPr>
          <w:ilvl w:val="0"/>
          <w:numId w:val="76"/>
        </w:numPr>
        <w:ind w:left="720" w:hanging="360"/>
        <w:rPr/>
      </w:pPr>
      <w:r w:rsidDel="00000000" w:rsidR="00000000" w:rsidRPr="00000000">
        <w:rPr>
          <w:rFonts w:ascii="Roboto" w:cs="Roboto" w:eastAsia="Roboto" w:hAnsi="Roboto"/>
          <w:rtl w:val="0"/>
        </w:rPr>
        <w:t xml:space="preserve">Resource Manager (projects only)</w:t>
      </w:r>
    </w:p>
    <w:p w:rsidR="00000000" w:rsidDel="00000000" w:rsidP="00000000" w:rsidRDefault="00000000" w:rsidRPr="00000000" w14:paraId="000002E6">
      <w:pPr>
        <w:numPr>
          <w:ilvl w:val="0"/>
          <w:numId w:val="76"/>
        </w:numPr>
        <w:ind w:left="720" w:hanging="360"/>
        <w:rPr/>
      </w:pPr>
      <w:r w:rsidDel="00000000" w:rsidR="00000000" w:rsidRPr="00000000">
        <w:rPr>
          <w:rFonts w:ascii="Roboto" w:cs="Roboto" w:eastAsia="Roboto" w:hAnsi="Roboto"/>
          <w:rtl w:val="0"/>
        </w:rPr>
        <w:t xml:space="preserve">App Engine (both Flexible and Standard environments)</w:t>
      </w:r>
    </w:p>
    <w:p w:rsidR="00000000" w:rsidDel="00000000" w:rsidP="00000000" w:rsidRDefault="00000000" w:rsidRPr="00000000" w14:paraId="000002E7">
      <w:pPr>
        <w:rPr>
          <w:rFonts w:ascii="Roboto" w:cs="Roboto" w:eastAsia="Roboto" w:hAnsi="Roboto"/>
        </w:rPr>
      </w:pPr>
      <w:r w:rsidDel="00000000" w:rsidR="00000000" w:rsidRPr="00000000">
        <w:rPr>
          <w:rtl w:val="0"/>
        </w:rPr>
      </w:r>
    </w:p>
    <w:p w:rsidR="00000000" w:rsidDel="00000000" w:rsidP="00000000" w:rsidRDefault="00000000" w:rsidRPr="00000000" w14:paraId="000002E8">
      <w:pPr>
        <w:pStyle w:val="Heading4"/>
        <w:rPr>
          <w:rFonts w:ascii="Roboto" w:cs="Roboto" w:eastAsia="Roboto" w:hAnsi="Roboto"/>
        </w:rPr>
      </w:pPr>
      <w:bookmarkStart w:colFirst="0" w:colLast="0" w:name="_rwxmm2709zw" w:id="20"/>
      <w:bookmarkEnd w:id="20"/>
      <w:r w:rsidDel="00000000" w:rsidR="00000000" w:rsidRPr="00000000">
        <w:rPr>
          <w:rFonts w:ascii="Roboto" w:cs="Roboto" w:eastAsia="Roboto" w:hAnsi="Roboto"/>
          <w:rtl w:val="0"/>
        </w:rPr>
        <w:t xml:space="preserve">2.2.7.2 Defining your Labels</w:t>
      </w:r>
    </w:p>
    <w:p w:rsidR="00000000" w:rsidDel="00000000" w:rsidP="00000000" w:rsidRDefault="00000000" w:rsidRPr="00000000" w14:paraId="000002E9">
      <w:pPr>
        <w:rPr>
          <w:rFonts w:ascii="Roboto" w:cs="Roboto" w:eastAsia="Roboto" w:hAnsi="Roboto"/>
        </w:rPr>
      </w:pPr>
      <w:r w:rsidDel="00000000" w:rsidR="00000000" w:rsidRPr="00000000">
        <w:rPr>
          <w:rFonts w:ascii="Roboto" w:cs="Roboto" w:eastAsia="Roboto" w:hAnsi="Roboto"/>
          <w:rtl w:val="0"/>
        </w:rPr>
        <w:t xml:space="preserve">AMEX has finalized </w:t>
      </w:r>
      <w:hyperlink r:id="rId29">
        <w:r w:rsidDel="00000000" w:rsidR="00000000" w:rsidRPr="00000000">
          <w:rPr>
            <w:rFonts w:ascii="Roboto" w:cs="Roboto" w:eastAsia="Roboto" w:hAnsi="Roboto"/>
            <w:color w:val="1155cc"/>
            <w:u w:val="single"/>
            <w:rtl w:val="0"/>
          </w:rPr>
          <w:t xml:space="preserve">these</w:t>
        </w:r>
      </w:hyperlink>
      <w:r w:rsidDel="00000000" w:rsidR="00000000" w:rsidRPr="00000000">
        <w:rPr>
          <w:rFonts w:ascii="Roboto" w:cs="Roboto" w:eastAsia="Roboto" w:hAnsi="Roboto"/>
          <w:rtl w:val="0"/>
        </w:rPr>
        <w:t xml:space="preserve"> labels. Following table is a sample (for reference, not the finalized list) to define labels:</w:t>
      </w:r>
    </w:p>
    <w:p w:rsidR="00000000" w:rsidDel="00000000" w:rsidP="00000000" w:rsidRDefault="00000000" w:rsidRPr="00000000" w14:paraId="000002EA">
      <w:pPr>
        <w:rPr>
          <w:rFonts w:ascii="Roboto" w:cs="Roboto" w:eastAsia="Roboto" w:hAnsi="Roboto"/>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875"/>
        <w:gridCol w:w="1260"/>
        <w:gridCol w:w="1882.5"/>
        <w:gridCol w:w="1882.5"/>
        <w:tblGridChange w:id="0">
          <w:tblGrid>
            <w:gridCol w:w="2460"/>
            <w:gridCol w:w="1875"/>
            <w:gridCol w:w="1260"/>
            <w:gridCol w:w="1882.5"/>
            <w:gridCol w:w="1882.5"/>
          </w:tblGrid>
        </w:tblGridChange>
      </w:tblGrid>
      <w:tr>
        <w:trPr>
          <w:cantSplit w:val="0"/>
          <w:tblHeader w:val="0"/>
        </w:trPr>
        <w:tc>
          <w:tcPr>
            <w:shd w:fill="4285f4" w:val="clear"/>
            <w:tcMar>
              <w:top w:w="100.0" w:type="dxa"/>
              <w:left w:w="100.0" w:type="dxa"/>
              <w:bottom w:w="100.0" w:type="dxa"/>
              <w:right w:w="100.0" w:type="dxa"/>
            </w:tcMar>
            <w:vAlign w:val="top"/>
          </w:tcPr>
          <w:p w:rsidR="00000000" w:rsidDel="00000000" w:rsidP="00000000" w:rsidRDefault="00000000" w:rsidRPr="00000000" w14:paraId="000002EB">
            <w:pPr>
              <w:spacing w:line="240" w:lineRule="auto"/>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Label Key</w:t>
            </w:r>
          </w:p>
        </w:tc>
        <w:tc>
          <w:tcPr>
            <w:shd w:fill="4285f4" w:val="clear"/>
            <w:tcMar>
              <w:top w:w="100.0" w:type="dxa"/>
              <w:left w:w="100.0" w:type="dxa"/>
              <w:bottom w:w="100.0" w:type="dxa"/>
              <w:right w:w="100.0" w:type="dxa"/>
            </w:tcMar>
            <w:vAlign w:val="top"/>
          </w:tcPr>
          <w:p w:rsidR="00000000" w:rsidDel="00000000" w:rsidP="00000000" w:rsidRDefault="00000000" w:rsidRPr="00000000" w14:paraId="000002EC">
            <w:pPr>
              <w:spacing w:line="240" w:lineRule="auto"/>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Label Value</w:t>
            </w:r>
          </w:p>
        </w:tc>
        <w:tc>
          <w:tcPr>
            <w:shd w:fill="4285f4" w:val="clear"/>
            <w:tcMar>
              <w:top w:w="100.0" w:type="dxa"/>
              <w:left w:w="100.0" w:type="dxa"/>
              <w:bottom w:w="100.0" w:type="dxa"/>
              <w:right w:w="100.0" w:type="dxa"/>
            </w:tcMar>
            <w:vAlign w:val="top"/>
          </w:tcPr>
          <w:p w:rsidR="00000000" w:rsidDel="00000000" w:rsidP="00000000" w:rsidRDefault="00000000" w:rsidRPr="00000000" w14:paraId="000002ED">
            <w:pPr>
              <w:spacing w:line="240" w:lineRule="auto"/>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Owner</w:t>
            </w:r>
          </w:p>
        </w:tc>
        <w:tc>
          <w:tcPr>
            <w:shd w:fill="4285f4" w:val="clear"/>
            <w:tcMar>
              <w:top w:w="100.0" w:type="dxa"/>
              <w:left w:w="100.0" w:type="dxa"/>
              <w:bottom w:w="100.0" w:type="dxa"/>
              <w:right w:w="100.0" w:type="dxa"/>
            </w:tcMar>
            <w:vAlign w:val="top"/>
          </w:tcPr>
          <w:p w:rsidR="00000000" w:rsidDel="00000000" w:rsidP="00000000" w:rsidRDefault="00000000" w:rsidRPr="00000000" w14:paraId="000002EE">
            <w:pPr>
              <w:spacing w:line="240" w:lineRule="auto"/>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Target Location</w:t>
            </w:r>
          </w:p>
        </w:tc>
        <w:tc>
          <w:tcPr>
            <w:shd w:fill="4285f4" w:val="clear"/>
            <w:tcMar>
              <w:top w:w="100.0" w:type="dxa"/>
              <w:left w:w="100.0" w:type="dxa"/>
              <w:bottom w:w="100.0" w:type="dxa"/>
              <w:right w:w="100.0" w:type="dxa"/>
            </w:tcMar>
            <w:vAlign w:val="top"/>
          </w:tcPr>
          <w:p w:rsidR="00000000" w:rsidDel="00000000" w:rsidP="00000000" w:rsidRDefault="00000000" w:rsidRPr="00000000" w14:paraId="000002EF">
            <w:pPr>
              <w:spacing w:line="240" w:lineRule="auto"/>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Exception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spacing w:line="240" w:lineRule="auto"/>
              <w:rPr>
                <w:rFonts w:ascii="Roboto" w:cs="Roboto" w:eastAsia="Roboto" w:hAnsi="Roboto"/>
              </w:rPr>
            </w:pPr>
            <w:r w:rsidDel="00000000" w:rsidR="00000000" w:rsidRPr="00000000">
              <w:rPr>
                <w:rFonts w:ascii="Roboto" w:cs="Roboto" w:eastAsia="Roboto" w:hAnsi="Roboto"/>
                <w:rtl w:val="0"/>
              </w:rPr>
              <w:t xml:space="preserve">amex-environment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spacing w:line="240" w:lineRule="auto"/>
              <w:rPr>
                <w:rFonts w:ascii="Roboto" w:cs="Roboto" w:eastAsia="Roboto" w:hAnsi="Roboto"/>
              </w:rPr>
            </w:pPr>
            <w:r w:rsidDel="00000000" w:rsidR="00000000" w:rsidRPr="00000000">
              <w:rPr>
                <w:rFonts w:ascii="Roboto" w:cs="Roboto" w:eastAsia="Roboto" w:hAnsi="Roboto"/>
                <w:rtl w:val="0"/>
              </w:rPr>
              <w:t xml:space="preserve">prod, sb1, staging, dev, 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spacing w:line="240" w:lineRule="auto"/>
              <w:rPr>
                <w:rFonts w:ascii="Roboto" w:cs="Roboto" w:eastAsia="Roboto" w:hAnsi="Roboto"/>
              </w:rPr>
            </w:pPr>
            <w:r w:rsidDel="00000000" w:rsidR="00000000" w:rsidRPr="00000000">
              <w:rPr>
                <w:rFonts w:ascii="Roboto" w:cs="Roboto" w:eastAsia="Roboto" w:hAnsi="Roboto"/>
                <w:rtl w:val="0"/>
              </w:rPr>
              <w:t xml:space="preserve">finance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spacing w:line="240" w:lineRule="auto"/>
              <w:rPr>
                <w:rFonts w:ascii="Roboto" w:cs="Roboto" w:eastAsia="Roboto" w:hAnsi="Roboto"/>
              </w:rPr>
            </w:pPr>
            <w:r w:rsidDel="00000000" w:rsidR="00000000" w:rsidRPr="00000000">
              <w:rPr>
                <w:rFonts w:ascii="Roboto" w:cs="Roboto" w:eastAsia="Roboto" w:hAnsi="Roboto"/>
                <w:rtl w:val="0"/>
              </w:rPr>
              <w:t xml:space="preserve">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spacing w:line="240" w:lineRule="auto"/>
              <w:rPr>
                <w:rFonts w:ascii="Roboto" w:cs="Roboto" w:eastAsia="Roboto" w:hAnsi="Roboto"/>
              </w:rPr>
            </w:pPr>
            <w:r w:rsidDel="00000000" w:rsidR="00000000" w:rsidRPr="00000000">
              <w:rPr>
                <w:rFonts w:ascii="Roboto" w:cs="Roboto" w:eastAsia="Roboto" w:hAnsi="Roboto"/>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spacing w:line="240" w:lineRule="auto"/>
              <w:rPr>
                <w:rFonts w:ascii="Roboto" w:cs="Roboto" w:eastAsia="Roboto" w:hAnsi="Roboto"/>
              </w:rPr>
            </w:pPr>
            <w:r w:rsidDel="00000000" w:rsidR="00000000" w:rsidRPr="00000000">
              <w:rPr>
                <w:rFonts w:ascii="Roboto" w:cs="Roboto" w:eastAsia="Roboto" w:hAnsi="Roboto"/>
                <w:rtl w:val="0"/>
              </w:rPr>
              <w:t xml:space="preserve">amex-data-classification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spacing w:line="240" w:lineRule="auto"/>
              <w:rPr>
                <w:rFonts w:ascii="Roboto" w:cs="Roboto" w:eastAsia="Roboto" w:hAnsi="Roboto"/>
              </w:rPr>
            </w:pPr>
            <w:r w:rsidDel="00000000" w:rsidR="00000000" w:rsidRPr="00000000">
              <w:rPr>
                <w:rFonts w:ascii="Roboto" w:cs="Roboto" w:eastAsia="Roboto" w:hAnsi="Roboto"/>
                <w:rtl w:val="0"/>
              </w:rPr>
              <w:t xml:space="preserve">na, low, moderate, high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spacing w:line="240" w:lineRule="auto"/>
              <w:rPr>
                <w:rFonts w:ascii="Roboto" w:cs="Roboto" w:eastAsia="Roboto" w:hAnsi="Roboto"/>
              </w:rPr>
            </w:pPr>
            <w:r w:rsidDel="00000000" w:rsidR="00000000" w:rsidRPr="00000000">
              <w:rPr>
                <w:rFonts w:ascii="Roboto" w:cs="Roboto" w:eastAsia="Roboto" w:hAnsi="Roboto"/>
                <w:rtl w:val="0"/>
              </w:rPr>
              <w:t xml:space="preserve">legal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spacing w:line="240" w:lineRule="auto"/>
              <w:rPr>
                <w:rFonts w:ascii="Roboto" w:cs="Roboto" w:eastAsia="Roboto" w:hAnsi="Roboto"/>
              </w:rPr>
            </w:pPr>
            <w:r w:rsidDel="00000000" w:rsidR="00000000" w:rsidRPr="00000000">
              <w:rPr>
                <w:rFonts w:ascii="Roboto" w:cs="Roboto" w:eastAsia="Roboto" w:hAnsi="Roboto"/>
                <w:rtl w:val="0"/>
              </w:rPr>
              <w:t xml:space="preserve">Buckets, Databases, PDs with GCE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spacing w:line="240" w:lineRule="auto"/>
              <w:rPr>
                <w:rFonts w:ascii="Roboto" w:cs="Roboto" w:eastAsia="Roboto" w:hAnsi="Roboto"/>
              </w:rPr>
            </w:pPr>
            <w:r w:rsidDel="00000000" w:rsidR="00000000" w:rsidRPr="00000000">
              <w:rPr>
                <w:rFonts w:ascii="Roboto" w:cs="Roboto" w:eastAsia="Roboto" w:hAnsi="Roboto"/>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spacing w:line="240" w:lineRule="auto"/>
              <w:rPr>
                <w:rFonts w:ascii="Roboto" w:cs="Roboto" w:eastAsia="Roboto" w:hAnsi="Roboto"/>
              </w:rPr>
            </w:pPr>
            <w:r w:rsidDel="00000000" w:rsidR="00000000" w:rsidRPr="00000000">
              <w:rPr>
                <w:rFonts w:ascii="Roboto" w:cs="Roboto" w:eastAsia="Roboto" w:hAnsi="Roboto"/>
                <w:rtl w:val="0"/>
              </w:rPr>
              <w:t xml:space="preserve">amex-cost-center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spacing w:line="240" w:lineRule="auto"/>
              <w:rPr>
                <w:rFonts w:ascii="Roboto" w:cs="Roboto" w:eastAsia="Roboto" w:hAnsi="Roboto"/>
              </w:rPr>
            </w:pPr>
            <w:r w:rsidDel="00000000" w:rsidR="00000000" w:rsidRPr="00000000">
              <w:rPr>
                <w:rFonts w:ascii="Roboto" w:cs="Roboto" w:eastAsia="Roboto" w:hAnsi="Roboto"/>
                <w:rtl w:val="0"/>
              </w:rPr>
              <w:t xml:space="preserve">fin-us, mkt-eu, it-jp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spacing w:line="240" w:lineRule="auto"/>
              <w:rPr>
                <w:rFonts w:ascii="Roboto" w:cs="Roboto" w:eastAsia="Roboto" w:hAnsi="Roboto"/>
              </w:rPr>
            </w:pPr>
            <w:r w:rsidDel="00000000" w:rsidR="00000000" w:rsidRPr="00000000">
              <w:rPr>
                <w:rFonts w:ascii="Roboto" w:cs="Roboto" w:eastAsia="Roboto" w:hAnsi="Roboto"/>
                <w:rtl w:val="0"/>
              </w:rPr>
              <w:t xml:space="preserve">sre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spacing w:line="240" w:lineRule="auto"/>
              <w:rPr>
                <w:rFonts w:ascii="Roboto" w:cs="Roboto" w:eastAsia="Roboto" w:hAnsi="Roboto"/>
              </w:rPr>
            </w:pPr>
            <w:r w:rsidDel="00000000" w:rsidR="00000000" w:rsidRPr="00000000">
              <w:rPr>
                <w:rFonts w:ascii="Roboto" w:cs="Roboto" w:eastAsia="Roboto" w:hAnsi="Roboto"/>
                <w:rtl w:val="0"/>
              </w:rPr>
              <w:t xml:space="preserve">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spacing w:line="240" w:lineRule="auto"/>
              <w:rPr>
                <w:rFonts w:ascii="Roboto" w:cs="Roboto" w:eastAsia="Roboto" w:hAnsi="Roboto"/>
              </w:rPr>
            </w:pPr>
            <w:r w:rsidDel="00000000" w:rsidR="00000000" w:rsidRPr="00000000">
              <w:rPr>
                <w:rFonts w:ascii="Roboto" w:cs="Roboto" w:eastAsia="Roboto" w:hAnsi="Roboto"/>
                <w:rtl w:val="0"/>
              </w:rPr>
              <w:t xml:space="preserve">sandbox-folder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spacing w:line="240" w:lineRule="auto"/>
              <w:rPr>
                <w:rFonts w:ascii="Roboto" w:cs="Roboto" w:eastAsia="Roboto" w:hAnsi="Roboto"/>
              </w:rPr>
            </w:pPr>
            <w:r w:rsidDel="00000000" w:rsidR="00000000" w:rsidRPr="00000000">
              <w:rPr>
                <w:rFonts w:ascii="Roboto" w:cs="Roboto" w:eastAsia="Roboto" w:hAnsi="Roboto"/>
                <w:rtl w:val="0"/>
              </w:rPr>
              <w:t xml:space="preserve">amex-team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spacing w:line="240" w:lineRule="auto"/>
              <w:rPr>
                <w:rFonts w:ascii="Roboto" w:cs="Roboto" w:eastAsia="Roboto" w:hAnsi="Roboto"/>
              </w:rPr>
            </w:pPr>
            <w:r w:rsidDel="00000000" w:rsidR="00000000" w:rsidRPr="00000000">
              <w:rPr>
                <w:rFonts w:ascii="Roboto" w:cs="Roboto" w:eastAsia="Roboto" w:hAnsi="Roboto"/>
                <w:rtl w:val="0"/>
              </w:rPr>
              <w:t xml:space="preserve">Operator-team-oncall-alias (link to be added)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spacing w:line="240" w:lineRule="auto"/>
              <w:rPr>
                <w:rFonts w:ascii="Roboto" w:cs="Roboto" w:eastAsia="Roboto" w:hAnsi="Roboto"/>
              </w:rPr>
            </w:pPr>
            <w:r w:rsidDel="00000000" w:rsidR="00000000" w:rsidRPr="00000000">
              <w:rPr>
                <w:rFonts w:ascii="Roboto" w:cs="Roboto" w:eastAsia="Roboto" w:hAnsi="Roboto"/>
                <w:rtl w:val="0"/>
              </w:rPr>
              <w:t xml:space="preserve">sre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spacing w:line="240" w:lineRule="auto"/>
              <w:rPr>
                <w:rFonts w:ascii="Roboto" w:cs="Roboto" w:eastAsia="Roboto" w:hAnsi="Roboto"/>
              </w:rPr>
            </w:pPr>
            <w:r w:rsidDel="00000000" w:rsidR="00000000" w:rsidRPr="00000000">
              <w:rPr>
                <w:rFonts w:ascii="Roboto" w:cs="Roboto" w:eastAsia="Roboto" w:hAnsi="Roboto"/>
                <w:rtl w:val="0"/>
              </w:rPr>
              <w:t xml:space="preserve">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spacing w:line="240" w:lineRule="auto"/>
              <w:rPr>
                <w:rFonts w:ascii="Roboto" w:cs="Roboto" w:eastAsia="Roboto" w:hAnsi="Roboto"/>
              </w:rPr>
            </w:pPr>
            <w:r w:rsidDel="00000000" w:rsidR="00000000" w:rsidRPr="00000000">
              <w:rPr>
                <w:rFonts w:ascii="Roboto" w:cs="Roboto" w:eastAsia="Roboto" w:hAnsi="Roboto"/>
                <w:rtl w:val="0"/>
              </w:rPr>
              <w:t xml:space="preserve">Non production environments. Non critical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spacing w:line="240" w:lineRule="auto"/>
              <w:rPr>
                <w:rFonts w:ascii="Roboto" w:cs="Roboto" w:eastAsia="Roboto" w:hAnsi="Roboto"/>
              </w:rPr>
            </w:pPr>
            <w:r w:rsidDel="00000000" w:rsidR="00000000" w:rsidRPr="00000000">
              <w:rPr>
                <w:rFonts w:ascii="Roboto" w:cs="Roboto" w:eastAsia="Roboto" w:hAnsi="Roboto"/>
                <w:rtl w:val="0"/>
              </w:rPr>
              <w:t xml:space="preserve">component (expand for each 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spacing w:line="240" w:lineRule="auto"/>
              <w:rPr>
                <w:rFonts w:ascii="Roboto" w:cs="Roboto" w:eastAsia="Roboto" w:hAnsi="Roboto"/>
              </w:rPr>
            </w:pPr>
            <w:r w:rsidDel="00000000" w:rsidR="00000000" w:rsidRPr="00000000">
              <w:rPr>
                <w:rFonts w:ascii="Roboto" w:cs="Roboto" w:eastAsia="Roboto" w:hAnsi="Roboto"/>
                <w:rtl w:val="0"/>
              </w:rPr>
              <w:t xml:space="preserve">frontend, cache, application,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spacing w:line="240" w:lineRule="auto"/>
              <w:rPr>
                <w:rFonts w:ascii="Roboto" w:cs="Roboto" w:eastAsia="Roboto" w:hAnsi="Roboto"/>
              </w:rPr>
            </w:pPr>
            <w:r w:rsidDel="00000000" w:rsidR="00000000" w:rsidRPr="00000000">
              <w:rPr>
                <w:rFonts w:ascii="Roboto" w:cs="Roboto" w:eastAsia="Roboto" w:hAnsi="Roboto"/>
                <w:rtl w:val="0"/>
              </w:rPr>
              <w:t xml:space="preserve">finance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spacing w:line="240" w:lineRule="auto"/>
              <w:rPr>
                <w:rFonts w:ascii="Roboto" w:cs="Roboto" w:eastAsia="Roboto" w:hAnsi="Roboto"/>
              </w:rPr>
            </w:pPr>
            <w:r w:rsidDel="00000000" w:rsidR="00000000" w:rsidRPr="00000000">
              <w:rPr>
                <w:rFonts w:ascii="Roboto" w:cs="Roboto" w:eastAsia="Roboto" w:hAnsi="Roboto"/>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spacing w:line="240" w:lineRule="auto"/>
              <w:rPr>
                <w:rFonts w:ascii="Roboto" w:cs="Roboto" w:eastAsia="Roboto" w:hAnsi="Roboto"/>
              </w:rPr>
            </w:pPr>
            <w:r w:rsidDel="00000000" w:rsidR="00000000" w:rsidRPr="00000000">
              <w:rPr>
                <w:rFonts w:ascii="Roboto" w:cs="Roboto" w:eastAsia="Roboto" w:hAnsi="Roboto"/>
                <w:rtl w:val="0"/>
              </w:rPr>
              <w:t xml:space="preserve">Optional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spacing w:line="240" w:lineRule="auto"/>
              <w:rPr>
                <w:rFonts w:ascii="Roboto" w:cs="Roboto" w:eastAsia="Roboto" w:hAnsi="Roboto"/>
              </w:rPr>
            </w:pPr>
            <w:r w:rsidDel="00000000" w:rsidR="00000000" w:rsidRPr="00000000">
              <w:rPr>
                <w:rFonts w:ascii="Roboto" w:cs="Roboto" w:eastAsia="Roboto" w:hAnsi="Roboto"/>
                <w:rtl w:val="0"/>
              </w:rPr>
              <w:t xml:space="preserve">amex-app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spacing w:line="240" w:lineRule="auto"/>
              <w:rPr>
                <w:rFonts w:ascii="Roboto" w:cs="Roboto" w:eastAsia="Roboto" w:hAnsi="Roboto"/>
              </w:rPr>
            </w:pPr>
            <w:r w:rsidDel="00000000" w:rsidR="00000000" w:rsidRPr="00000000">
              <w:rPr>
                <w:rFonts w:ascii="Roboto" w:cs="Roboto" w:eastAsia="Roboto" w:hAnsi="Roboto"/>
                <w:rtl w:val="0"/>
              </w:rPr>
              <w:t xml:space="preserve">[1:1 mapping with microservice]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spacing w:line="240" w:lineRule="auto"/>
              <w:rPr>
                <w:rFonts w:ascii="Roboto" w:cs="Roboto" w:eastAsia="Roboto" w:hAnsi="Roboto"/>
              </w:rPr>
            </w:pPr>
            <w:r w:rsidDel="00000000" w:rsidR="00000000" w:rsidRPr="00000000">
              <w:rPr>
                <w:rFonts w:ascii="Roboto" w:cs="Roboto" w:eastAsia="Roboto" w:hAnsi="Roboto"/>
                <w:rtl w:val="0"/>
              </w:rPr>
              <w:t xml:space="preserve">finance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spacing w:line="240" w:lineRule="auto"/>
              <w:rPr>
                <w:rFonts w:ascii="Roboto" w:cs="Roboto" w:eastAsia="Roboto" w:hAnsi="Roboto"/>
              </w:rPr>
            </w:pPr>
            <w:r w:rsidDel="00000000" w:rsidR="00000000" w:rsidRPr="00000000">
              <w:rPr>
                <w:rFonts w:ascii="Roboto" w:cs="Roboto" w:eastAsia="Roboto" w:hAnsi="Roboto"/>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spacing w:line="240" w:lineRule="auto"/>
              <w:rPr>
                <w:rFonts w:ascii="Roboto" w:cs="Roboto" w:eastAsia="Roboto" w:hAnsi="Roboto"/>
              </w:rPr>
            </w:pPr>
            <w:r w:rsidDel="00000000" w:rsidR="00000000" w:rsidRPr="00000000">
              <w:rPr>
                <w:rFonts w:ascii="Roboto" w:cs="Roboto" w:eastAsia="Roboto" w:hAnsi="Roboto"/>
                <w:rtl w:val="0"/>
              </w:rPr>
              <w:t xml:space="preserve">No. Exception for multi-tenant resources where there is no 1:1 mapping with app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spacing w:line="240" w:lineRule="auto"/>
              <w:rPr>
                <w:rFonts w:ascii="Roboto" w:cs="Roboto" w:eastAsia="Roboto" w:hAnsi="Roboto"/>
              </w:rPr>
            </w:pPr>
            <w:r w:rsidDel="00000000" w:rsidR="00000000" w:rsidRPr="00000000">
              <w:rPr>
                <w:rFonts w:ascii="Roboto" w:cs="Roboto" w:eastAsia="Roboto" w:hAnsi="Roboto"/>
                <w:rtl w:val="0"/>
              </w:rPr>
              <w:t xml:space="preserve">amex-compliance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spacing w:line="240" w:lineRule="auto"/>
              <w:rPr>
                <w:rFonts w:ascii="Roboto" w:cs="Roboto" w:eastAsia="Roboto" w:hAnsi="Roboto"/>
              </w:rPr>
            </w:pPr>
            <w:r w:rsidDel="00000000" w:rsidR="00000000" w:rsidRPr="00000000">
              <w:rPr>
                <w:rFonts w:ascii="Roboto" w:cs="Roboto" w:eastAsia="Roboto" w:hAnsi="Roboto"/>
                <w:rtl w:val="0"/>
              </w:rPr>
              <w:t xml:space="preserve">pci, hipaa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spacing w:line="240" w:lineRule="auto"/>
              <w:rPr>
                <w:rFonts w:ascii="Roboto" w:cs="Roboto" w:eastAsia="Roboto" w:hAnsi="Roboto"/>
              </w:rPr>
            </w:pPr>
            <w:r w:rsidDel="00000000" w:rsidR="00000000" w:rsidRPr="00000000">
              <w:rPr>
                <w:rFonts w:ascii="Roboto" w:cs="Roboto" w:eastAsia="Roboto" w:hAnsi="Roboto"/>
                <w:rtl w:val="0"/>
              </w:rPr>
              <w:t xml:space="preserve">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spacing w:line="240" w:lineRule="auto"/>
              <w:rPr>
                <w:rFonts w:ascii="Roboto" w:cs="Roboto" w:eastAsia="Roboto" w:hAnsi="Roboto"/>
              </w:rPr>
            </w:pPr>
            <w:r w:rsidDel="00000000" w:rsidR="00000000" w:rsidRPr="00000000">
              <w:rPr>
                <w:rFonts w:ascii="Roboto" w:cs="Roboto" w:eastAsia="Roboto" w:hAnsi="Roboto"/>
                <w:rtl w:val="0"/>
              </w:rPr>
              <w:t xml:space="preserve">Optional</w:t>
            </w:r>
          </w:p>
        </w:tc>
      </w:tr>
    </w:tbl>
    <w:p w:rsidR="00000000" w:rsidDel="00000000" w:rsidP="00000000" w:rsidRDefault="00000000" w:rsidRPr="00000000" w14:paraId="00000313">
      <w:pPr>
        <w:rPr>
          <w:rFonts w:ascii="Roboto" w:cs="Roboto" w:eastAsia="Roboto" w:hAnsi="Roboto"/>
        </w:rPr>
      </w:pPr>
      <w:r w:rsidDel="00000000" w:rsidR="00000000" w:rsidRPr="00000000">
        <w:rPr>
          <w:rtl w:val="0"/>
        </w:rPr>
      </w:r>
    </w:p>
    <w:p w:rsidR="00000000" w:rsidDel="00000000" w:rsidP="00000000" w:rsidRDefault="00000000" w:rsidRPr="00000000" w14:paraId="00000314">
      <w:pPr>
        <w:rPr>
          <w:rFonts w:ascii="Roboto" w:cs="Roboto" w:eastAsia="Roboto" w:hAnsi="Roboto"/>
        </w:rPr>
      </w:pPr>
      <w:r w:rsidDel="00000000" w:rsidR="00000000" w:rsidRPr="00000000">
        <w:rPr>
          <w:rFonts w:ascii="Roboto" w:cs="Roboto" w:eastAsia="Roboto" w:hAnsi="Roboto"/>
          <w:rtl w:val="0"/>
        </w:rPr>
        <w:t xml:space="preserve">For highly regulated environments such as Amex, a best practice is to leverage labels across the Resource Hierarchy for both operational and compliance reasons.  It is strongly recommended that both Mandatory and Optional Labels be standardized within Amex.</w:t>
      </w:r>
    </w:p>
    <w:p w:rsidR="00000000" w:rsidDel="00000000" w:rsidP="00000000" w:rsidRDefault="00000000" w:rsidRPr="00000000" w14:paraId="00000315">
      <w:pPr>
        <w:rPr>
          <w:rFonts w:ascii="Roboto" w:cs="Roboto" w:eastAsia="Roboto" w:hAnsi="Roboto"/>
        </w:rPr>
      </w:pPr>
      <w:r w:rsidDel="00000000" w:rsidR="00000000" w:rsidRPr="00000000">
        <w:rPr>
          <w:rtl w:val="0"/>
        </w:rPr>
      </w:r>
    </w:p>
    <w:bookmarkStart w:colFirst="0" w:colLast="0" w:name="kix.o2leqaxzkyto" w:id="21"/>
    <w:bookmarkEnd w:id="21"/>
    <w:p w:rsidR="00000000" w:rsidDel="00000000" w:rsidP="00000000" w:rsidRDefault="00000000" w:rsidRPr="00000000" w14:paraId="00000316">
      <w:pPr>
        <w:rPr>
          <w:rFonts w:ascii="Roboto" w:cs="Roboto" w:eastAsia="Roboto" w:hAnsi="Roboto"/>
        </w:rPr>
      </w:pPr>
      <w:r w:rsidDel="00000000" w:rsidR="00000000" w:rsidRPr="00000000">
        <w:rPr>
          <w:rFonts w:ascii="Roboto" w:cs="Roboto" w:eastAsia="Roboto" w:hAnsi="Roboto"/>
          <w:rtl w:val="0"/>
        </w:rPr>
        <w:t xml:space="preserve">For change management purposes, a best practice is to capture changes to resources.  This includes both Projects and Resources to quickly identify who made a given change and being able to link that change  back to a specific change request (ITSM recordID).  Using Google Asset Inventory, one can quickly identify a resource’s change history with proper label management.</w:t>
      </w:r>
    </w:p>
    <w:p w:rsidR="00000000" w:rsidDel="00000000" w:rsidP="00000000" w:rsidRDefault="00000000" w:rsidRPr="00000000" w14:paraId="00000317">
      <w:pPr>
        <w:rPr>
          <w:rFonts w:ascii="Roboto" w:cs="Roboto" w:eastAsia="Roboto" w:hAnsi="Roboto"/>
        </w:rPr>
      </w:pPr>
      <w:r w:rsidDel="00000000" w:rsidR="00000000" w:rsidRPr="00000000">
        <w:rPr>
          <w:rFonts w:ascii="Roboto" w:cs="Roboto" w:eastAsia="Roboto" w:hAnsi="Roboto"/>
          <w:rtl w:val="0"/>
        </w:rPr>
        <w:t xml:space="preserve"> </w:t>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875"/>
        <w:gridCol w:w="1260"/>
        <w:gridCol w:w="1882.5"/>
        <w:gridCol w:w="1882.5"/>
        <w:tblGridChange w:id="0">
          <w:tblGrid>
            <w:gridCol w:w="2460"/>
            <w:gridCol w:w="1875"/>
            <w:gridCol w:w="1260"/>
            <w:gridCol w:w="1882.5"/>
            <w:gridCol w:w="1882.5"/>
          </w:tblGrid>
        </w:tblGridChange>
      </w:tblGrid>
      <w:tr>
        <w:trPr>
          <w:cantSplit w:val="0"/>
          <w:tblHeader w:val="0"/>
        </w:trPr>
        <w:tc>
          <w:tcPr>
            <w:shd w:fill="4285f4" w:val="clear"/>
            <w:tcMar>
              <w:top w:w="100.0" w:type="dxa"/>
              <w:left w:w="100.0" w:type="dxa"/>
              <w:bottom w:w="100.0" w:type="dxa"/>
              <w:right w:w="100.0" w:type="dxa"/>
            </w:tcMar>
            <w:vAlign w:val="top"/>
          </w:tcPr>
          <w:p w:rsidR="00000000" w:rsidDel="00000000" w:rsidP="00000000" w:rsidRDefault="00000000" w:rsidRPr="00000000" w14:paraId="00000318">
            <w:pPr>
              <w:spacing w:line="240" w:lineRule="auto"/>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Label Key</w:t>
            </w:r>
          </w:p>
        </w:tc>
        <w:tc>
          <w:tcPr>
            <w:shd w:fill="4285f4" w:val="clear"/>
            <w:tcMar>
              <w:top w:w="100.0" w:type="dxa"/>
              <w:left w:w="100.0" w:type="dxa"/>
              <w:bottom w:w="100.0" w:type="dxa"/>
              <w:right w:w="100.0" w:type="dxa"/>
            </w:tcMar>
            <w:vAlign w:val="top"/>
          </w:tcPr>
          <w:p w:rsidR="00000000" w:rsidDel="00000000" w:rsidP="00000000" w:rsidRDefault="00000000" w:rsidRPr="00000000" w14:paraId="00000319">
            <w:pPr>
              <w:spacing w:line="240" w:lineRule="auto"/>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Label Value</w:t>
            </w:r>
          </w:p>
        </w:tc>
        <w:tc>
          <w:tcPr>
            <w:shd w:fill="4285f4" w:val="clear"/>
            <w:tcMar>
              <w:top w:w="100.0" w:type="dxa"/>
              <w:left w:w="100.0" w:type="dxa"/>
              <w:bottom w:w="100.0" w:type="dxa"/>
              <w:right w:w="100.0" w:type="dxa"/>
            </w:tcMar>
            <w:vAlign w:val="top"/>
          </w:tcPr>
          <w:p w:rsidR="00000000" w:rsidDel="00000000" w:rsidP="00000000" w:rsidRDefault="00000000" w:rsidRPr="00000000" w14:paraId="0000031A">
            <w:pPr>
              <w:spacing w:line="240" w:lineRule="auto"/>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Owner</w:t>
            </w:r>
          </w:p>
        </w:tc>
        <w:tc>
          <w:tcPr>
            <w:shd w:fill="4285f4" w:val="clear"/>
            <w:tcMar>
              <w:top w:w="100.0" w:type="dxa"/>
              <w:left w:w="100.0" w:type="dxa"/>
              <w:bottom w:w="100.0" w:type="dxa"/>
              <w:right w:w="100.0" w:type="dxa"/>
            </w:tcMar>
            <w:vAlign w:val="top"/>
          </w:tcPr>
          <w:p w:rsidR="00000000" w:rsidDel="00000000" w:rsidP="00000000" w:rsidRDefault="00000000" w:rsidRPr="00000000" w14:paraId="0000031B">
            <w:pPr>
              <w:spacing w:line="240" w:lineRule="auto"/>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Target Location</w:t>
            </w:r>
          </w:p>
        </w:tc>
        <w:tc>
          <w:tcPr>
            <w:shd w:fill="4285f4" w:val="clear"/>
            <w:tcMar>
              <w:top w:w="100.0" w:type="dxa"/>
              <w:left w:w="100.0" w:type="dxa"/>
              <w:bottom w:w="100.0" w:type="dxa"/>
              <w:right w:w="100.0" w:type="dxa"/>
            </w:tcMar>
            <w:vAlign w:val="top"/>
          </w:tcPr>
          <w:p w:rsidR="00000000" w:rsidDel="00000000" w:rsidP="00000000" w:rsidRDefault="00000000" w:rsidRPr="00000000" w14:paraId="0000031C">
            <w:pPr>
              <w:spacing w:line="240" w:lineRule="auto"/>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Exception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spacing w:line="240" w:lineRule="auto"/>
              <w:rPr>
                <w:rFonts w:ascii="Roboto" w:cs="Roboto" w:eastAsia="Roboto" w:hAnsi="Roboto"/>
              </w:rPr>
            </w:pPr>
            <w:r w:rsidDel="00000000" w:rsidR="00000000" w:rsidRPr="00000000">
              <w:rPr>
                <w:rFonts w:ascii="Roboto" w:cs="Roboto" w:eastAsia="Roboto" w:hAnsi="Roboto"/>
                <w:rtl w:val="0"/>
              </w:rPr>
              <w:t xml:space="preserve">changed-by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spacing w:line="240" w:lineRule="auto"/>
              <w:rPr>
                <w:rFonts w:ascii="Roboto" w:cs="Roboto" w:eastAsia="Roboto" w:hAnsi="Roboto"/>
              </w:rPr>
            </w:pPr>
            <w:r w:rsidDel="00000000" w:rsidR="00000000" w:rsidRPr="00000000">
              <w:rPr>
                <w:rFonts w:ascii="Roboto" w:cs="Roboto" w:eastAsia="Roboto" w:hAnsi="Roboto"/>
                <w:rtl w:val="0"/>
              </w:rPr>
              <w:t xml:space="preserve">john.smith_aexp.com</w:t>
            </w:r>
          </w:p>
          <w:p w:rsidR="00000000" w:rsidDel="00000000" w:rsidP="00000000" w:rsidRDefault="00000000" w:rsidRPr="00000000" w14:paraId="0000031F">
            <w:pPr>
              <w:spacing w:line="240" w:lineRule="auto"/>
              <w:rPr>
                <w:rFonts w:ascii="Roboto" w:cs="Roboto" w:eastAsia="Roboto" w:hAnsi="Roboto"/>
              </w:rPr>
            </w:pPr>
            <w:r w:rsidDel="00000000" w:rsidR="00000000" w:rsidRPr="00000000">
              <w:rPr>
                <w:rFonts w:ascii="Roboto" w:cs="Roboto" w:eastAsia="Roboto" w:hAnsi="Roboto"/>
                <w:rtl w:val="0"/>
              </w:rPr>
              <w:t xml:space="preserve">terrafrom_proj_create_001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spacing w:line="240" w:lineRule="auto"/>
              <w:rPr>
                <w:rFonts w:ascii="Roboto" w:cs="Roboto" w:eastAsia="Roboto" w:hAnsi="Roboto"/>
              </w:rPr>
            </w:pPr>
            <w:r w:rsidDel="00000000" w:rsidR="00000000" w:rsidRPr="00000000">
              <w:rPr>
                <w:rFonts w:ascii="Roboto" w:cs="Roboto" w:eastAsia="Roboto" w:hAnsi="Roboto"/>
                <w:rtl w:val="0"/>
              </w:rPr>
              <w:t xml:space="preserve">sre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spacing w:line="240" w:lineRule="auto"/>
              <w:rPr>
                <w:rFonts w:ascii="Roboto" w:cs="Roboto" w:eastAsia="Roboto" w:hAnsi="Roboto"/>
              </w:rPr>
            </w:pPr>
            <w:r w:rsidDel="00000000" w:rsidR="00000000" w:rsidRPr="00000000">
              <w:rPr>
                <w:rFonts w:ascii="Roboto" w:cs="Roboto" w:eastAsia="Roboto" w:hAnsi="Roboto"/>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spacing w:line="240" w:lineRule="auto"/>
              <w:rPr>
                <w:rFonts w:ascii="Roboto" w:cs="Roboto" w:eastAsia="Roboto" w:hAnsi="Roboto"/>
              </w:rPr>
            </w:pPr>
            <w:r w:rsidDel="00000000" w:rsidR="00000000" w:rsidRPr="00000000">
              <w:rPr>
                <w:rFonts w:ascii="Roboto" w:cs="Roboto" w:eastAsia="Roboto" w:hAnsi="Roboto"/>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spacing w:line="240" w:lineRule="auto"/>
              <w:rPr>
                <w:rFonts w:ascii="Roboto" w:cs="Roboto" w:eastAsia="Roboto" w:hAnsi="Roboto"/>
              </w:rPr>
            </w:pPr>
            <w:r w:rsidDel="00000000" w:rsidR="00000000" w:rsidRPr="00000000">
              <w:rPr>
                <w:rFonts w:ascii="Roboto" w:cs="Roboto" w:eastAsia="Roboto" w:hAnsi="Roboto"/>
                <w:rtl w:val="0"/>
              </w:rPr>
              <w:t xml:space="preserve">record-id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spacing w:line="240" w:lineRule="auto"/>
              <w:rPr>
                <w:rFonts w:ascii="Roboto" w:cs="Roboto" w:eastAsia="Roboto" w:hAnsi="Roboto"/>
              </w:rPr>
            </w:pPr>
            <w:r w:rsidDel="00000000" w:rsidR="00000000" w:rsidRPr="00000000">
              <w:rPr>
                <w:rFonts w:ascii="Roboto" w:cs="Roboto" w:eastAsia="Roboto" w:hAnsi="Roboto"/>
                <w:rtl w:val="0"/>
              </w:rPr>
              <w:t xml:space="preserve">0000001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spacing w:line="240" w:lineRule="auto"/>
              <w:rPr>
                <w:rFonts w:ascii="Roboto" w:cs="Roboto" w:eastAsia="Roboto" w:hAnsi="Roboto"/>
              </w:rPr>
            </w:pPr>
            <w:r w:rsidDel="00000000" w:rsidR="00000000" w:rsidRPr="00000000">
              <w:rPr>
                <w:rFonts w:ascii="Roboto" w:cs="Roboto" w:eastAsia="Roboto" w:hAnsi="Roboto"/>
                <w:rtl w:val="0"/>
              </w:rPr>
              <w:t xml:space="preserve">sre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spacing w:line="240" w:lineRule="auto"/>
              <w:rPr>
                <w:rFonts w:ascii="Roboto" w:cs="Roboto" w:eastAsia="Roboto" w:hAnsi="Roboto"/>
              </w:rPr>
            </w:pPr>
            <w:r w:rsidDel="00000000" w:rsidR="00000000" w:rsidRPr="00000000">
              <w:rPr>
                <w:rFonts w:ascii="Roboto" w:cs="Roboto" w:eastAsia="Roboto" w:hAnsi="Roboto"/>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spacing w:line="240" w:lineRule="auto"/>
              <w:rPr>
                <w:rFonts w:ascii="Roboto" w:cs="Roboto" w:eastAsia="Roboto" w:hAnsi="Roboto"/>
              </w:rPr>
            </w:pPr>
            <w:r w:rsidDel="00000000" w:rsidR="00000000" w:rsidRPr="00000000">
              <w:rPr>
                <w:rFonts w:ascii="Roboto" w:cs="Roboto" w:eastAsia="Roboto" w:hAnsi="Roboto"/>
                <w:rtl w:val="0"/>
              </w:rPr>
              <w:t xml:space="preserve">No</w:t>
            </w:r>
          </w:p>
        </w:tc>
      </w:tr>
    </w:tbl>
    <w:p w:rsidR="00000000" w:rsidDel="00000000" w:rsidP="00000000" w:rsidRDefault="00000000" w:rsidRPr="00000000" w14:paraId="00000328">
      <w:pPr>
        <w:rPr>
          <w:rFonts w:ascii="Roboto" w:cs="Roboto" w:eastAsia="Roboto" w:hAnsi="Roboto"/>
        </w:rPr>
      </w:pPr>
      <w:r w:rsidDel="00000000" w:rsidR="00000000" w:rsidRPr="00000000">
        <w:rPr>
          <w:rtl w:val="0"/>
        </w:rPr>
      </w:r>
    </w:p>
    <w:p w:rsidR="00000000" w:rsidDel="00000000" w:rsidP="00000000" w:rsidRDefault="00000000" w:rsidRPr="00000000" w14:paraId="00000329">
      <w:pPr>
        <w:rPr>
          <w:rFonts w:ascii="Roboto" w:cs="Roboto" w:eastAsia="Roboto" w:hAnsi="Roboto"/>
        </w:rPr>
      </w:pPr>
      <w:r w:rsidDel="00000000" w:rsidR="00000000" w:rsidRPr="00000000">
        <w:rPr>
          <w:rtl w:val="0"/>
        </w:rPr>
      </w:r>
    </w:p>
    <w:p w:rsidR="00000000" w:rsidDel="00000000" w:rsidP="00000000" w:rsidRDefault="00000000" w:rsidRPr="00000000" w14:paraId="0000032A">
      <w:pPr>
        <w:rPr>
          <w:rFonts w:ascii="Roboto" w:cs="Roboto" w:eastAsia="Roboto" w:hAnsi="Roboto"/>
        </w:rPr>
      </w:pPr>
      <w:r w:rsidDel="00000000" w:rsidR="00000000" w:rsidRPr="00000000">
        <w:rPr>
          <w:rFonts w:ascii="Roboto" w:cs="Roboto" w:eastAsia="Roboto" w:hAnsi="Roboto"/>
          <w:rtl w:val="0"/>
        </w:rPr>
        <w:t xml:space="preserve">Optional labels are also often used to provide operational transparency over resource requirements.  Labels such as the following are often used:</w:t>
      </w:r>
    </w:p>
    <w:p w:rsidR="00000000" w:rsidDel="00000000" w:rsidP="00000000" w:rsidRDefault="00000000" w:rsidRPr="00000000" w14:paraId="0000032B">
      <w:pPr>
        <w:rPr>
          <w:rFonts w:ascii="Roboto" w:cs="Roboto" w:eastAsia="Roboto" w:hAnsi="Roboto"/>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875"/>
        <w:gridCol w:w="1260"/>
        <w:gridCol w:w="1882.5"/>
        <w:gridCol w:w="1882.5"/>
        <w:tblGridChange w:id="0">
          <w:tblGrid>
            <w:gridCol w:w="2460"/>
            <w:gridCol w:w="1875"/>
            <w:gridCol w:w="1260"/>
            <w:gridCol w:w="1882.5"/>
            <w:gridCol w:w="1882.5"/>
          </w:tblGrid>
        </w:tblGridChange>
      </w:tblGrid>
      <w:tr>
        <w:trPr>
          <w:cantSplit w:val="0"/>
          <w:tblHeader w:val="0"/>
        </w:trPr>
        <w:tc>
          <w:tcPr>
            <w:shd w:fill="4285f4" w:val="clear"/>
            <w:tcMar>
              <w:top w:w="100.0" w:type="dxa"/>
              <w:left w:w="100.0" w:type="dxa"/>
              <w:bottom w:w="100.0" w:type="dxa"/>
              <w:right w:w="100.0" w:type="dxa"/>
            </w:tcMar>
            <w:vAlign w:val="top"/>
          </w:tcPr>
          <w:p w:rsidR="00000000" w:rsidDel="00000000" w:rsidP="00000000" w:rsidRDefault="00000000" w:rsidRPr="00000000" w14:paraId="0000032C">
            <w:pPr>
              <w:spacing w:line="240" w:lineRule="auto"/>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Label Key</w:t>
            </w:r>
          </w:p>
        </w:tc>
        <w:tc>
          <w:tcPr>
            <w:shd w:fill="4285f4" w:val="clear"/>
            <w:tcMar>
              <w:top w:w="100.0" w:type="dxa"/>
              <w:left w:w="100.0" w:type="dxa"/>
              <w:bottom w:w="100.0" w:type="dxa"/>
              <w:right w:w="100.0" w:type="dxa"/>
            </w:tcMar>
            <w:vAlign w:val="top"/>
          </w:tcPr>
          <w:p w:rsidR="00000000" w:rsidDel="00000000" w:rsidP="00000000" w:rsidRDefault="00000000" w:rsidRPr="00000000" w14:paraId="0000032D">
            <w:pPr>
              <w:spacing w:line="240" w:lineRule="auto"/>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Label Value</w:t>
            </w:r>
          </w:p>
        </w:tc>
        <w:tc>
          <w:tcPr>
            <w:shd w:fill="4285f4" w:val="clear"/>
            <w:tcMar>
              <w:top w:w="100.0" w:type="dxa"/>
              <w:left w:w="100.0" w:type="dxa"/>
              <w:bottom w:w="100.0" w:type="dxa"/>
              <w:right w:w="100.0" w:type="dxa"/>
            </w:tcMar>
            <w:vAlign w:val="top"/>
          </w:tcPr>
          <w:p w:rsidR="00000000" w:rsidDel="00000000" w:rsidP="00000000" w:rsidRDefault="00000000" w:rsidRPr="00000000" w14:paraId="0000032E">
            <w:pPr>
              <w:spacing w:line="240" w:lineRule="auto"/>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Owner</w:t>
            </w:r>
          </w:p>
        </w:tc>
        <w:tc>
          <w:tcPr>
            <w:shd w:fill="4285f4" w:val="clear"/>
            <w:tcMar>
              <w:top w:w="100.0" w:type="dxa"/>
              <w:left w:w="100.0" w:type="dxa"/>
              <w:bottom w:w="100.0" w:type="dxa"/>
              <w:right w:w="100.0" w:type="dxa"/>
            </w:tcMar>
            <w:vAlign w:val="top"/>
          </w:tcPr>
          <w:p w:rsidR="00000000" w:rsidDel="00000000" w:rsidP="00000000" w:rsidRDefault="00000000" w:rsidRPr="00000000" w14:paraId="0000032F">
            <w:pPr>
              <w:spacing w:line="240" w:lineRule="auto"/>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Target Location</w:t>
            </w:r>
          </w:p>
        </w:tc>
        <w:tc>
          <w:tcPr>
            <w:shd w:fill="4285f4" w:val="clear"/>
            <w:tcMar>
              <w:top w:w="100.0" w:type="dxa"/>
              <w:left w:w="100.0" w:type="dxa"/>
              <w:bottom w:w="100.0" w:type="dxa"/>
              <w:right w:w="100.0" w:type="dxa"/>
            </w:tcMar>
            <w:vAlign w:val="top"/>
          </w:tcPr>
          <w:p w:rsidR="00000000" w:rsidDel="00000000" w:rsidP="00000000" w:rsidRDefault="00000000" w:rsidRPr="00000000" w14:paraId="00000330">
            <w:pPr>
              <w:spacing w:line="240" w:lineRule="auto"/>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Exception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spacing w:line="240" w:lineRule="auto"/>
              <w:rPr>
                <w:rFonts w:ascii="Roboto" w:cs="Roboto" w:eastAsia="Roboto" w:hAnsi="Roboto"/>
              </w:rPr>
            </w:pPr>
            <w:r w:rsidDel="00000000" w:rsidR="00000000" w:rsidRPr="00000000">
              <w:rPr>
                <w:rFonts w:ascii="Roboto" w:cs="Roboto" w:eastAsia="Roboto" w:hAnsi="Roboto"/>
                <w:rtl w:val="0"/>
              </w:rPr>
              <w:t xml:space="preserve">criticality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spacing w:line="240" w:lineRule="auto"/>
              <w:rPr>
                <w:rFonts w:ascii="Roboto" w:cs="Roboto" w:eastAsia="Roboto" w:hAnsi="Roboto"/>
              </w:rPr>
            </w:pPr>
            <w:r w:rsidDel="00000000" w:rsidR="00000000" w:rsidRPr="00000000">
              <w:rPr>
                <w:rFonts w:ascii="Roboto" w:cs="Roboto" w:eastAsia="Roboto" w:hAnsi="Roboto"/>
                <w:rtl w:val="0"/>
              </w:rPr>
              <w:t xml:space="preserve">DR, HA, 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spacing w:line="240" w:lineRule="auto"/>
              <w:rPr>
                <w:rFonts w:ascii="Roboto" w:cs="Roboto" w:eastAsia="Roboto" w:hAnsi="Roboto"/>
              </w:rPr>
            </w:pPr>
            <w:r w:rsidDel="00000000" w:rsidR="00000000" w:rsidRPr="00000000">
              <w:rPr>
                <w:rFonts w:ascii="Roboto" w:cs="Roboto" w:eastAsia="Roboto" w:hAnsi="Roboto"/>
                <w:rtl w:val="0"/>
              </w:rPr>
              <w:t xml:space="preserve">sre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spacing w:line="240" w:lineRule="auto"/>
              <w:rPr>
                <w:rFonts w:ascii="Roboto" w:cs="Roboto" w:eastAsia="Roboto" w:hAnsi="Roboto"/>
              </w:rPr>
            </w:pPr>
            <w:r w:rsidDel="00000000" w:rsidR="00000000" w:rsidRPr="00000000">
              <w:rPr>
                <w:rFonts w:ascii="Roboto" w:cs="Roboto" w:eastAsia="Roboto" w:hAnsi="Roboto"/>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spacing w:line="240" w:lineRule="auto"/>
              <w:rPr>
                <w:rFonts w:ascii="Roboto" w:cs="Roboto" w:eastAsia="Roboto" w:hAnsi="Roboto"/>
              </w:rPr>
            </w:pPr>
            <w:r w:rsidDel="00000000" w:rsidR="00000000" w:rsidRPr="00000000">
              <w:rPr>
                <w:rFonts w:ascii="Roboto" w:cs="Roboto" w:eastAsia="Roboto" w:hAnsi="Roboto"/>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spacing w:line="240" w:lineRule="auto"/>
              <w:rPr>
                <w:rFonts w:ascii="Roboto" w:cs="Roboto" w:eastAsia="Roboto" w:hAnsi="Roboto"/>
              </w:rPr>
            </w:pPr>
            <w:r w:rsidDel="00000000" w:rsidR="00000000" w:rsidRPr="00000000">
              <w:rPr>
                <w:rFonts w:ascii="Roboto" w:cs="Roboto" w:eastAsia="Roboto" w:hAnsi="Roboto"/>
                <w:rtl w:val="0"/>
              </w:rPr>
              <w:t xml:space="preserve">retention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spacing w:line="240" w:lineRule="auto"/>
              <w:rPr>
                <w:rFonts w:ascii="Roboto" w:cs="Roboto" w:eastAsia="Roboto" w:hAnsi="Roboto"/>
              </w:rPr>
            </w:pPr>
            <w:r w:rsidDel="00000000" w:rsidR="00000000" w:rsidRPr="00000000">
              <w:rPr>
                <w:rFonts w:ascii="Roboto" w:cs="Roboto" w:eastAsia="Roboto" w:hAnsi="Roboto"/>
                <w:rtl w:val="0"/>
              </w:rPr>
              <w:t xml:space="preserve">GCS retention standard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spacing w:line="240" w:lineRule="auto"/>
              <w:rPr>
                <w:rFonts w:ascii="Roboto" w:cs="Roboto" w:eastAsia="Roboto" w:hAnsi="Roboto"/>
              </w:rPr>
            </w:pPr>
            <w:r w:rsidDel="00000000" w:rsidR="00000000" w:rsidRPr="00000000">
              <w:rPr>
                <w:rFonts w:ascii="Roboto" w:cs="Roboto" w:eastAsia="Roboto" w:hAnsi="Roboto"/>
                <w:rtl w:val="0"/>
              </w:rPr>
              <w:t xml:space="preserve">sre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spacing w:line="240" w:lineRule="auto"/>
              <w:rPr>
                <w:rFonts w:ascii="Roboto" w:cs="Roboto" w:eastAsia="Roboto" w:hAnsi="Roboto"/>
              </w:rPr>
            </w:pPr>
            <w:r w:rsidDel="00000000" w:rsidR="00000000" w:rsidRPr="00000000">
              <w:rPr>
                <w:rFonts w:ascii="Roboto" w:cs="Roboto" w:eastAsia="Roboto" w:hAnsi="Roboto"/>
                <w:rtl w:val="0"/>
              </w:rPr>
              <w:t xml:space="preserve">GCS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spacing w:line="240" w:lineRule="auto"/>
              <w:rPr>
                <w:rFonts w:ascii="Roboto" w:cs="Roboto" w:eastAsia="Roboto" w:hAnsi="Roboto"/>
              </w:rPr>
            </w:pPr>
            <w:r w:rsidDel="00000000" w:rsidR="00000000" w:rsidRPr="00000000">
              <w:rPr>
                <w:rFonts w:ascii="Roboto" w:cs="Roboto" w:eastAsia="Roboto" w:hAnsi="Roboto"/>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spacing w:line="240" w:lineRule="auto"/>
              <w:rPr>
                <w:rFonts w:ascii="Roboto" w:cs="Roboto" w:eastAsia="Roboto" w:hAnsi="Roboto"/>
              </w:rPr>
            </w:pPr>
            <w:r w:rsidDel="00000000" w:rsidR="00000000" w:rsidRPr="00000000">
              <w:rPr>
                <w:rFonts w:ascii="Roboto" w:cs="Roboto" w:eastAsia="Roboto" w:hAnsi="Roboto"/>
                <w:rtl w:val="0"/>
              </w:rPr>
              <w:t xml:space="preserve">backup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spacing w:line="240" w:lineRule="auto"/>
              <w:rPr>
                <w:rFonts w:ascii="Roboto" w:cs="Roboto" w:eastAsia="Roboto" w:hAnsi="Roboto"/>
              </w:rPr>
            </w:pPr>
            <w:r w:rsidDel="00000000" w:rsidR="00000000" w:rsidRPr="00000000">
              <w:rPr>
                <w:rFonts w:ascii="Roboto" w:cs="Roboto" w:eastAsia="Roboto" w:hAnsi="Roboto"/>
                <w:rtl w:val="0"/>
              </w:rPr>
              <w:t xml:space="preserve">VM backup standard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spacing w:line="240" w:lineRule="auto"/>
              <w:rPr>
                <w:rFonts w:ascii="Roboto" w:cs="Roboto" w:eastAsia="Roboto" w:hAnsi="Roboto"/>
              </w:rPr>
            </w:pPr>
            <w:r w:rsidDel="00000000" w:rsidR="00000000" w:rsidRPr="00000000">
              <w:rPr>
                <w:rFonts w:ascii="Roboto" w:cs="Roboto" w:eastAsia="Roboto" w:hAnsi="Roboto"/>
                <w:rtl w:val="0"/>
              </w:rPr>
              <w:t xml:space="preserve">sre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spacing w:line="240" w:lineRule="auto"/>
              <w:rPr>
                <w:rFonts w:ascii="Roboto" w:cs="Roboto" w:eastAsia="Roboto" w:hAnsi="Roboto"/>
              </w:rPr>
            </w:pPr>
            <w:r w:rsidDel="00000000" w:rsidR="00000000" w:rsidRPr="00000000">
              <w:rPr>
                <w:rFonts w:ascii="Roboto" w:cs="Roboto" w:eastAsia="Roboto" w:hAnsi="Roboto"/>
                <w:rtl w:val="0"/>
              </w:rPr>
              <w:t xml:space="preserve">GCE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spacing w:line="240" w:lineRule="auto"/>
              <w:rPr>
                <w:rFonts w:ascii="Roboto" w:cs="Roboto" w:eastAsia="Roboto" w:hAnsi="Roboto"/>
              </w:rPr>
            </w:pPr>
            <w:r w:rsidDel="00000000" w:rsidR="00000000" w:rsidRPr="00000000">
              <w:rPr>
                <w:rFonts w:ascii="Roboto" w:cs="Roboto" w:eastAsia="Roboto" w:hAnsi="Roboto"/>
                <w:rtl w:val="0"/>
              </w:rPr>
              <w:t xml:space="preserve">Yes</w:t>
            </w:r>
          </w:p>
        </w:tc>
      </w:tr>
    </w:tbl>
    <w:p w:rsidR="00000000" w:rsidDel="00000000" w:rsidP="00000000" w:rsidRDefault="00000000" w:rsidRPr="00000000" w14:paraId="00000340">
      <w:pPr>
        <w:rPr>
          <w:rFonts w:ascii="Roboto" w:cs="Roboto" w:eastAsia="Roboto" w:hAnsi="Roboto"/>
        </w:rPr>
      </w:pPr>
      <w:r w:rsidDel="00000000" w:rsidR="00000000" w:rsidRPr="00000000">
        <w:rPr>
          <w:rtl w:val="0"/>
        </w:rPr>
      </w:r>
    </w:p>
    <w:p w:rsidR="00000000" w:rsidDel="00000000" w:rsidP="00000000" w:rsidRDefault="00000000" w:rsidRPr="00000000" w14:paraId="00000341">
      <w:pPr>
        <w:rPr>
          <w:rFonts w:ascii="Roboto" w:cs="Roboto" w:eastAsia="Roboto" w:hAnsi="Roboto"/>
        </w:rPr>
      </w:pPr>
      <w:r w:rsidDel="00000000" w:rsidR="00000000" w:rsidRPr="00000000">
        <w:rPr>
          <w:rFonts w:ascii="Roboto" w:cs="Roboto" w:eastAsia="Roboto" w:hAnsi="Roboto"/>
          <w:rtl w:val="0"/>
        </w:rPr>
        <w:t xml:space="preserve">Many enterprises define additional custom operational labels such as “state: active, readytodelete, archive '' or other labels that can be target identifiers for automation to perform some action.</w:t>
      </w:r>
    </w:p>
    <w:p w:rsidR="00000000" w:rsidDel="00000000" w:rsidP="00000000" w:rsidRDefault="00000000" w:rsidRPr="00000000" w14:paraId="00000342">
      <w:pPr>
        <w:rPr>
          <w:rFonts w:ascii="Roboto" w:cs="Roboto" w:eastAsia="Roboto" w:hAnsi="Roboto"/>
        </w:rPr>
      </w:pPr>
      <w:r w:rsidDel="00000000" w:rsidR="00000000" w:rsidRPr="00000000">
        <w:rPr>
          <w:rtl w:val="0"/>
        </w:rPr>
      </w:r>
    </w:p>
    <w:p w:rsidR="00000000" w:rsidDel="00000000" w:rsidP="00000000" w:rsidRDefault="00000000" w:rsidRPr="00000000" w14:paraId="00000343">
      <w:pPr>
        <w:rPr>
          <w:rFonts w:ascii="Roboto" w:cs="Roboto" w:eastAsia="Roboto" w:hAnsi="Roboto"/>
        </w:rPr>
      </w:pPr>
      <w:r w:rsidDel="00000000" w:rsidR="00000000" w:rsidRPr="00000000">
        <w:rPr>
          <w:rFonts w:ascii="Roboto" w:cs="Roboto" w:eastAsia="Roboto" w:hAnsi="Roboto"/>
          <w:rtl w:val="0"/>
        </w:rPr>
        <w:t xml:space="preserve">NOTE:  When using multiple classifications within the context of a single project, one should always use the highest classification of any resource at the Project level and classify resources to what they specifically contain.  Google supports conditional access with</w:t>
      </w:r>
      <w:hyperlink r:id="rId30">
        <w:r w:rsidDel="00000000" w:rsidR="00000000" w:rsidRPr="00000000">
          <w:rPr>
            <w:rFonts w:ascii="Roboto" w:cs="Roboto" w:eastAsia="Roboto" w:hAnsi="Roboto"/>
            <w:color w:val="1155cc"/>
            <w:u w:val="single"/>
            <w:rtl w:val="0"/>
          </w:rPr>
          <w:t xml:space="preserve"> IAM at the resource level.</w:t>
        </w:r>
      </w:hyperlink>
      <w:r w:rsidDel="00000000" w:rsidR="00000000" w:rsidRPr="00000000">
        <w:rPr>
          <w:rFonts w:ascii="Roboto" w:cs="Roboto" w:eastAsia="Roboto" w:hAnsi="Roboto"/>
          <w:rtl w:val="0"/>
        </w:rPr>
        <w:t xml:space="preserve">  This allows for granular access to resources based on labels.  However, in practice, it is generally easiest to control access to Projects based on the overall Project classification.</w:t>
      </w:r>
    </w:p>
    <w:p w:rsidR="00000000" w:rsidDel="00000000" w:rsidP="00000000" w:rsidRDefault="00000000" w:rsidRPr="00000000" w14:paraId="00000344">
      <w:pPr>
        <w:pStyle w:val="Heading4"/>
        <w:rPr>
          <w:rFonts w:ascii="Roboto" w:cs="Roboto" w:eastAsia="Roboto" w:hAnsi="Roboto"/>
        </w:rPr>
      </w:pPr>
      <w:bookmarkStart w:colFirst="0" w:colLast="0" w:name="_5c4jtmdex7pm" w:id="22"/>
      <w:bookmarkEnd w:id="22"/>
      <w:r w:rsidDel="00000000" w:rsidR="00000000" w:rsidRPr="00000000">
        <w:rPr>
          <w:rFonts w:ascii="Roboto" w:cs="Roboto" w:eastAsia="Roboto" w:hAnsi="Roboto"/>
          <w:rtl w:val="0"/>
        </w:rPr>
        <w:t xml:space="preserve">2.2.7.3 Use cases for labeling</w:t>
      </w:r>
    </w:p>
    <w:p w:rsidR="00000000" w:rsidDel="00000000" w:rsidP="00000000" w:rsidRDefault="00000000" w:rsidRPr="00000000" w14:paraId="00000345">
      <w:pPr>
        <w:numPr>
          <w:ilvl w:val="0"/>
          <w:numId w:val="8"/>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Identify microservices associated with the resource. This assumes that the resource maps 1:1 with the resource.</w:t>
      </w:r>
    </w:p>
    <w:p w:rsidR="00000000" w:rsidDel="00000000" w:rsidP="00000000" w:rsidRDefault="00000000" w:rsidRPr="00000000" w14:paraId="00000346">
      <w:pPr>
        <w:numPr>
          <w:ilvl w:val="0"/>
          <w:numId w:val="8"/>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Identify which environment this resource is associated with.</w:t>
      </w:r>
    </w:p>
    <w:p w:rsidR="00000000" w:rsidDel="00000000" w:rsidP="00000000" w:rsidRDefault="00000000" w:rsidRPr="00000000" w14:paraId="00000347">
      <w:pPr>
        <w:numPr>
          <w:ilvl w:val="0"/>
          <w:numId w:val="8"/>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Identify which team is responsible for this resource.</w:t>
      </w:r>
    </w:p>
    <w:p w:rsidR="00000000" w:rsidDel="00000000" w:rsidP="00000000" w:rsidRDefault="00000000" w:rsidRPr="00000000" w14:paraId="00000348">
      <w:pPr>
        <w:numPr>
          <w:ilvl w:val="0"/>
          <w:numId w:val="8"/>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Identify the data classification of any data stored in the system. Only applicable to stateful systems.</w:t>
      </w:r>
    </w:p>
    <w:p w:rsidR="00000000" w:rsidDel="00000000" w:rsidP="00000000" w:rsidRDefault="00000000" w:rsidRPr="00000000" w14:paraId="00000349">
      <w:pPr>
        <w:rPr>
          <w:rFonts w:ascii="Roboto" w:cs="Roboto" w:eastAsia="Roboto" w:hAnsi="Roboto"/>
        </w:rPr>
      </w:pPr>
      <w:r w:rsidDel="00000000" w:rsidR="00000000" w:rsidRPr="00000000">
        <w:rPr>
          <w:rtl w:val="0"/>
        </w:rPr>
      </w:r>
    </w:p>
    <w:p w:rsidR="00000000" w:rsidDel="00000000" w:rsidP="00000000" w:rsidRDefault="00000000" w:rsidRPr="00000000" w14:paraId="0000034A">
      <w:pPr>
        <w:pStyle w:val="Heading4"/>
        <w:rPr>
          <w:rFonts w:ascii="Roboto" w:cs="Roboto" w:eastAsia="Roboto" w:hAnsi="Roboto"/>
        </w:rPr>
      </w:pPr>
      <w:bookmarkStart w:colFirst="0" w:colLast="0" w:name="_seq8apxexg2f" w:id="23"/>
      <w:bookmarkEnd w:id="23"/>
      <w:r w:rsidDel="00000000" w:rsidR="00000000" w:rsidRPr="00000000">
        <w:rPr>
          <w:rFonts w:ascii="Roboto" w:cs="Roboto" w:eastAsia="Roboto" w:hAnsi="Roboto"/>
          <w:rtl w:val="0"/>
        </w:rPr>
        <w:t xml:space="preserve">2.2.7.4 Proposed solutions for label enforcement:</w:t>
      </w:r>
    </w:p>
    <w:p w:rsidR="00000000" w:rsidDel="00000000" w:rsidP="00000000" w:rsidRDefault="00000000" w:rsidRPr="00000000" w14:paraId="0000034B">
      <w:pPr>
        <w:rPr>
          <w:rFonts w:ascii="Roboto" w:cs="Roboto" w:eastAsia="Roboto" w:hAnsi="Roboto"/>
        </w:rPr>
      </w:pPr>
      <w:r w:rsidDel="00000000" w:rsidR="00000000" w:rsidRPr="00000000">
        <w:rPr>
          <w:rFonts w:ascii="Roboto" w:cs="Roboto" w:eastAsia="Roboto" w:hAnsi="Roboto"/>
          <w:rtl w:val="0"/>
        </w:rPr>
        <w:t xml:space="preserve">Currently, labels can not be enforced using org policies or IAM . Following solutions can be used:</w:t>
      </w:r>
    </w:p>
    <w:p w:rsidR="00000000" w:rsidDel="00000000" w:rsidP="00000000" w:rsidRDefault="00000000" w:rsidRPr="00000000" w14:paraId="0000034C">
      <w:pPr>
        <w:rPr>
          <w:rFonts w:ascii="Roboto" w:cs="Roboto" w:eastAsia="Roboto" w:hAnsi="Roboto"/>
        </w:rPr>
      </w:pPr>
      <w:r w:rsidDel="00000000" w:rsidR="00000000" w:rsidRPr="00000000">
        <w:rPr>
          <w:rtl w:val="0"/>
        </w:rPr>
      </w:r>
    </w:p>
    <w:p w:rsidR="00000000" w:rsidDel="00000000" w:rsidP="00000000" w:rsidRDefault="00000000" w:rsidRPr="00000000" w14:paraId="0000034D">
      <w:pPr>
        <w:rPr>
          <w:rFonts w:ascii="Roboto" w:cs="Roboto" w:eastAsia="Roboto" w:hAnsi="Roboto"/>
          <w:b w:val="1"/>
        </w:rPr>
      </w:pPr>
      <w:r w:rsidDel="00000000" w:rsidR="00000000" w:rsidRPr="00000000">
        <w:rPr>
          <w:rFonts w:ascii="Roboto" w:cs="Roboto" w:eastAsia="Roboto" w:hAnsi="Roboto"/>
          <w:b w:val="1"/>
          <w:rtl w:val="0"/>
        </w:rPr>
        <w:t xml:space="preserve">Proactive Governance  </w:t>
      </w:r>
    </w:p>
    <w:p w:rsidR="00000000" w:rsidDel="00000000" w:rsidP="00000000" w:rsidRDefault="00000000" w:rsidRPr="00000000" w14:paraId="0000034E">
      <w:pPr>
        <w:numPr>
          <w:ilvl w:val="0"/>
          <w:numId w:val="75"/>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IAM permission to limited users for creating labels. </w:t>
      </w:r>
    </w:p>
    <w:p w:rsidR="00000000" w:rsidDel="00000000" w:rsidP="00000000" w:rsidRDefault="00000000" w:rsidRPr="00000000" w14:paraId="0000034F">
      <w:pPr>
        <w:numPr>
          <w:ilvl w:val="0"/>
          <w:numId w:val="75"/>
        </w:numPr>
        <w:ind w:left="720" w:hanging="360"/>
        <w:rPr>
          <w:rFonts w:ascii="Roboto" w:cs="Roboto" w:eastAsia="Roboto" w:hAnsi="Roboto"/>
          <w:color w:val="757575"/>
          <w:sz w:val="22"/>
          <w:szCs w:val="22"/>
        </w:rPr>
      </w:pPr>
      <w:hyperlink r:id="rId31">
        <w:r w:rsidDel="00000000" w:rsidR="00000000" w:rsidRPr="00000000">
          <w:rPr>
            <w:rFonts w:ascii="Roboto" w:cs="Roboto" w:eastAsia="Roboto" w:hAnsi="Roboto"/>
            <w:color w:val="1155cc"/>
            <w:u w:val="single"/>
            <w:rtl w:val="0"/>
          </w:rPr>
          <w:t xml:space="preserve">Terraform Validator</w:t>
        </w:r>
      </w:hyperlink>
      <w:r w:rsidDel="00000000" w:rsidR="00000000" w:rsidRPr="00000000">
        <w:rPr>
          <w:rFonts w:ascii="Roboto" w:cs="Roboto" w:eastAsia="Roboto" w:hAnsi="Roboto"/>
          <w:rtl w:val="0"/>
        </w:rPr>
        <w:t xml:space="preserve"> - Automate label creation using centralized CI/CD pipeline and enforce labels using Terraform validator.</w:t>
      </w:r>
    </w:p>
    <w:p w:rsidR="00000000" w:rsidDel="00000000" w:rsidP="00000000" w:rsidRDefault="00000000" w:rsidRPr="00000000" w14:paraId="00000350">
      <w:pPr>
        <w:rPr>
          <w:rFonts w:ascii="Roboto" w:cs="Roboto" w:eastAsia="Roboto" w:hAnsi="Roboto"/>
        </w:rPr>
      </w:pPr>
      <w:r w:rsidDel="00000000" w:rsidR="00000000" w:rsidRPr="00000000">
        <w:rPr>
          <w:rtl w:val="0"/>
        </w:rPr>
      </w:r>
    </w:p>
    <w:p w:rsidR="00000000" w:rsidDel="00000000" w:rsidP="00000000" w:rsidRDefault="00000000" w:rsidRPr="00000000" w14:paraId="00000351">
      <w:pPr>
        <w:rPr>
          <w:rFonts w:ascii="Roboto" w:cs="Roboto" w:eastAsia="Roboto" w:hAnsi="Roboto"/>
        </w:rPr>
      </w:pPr>
      <w:r w:rsidDel="00000000" w:rsidR="00000000" w:rsidRPr="00000000">
        <w:rPr>
          <w:rFonts w:ascii="Roboto" w:cs="Roboto" w:eastAsia="Roboto" w:hAnsi="Roboto"/>
          <w:rtl w:val="0"/>
        </w:rPr>
        <w:t xml:space="preserve">AMEX will use Terraform validator for labels as proactive governance to enforce labels in production.</w:t>
      </w:r>
    </w:p>
    <w:p w:rsidR="00000000" w:rsidDel="00000000" w:rsidP="00000000" w:rsidRDefault="00000000" w:rsidRPr="00000000" w14:paraId="00000352">
      <w:pPr>
        <w:spacing w:after="80" w:before="320" w:lineRule="auto"/>
        <w:rPr>
          <w:rFonts w:ascii="Roboto" w:cs="Roboto" w:eastAsia="Roboto" w:hAnsi="Roboto"/>
          <w:b w:val="1"/>
        </w:rPr>
      </w:pPr>
      <w:r w:rsidDel="00000000" w:rsidR="00000000" w:rsidRPr="00000000">
        <w:rPr>
          <w:rFonts w:ascii="Roboto" w:cs="Roboto" w:eastAsia="Roboto" w:hAnsi="Roboto"/>
          <w:b w:val="1"/>
          <w:rtl w:val="0"/>
        </w:rPr>
        <w:t xml:space="preserve">Reactive Governance </w:t>
      </w:r>
    </w:p>
    <w:p w:rsidR="00000000" w:rsidDel="00000000" w:rsidP="00000000" w:rsidRDefault="00000000" w:rsidRPr="00000000" w14:paraId="00000353">
      <w:pPr>
        <w:numPr>
          <w:ilvl w:val="0"/>
          <w:numId w:val="5"/>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Stackdriver Alerts. This is not available out of the box but we can leverage user defined log-based metrics.  [POC Needed]</w:t>
      </w:r>
    </w:p>
    <w:p w:rsidR="00000000" w:rsidDel="00000000" w:rsidP="00000000" w:rsidRDefault="00000000" w:rsidRPr="00000000" w14:paraId="00000354">
      <w:pPr>
        <w:numPr>
          <w:ilvl w:val="0"/>
          <w:numId w:val="5"/>
        </w:numPr>
        <w:ind w:left="720" w:hanging="360"/>
        <w:rPr>
          <w:rFonts w:ascii="Roboto" w:cs="Roboto" w:eastAsia="Roboto" w:hAnsi="Roboto"/>
          <w:color w:val="757575"/>
          <w:sz w:val="22"/>
          <w:szCs w:val="22"/>
        </w:rPr>
      </w:pPr>
      <w:hyperlink r:id="rId32">
        <w:r w:rsidDel="00000000" w:rsidR="00000000" w:rsidRPr="00000000">
          <w:rPr>
            <w:rFonts w:ascii="Roboto" w:cs="Roboto" w:eastAsia="Roboto" w:hAnsi="Roboto"/>
            <w:color w:val="1155cc"/>
            <w:u w:val="single"/>
            <w:rtl w:val="0"/>
          </w:rPr>
          <w:t xml:space="preserve">Cloud Asset Inventory</w:t>
        </w:r>
      </w:hyperlink>
      <w:r w:rsidDel="00000000" w:rsidR="00000000" w:rsidRPr="00000000">
        <w:rPr>
          <w:rFonts w:ascii="Roboto" w:cs="Roboto" w:eastAsia="Roboto" w:hAnsi="Roboto"/>
          <w:rtl w:val="0"/>
        </w:rPr>
        <w:t xml:space="preserve"> real time notification to trigger a cloud function that checks if the resources are properly labeled, then that cloud function could send an alert into some other system  [POC Needed]</w:t>
      </w:r>
    </w:p>
    <w:p w:rsidR="00000000" w:rsidDel="00000000" w:rsidP="00000000" w:rsidRDefault="00000000" w:rsidRPr="00000000" w14:paraId="00000355">
      <w:pPr>
        <w:numPr>
          <w:ilvl w:val="0"/>
          <w:numId w:val="5"/>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Custom solution to enforce labels - A custom solution was implemented for a large customer to assign labels using Audit Logs -&gt; PubSub -&gt; Cloud Function, where the Cloud Function performs the remediation. In this solution, labels are stored in Firestore by folder id. Cloud Function fetches it and assigns it to all projects in the folder. Code </w:t>
      </w:r>
      <w:hyperlink r:id="rId33">
        <w:r w:rsidDel="00000000" w:rsidR="00000000" w:rsidRPr="00000000">
          <w:rPr>
            <w:rFonts w:ascii="Roboto" w:cs="Roboto" w:eastAsia="Roboto" w:hAnsi="Roboto"/>
            <w:color w:val="1155cc"/>
            <w:u w:val="single"/>
            <w:rtl w:val="0"/>
          </w:rPr>
          <w:t xml:space="preserve">here</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356">
      <w:pPr>
        <w:numPr>
          <w:ilvl w:val="0"/>
          <w:numId w:val="5"/>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Custom solution to routinely scan all resources and enforce labels.  [POC Needed]</w:t>
      </w:r>
    </w:p>
    <w:p w:rsidR="00000000" w:rsidDel="00000000" w:rsidP="00000000" w:rsidRDefault="00000000" w:rsidRPr="00000000" w14:paraId="00000357">
      <w:pPr>
        <w:rPr>
          <w:rFonts w:ascii="Roboto" w:cs="Roboto" w:eastAsia="Roboto" w:hAnsi="Roboto"/>
        </w:rPr>
      </w:pPr>
      <w:r w:rsidDel="00000000" w:rsidR="00000000" w:rsidRPr="00000000">
        <w:rPr>
          <w:rtl w:val="0"/>
        </w:rPr>
      </w:r>
    </w:p>
    <w:p w:rsidR="00000000" w:rsidDel="00000000" w:rsidP="00000000" w:rsidRDefault="00000000" w:rsidRPr="00000000" w14:paraId="00000358">
      <w:pPr>
        <w:pStyle w:val="Heading3"/>
        <w:rPr>
          <w:rFonts w:ascii="Roboto" w:cs="Roboto" w:eastAsia="Roboto" w:hAnsi="Roboto"/>
        </w:rPr>
      </w:pPr>
      <w:bookmarkStart w:colFirst="0" w:colLast="0" w:name="_d4705u455qyn" w:id="24"/>
      <w:bookmarkEnd w:id="24"/>
      <w:r w:rsidDel="00000000" w:rsidR="00000000" w:rsidRPr="00000000">
        <w:rPr>
          <w:rFonts w:ascii="Roboto" w:cs="Roboto" w:eastAsia="Roboto" w:hAnsi="Roboto"/>
          <w:rtl w:val="0"/>
        </w:rPr>
        <w:t xml:space="preserve">2.2.8 Resource Provisioning</w:t>
      </w:r>
    </w:p>
    <w:p w:rsidR="00000000" w:rsidDel="00000000" w:rsidP="00000000" w:rsidRDefault="00000000" w:rsidRPr="00000000" w14:paraId="00000359">
      <w:pPr>
        <w:rPr>
          <w:rFonts w:ascii="Roboto" w:cs="Roboto" w:eastAsia="Roboto" w:hAnsi="Roboto"/>
        </w:rPr>
      </w:pPr>
      <w:r w:rsidDel="00000000" w:rsidR="00000000" w:rsidRPr="00000000">
        <w:rPr>
          <w:rFonts w:ascii="Roboto" w:cs="Roboto" w:eastAsia="Roboto" w:hAnsi="Roboto"/>
          <w:rtl w:val="0"/>
        </w:rPr>
        <w:t xml:space="preserve">AMEX resources are being created using the terraform </w:t>
      </w:r>
      <w:hyperlink r:id="rId34">
        <w:r w:rsidDel="00000000" w:rsidR="00000000" w:rsidRPr="00000000">
          <w:rPr>
            <w:rFonts w:ascii="Roboto" w:cs="Roboto" w:eastAsia="Roboto" w:hAnsi="Roboto"/>
            <w:color w:val="1155cc"/>
            <w:u w:val="single"/>
            <w:rtl w:val="0"/>
          </w:rPr>
          <w:t xml:space="preserve">Google Cloud Foundation Toolkit</w:t>
        </w:r>
      </w:hyperlink>
      <w:r w:rsidDel="00000000" w:rsidR="00000000" w:rsidRPr="00000000">
        <w:rPr>
          <w:rFonts w:ascii="Roboto" w:cs="Roboto" w:eastAsia="Roboto" w:hAnsi="Roboto"/>
          <w:rtl w:val="0"/>
        </w:rPr>
        <w:t xml:space="preserve">.  This practice will be further described in the Infrastructure as Code section.</w:t>
      </w:r>
    </w:p>
    <w:p w:rsidR="00000000" w:rsidDel="00000000" w:rsidP="00000000" w:rsidRDefault="00000000" w:rsidRPr="00000000" w14:paraId="0000035A">
      <w:pPr>
        <w:ind w:left="-90" w:firstLine="0"/>
        <w:rPr>
          <w:rFonts w:ascii="Roboto" w:cs="Roboto" w:eastAsia="Roboto" w:hAnsi="Roboto"/>
        </w:rPr>
      </w:pPr>
      <w:r w:rsidDel="00000000" w:rsidR="00000000" w:rsidRPr="00000000">
        <w:rPr>
          <w:rtl w:val="0"/>
        </w:rPr>
      </w:r>
    </w:p>
    <w:p w:rsidR="00000000" w:rsidDel="00000000" w:rsidP="00000000" w:rsidRDefault="00000000" w:rsidRPr="00000000" w14:paraId="0000035B">
      <w:pPr>
        <w:pStyle w:val="Heading3"/>
        <w:rPr>
          <w:rFonts w:ascii="Roboto" w:cs="Roboto" w:eastAsia="Roboto" w:hAnsi="Roboto"/>
        </w:rPr>
      </w:pPr>
      <w:bookmarkStart w:colFirst="0" w:colLast="0" w:name="_vk5jxyvmua2v" w:id="25"/>
      <w:bookmarkEnd w:id="25"/>
      <w:r w:rsidDel="00000000" w:rsidR="00000000" w:rsidRPr="00000000">
        <w:rPr>
          <w:rFonts w:ascii="Roboto" w:cs="Roboto" w:eastAsia="Roboto" w:hAnsi="Roboto"/>
          <w:rtl w:val="0"/>
        </w:rPr>
        <w:t xml:space="preserve">2.2.9 Change Management</w:t>
      </w:r>
    </w:p>
    <w:p w:rsidR="00000000" w:rsidDel="00000000" w:rsidP="00000000" w:rsidRDefault="00000000" w:rsidRPr="00000000" w14:paraId="0000035C">
      <w:pPr>
        <w:rPr>
          <w:rFonts w:ascii="Roboto" w:cs="Roboto" w:eastAsia="Roboto" w:hAnsi="Roboto"/>
        </w:rPr>
      </w:pPr>
      <w:r w:rsidDel="00000000" w:rsidR="00000000" w:rsidRPr="00000000">
        <w:rPr>
          <w:rFonts w:ascii="Roboto" w:cs="Roboto" w:eastAsia="Roboto" w:hAnsi="Roboto"/>
          <w:rtl w:val="0"/>
        </w:rPr>
        <w:t xml:space="preserve">A mature Change Management governance process is a central requirement to satisfying most cybersecurity frameworks such as NIST 800-53, ISO 27001, etc.  The process is responsible for controlling the lifecycle of all changes with minimum disruption to IT services.  The objective is to ensure that all policies and approvals are met before system changes are implemented.</w:t>
      </w:r>
    </w:p>
    <w:p w:rsidR="00000000" w:rsidDel="00000000" w:rsidP="00000000" w:rsidRDefault="00000000" w:rsidRPr="00000000" w14:paraId="0000035D">
      <w:pPr>
        <w:rPr>
          <w:rFonts w:ascii="Roboto" w:cs="Roboto" w:eastAsia="Roboto" w:hAnsi="Roboto"/>
        </w:rPr>
      </w:pPr>
      <w:r w:rsidDel="00000000" w:rsidR="00000000" w:rsidRPr="00000000">
        <w:rPr>
          <w:rtl w:val="0"/>
        </w:rPr>
      </w:r>
    </w:p>
    <w:p w:rsidR="00000000" w:rsidDel="00000000" w:rsidP="00000000" w:rsidRDefault="00000000" w:rsidRPr="00000000" w14:paraId="0000035E">
      <w:pPr>
        <w:rPr>
          <w:rFonts w:ascii="Roboto" w:cs="Roboto" w:eastAsia="Roboto" w:hAnsi="Roboto"/>
        </w:rPr>
      </w:pPr>
      <w:r w:rsidDel="00000000" w:rsidR="00000000" w:rsidRPr="00000000">
        <w:rPr>
          <w:rFonts w:ascii="Roboto" w:cs="Roboto" w:eastAsia="Roboto" w:hAnsi="Roboto"/>
          <w:rtl w:val="0"/>
        </w:rPr>
        <w:t xml:space="preserve">Within the context of Immutable Infrastructure environments, Change Management needs to be viewed from three different perspectives: </w:t>
      </w:r>
      <w:r w:rsidDel="00000000" w:rsidR="00000000" w:rsidRPr="00000000">
        <w:rPr>
          <w:rFonts w:ascii="Roboto" w:cs="Roboto" w:eastAsia="Roboto" w:hAnsi="Roboto"/>
          <w:b w:val="1"/>
          <w:rtl w:val="0"/>
        </w:rPr>
        <w:t xml:space="preserve">manual change</w:t>
      </w:r>
      <w:r w:rsidDel="00000000" w:rsidR="00000000" w:rsidRPr="00000000">
        <w:rPr>
          <w:rFonts w:ascii="Roboto" w:cs="Roboto" w:eastAsia="Roboto" w:hAnsi="Roboto"/>
          <w:rtl w:val="0"/>
        </w:rPr>
        <w:t xml:space="preserve">s to systems, </w:t>
      </w:r>
      <w:r w:rsidDel="00000000" w:rsidR="00000000" w:rsidRPr="00000000">
        <w:rPr>
          <w:rFonts w:ascii="Roboto" w:cs="Roboto" w:eastAsia="Roboto" w:hAnsi="Roboto"/>
          <w:b w:val="1"/>
          <w:rtl w:val="0"/>
        </w:rPr>
        <w:t xml:space="preserve">emergency changes</w:t>
      </w:r>
      <w:r w:rsidDel="00000000" w:rsidR="00000000" w:rsidRPr="00000000">
        <w:rPr>
          <w:rFonts w:ascii="Roboto" w:cs="Roboto" w:eastAsia="Roboto" w:hAnsi="Roboto"/>
          <w:rtl w:val="0"/>
        </w:rPr>
        <w:t xml:space="preserve"> to systems, and </w:t>
      </w:r>
      <w:r w:rsidDel="00000000" w:rsidR="00000000" w:rsidRPr="00000000">
        <w:rPr>
          <w:rFonts w:ascii="Roboto" w:cs="Roboto" w:eastAsia="Roboto" w:hAnsi="Roboto"/>
          <w:b w:val="1"/>
          <w:rtl w:val="0"/>
        </w:rPr>
        <w:t xml:space="preserve">infrastructure as code changes</w:t>
      </w:r>
      <w:r w:rsidDel="00000000" w:rsidR="00000000" w:rsidRPr="00000000">
        <w:rPr>
          <w:rFonts w:ascii="Roboto" w:cs="Roboto" w:eastAsia="Roboto" w:hAnsi="Roboto"/>
          <w:rtl w:val="0"/>
        </w:rPr>
        <w:t xml:space="preserve"> to systems.</w:t>
      </w:r>
    </w:p>
    <w:p w:rsidR="00000000" w:rsidDel="00000000" w:rsidP="00000000" w:rsidRDefault="00000000" w:rsidRPr="00000000" w14:paraId="0000035F">
      <w:pPr>
        <w:rPr>
          <w:rFonts w:ascii="Roboto" w:cs="Roboto" w:eastAsia="Roboto" w:hAnsi="Roboto"/>
        </w:rPr>
      </w:pPr>
      <w:r w:rsidDel="00000000" w:rsidR="00000000" w:rsidRPr="00000000">
        <w:rPr>
          <w:rtl w:val="0"/>
        </w:rPr>
      </w:r>
    </w:p>
    <w:p w:rsidR="00000000" w:rsidDel="00000000" w:rsidP="00000000" w:rsidRDefault="00000000" w:rsidRPr="00000000" w14:paraId="00000360">
      <w:pPr>
        <w:rPr>
          <w:rFonts w:ascii="Roboto" w:cs="Roboto" w:eastAsia="Roboto" w:hAnsi="Roboto"/>
        </w:rPr>
      </w:pPr>
      <w:r w:rsidDel="00000000" w:rsidR="00000000" w:rsidRPr="00000000">
        <w:rPr>
          <w:rFonts w:ascii="Roboto" w:cs="Roboto" w:eastAsia="Roboto" w:hAnsi="Roboto"/>
          <w:rtl w:val="0"/>
        </w:rPr>
        <w:t xml:space="preserve">Manual changes are day to day operational changes to systems that are created as a result of a change request. Change requests are submitted into an IT Service Management system such as ServiceNow and follow an approval process before being permitted to execute.  A human then makes the necessary changes to the system to fulfill the change request requirements. </w:t>
      </w:r>
    </w:p>
    <w:p w:rsidR="00000000" w:rsidDel="00000000" w:rsidP="00000000" w:rsidRDefault="00000000" w:rsidRPr="00000000" w14:paraId="00000361">
      <w:pPr>
        <w:rPr>
          <w:rFonts w:ascii="Roboto" w:cs="Roboto" w:eastAsia="Roboto" w:hAnsi="Roboto"/>
        </w:rPr>
      </w:pPr>
      <w:r w:rsidDel="00000000" w:rsidR="00000000" w:rsidRPr="00000000">
        <w:rPr>
          <w:rtl w:val="0"/>
        </w:rPr>
      </w:r>
    </w:p>
    <w:p w:rsidR="00000000" w:rsidDel="00000000" w:rsidP="00000000" w:rsidRDefault="00000000" w:rsidRPr="00000000" w14:paraId="00000362">
      <w:pPr>
        <w:rPr>
          <w:rFonts w:ascii="Roboto" w:cs="Roboto" w:eastAsia="Roboto" w:hAnsi="Roboto"/>
        </w:rPr>
      </w:pPr>
      <w:r w:rsidDel="00000000" w:rsidR="00000000" w:rsidRPr="00000000">
        <w:rPr>
          <w:rFonts w:ascii="Roboto" w:cs="Roboto" w:eastAsia="Roboto" w:hAnsi="Roboto"/>
          <w:rtl w:val="0"/>
        </w:rPr>
        <w:t xml:space="preserve">Emergency changes are changes that are typically made as part of an unexpected event requiring an urgent response. This can be as a result of an Incident Management action or other unforeseen event.  Such changes may not be able to request a change record ID from IT Service Management at the time of the event, but still require some sort of follow-up to document said changes.</w:t>
      </w:r>
    </w:p>
    <w:p w:rsidR="00000000" w:rsidDel="00000000" w:rsidP="00000000" w:rsidRDefault="00000000" w:rsidRPr="00000000" w14:paraId="00000363">
      <w:pPr>
        <w:rPr>
          <w:rFonts w:ascii="Roboto" w:cs="Roboto" w:eastAsia="Roboto" w:hAnsi="Roboto"/>
        </w:rPr>
      </w:pPr>
      <w:r w:rsidDel="00000000" w:rsidR="00000000" w:rsidRPr="00000000">
        <w:rPr>
          <w:rtl w:val="0"/>
        </w:rPr>
      </w:r>
    </w:p>
    <w:p w:rsidR="00000000" w:rsidDel="00000000" w:rsidP="00000000" w:rsidRDefault="00000000" w:rsidRPr="00000000" w14:paraId="00000364">
      <w:pPr>
        <w:rPr>
          <w:rFonts w:ascii="Roboto" w:cs="Roboto" w:eastAsia="Roboto" w:hAnsi="Roboto"/>
        </w:rPr>
      </w:pPr>
      <w:r w:rsidDel="00000000" w:rsidR="00000000" w:rsidRPr="00000000">
        <w:rPr>
          <w:rFonts w:ascii="Roboto" w:cs="Roboto" w:eastAsia="Roboto" w:hAnsi="Roboto"/>
          <w:rtl w:val="0"/>
        </w:rPr>
        <w:t xml:space="preserve">Infrastructure as Code (IaC) is a formal resource provisioning practice that establishes necessary resources and configurations to deliver a service.  The practice involves managing infrastructure or services as version controlled code.   The versioning practice involves significant testing and approvals before code can be released into production.  Strict Change Management practices are typically built into IaC processes.  For best outcomes, the IT Service Management system can trigger IaC directly as part of a Service Catalog, fulfilling all change management requirements via automation.  For Immutable Infrastructure environments, IaC is the primary approach to all changes to that environment.</w:t>
      </w:r>
    </w:p>
    <w:p w:rsidR="00000000" w:rsidDel="00000000" w:rsidP="00000000" w:rsidRDefault="00000000" w:rsidRPr="00000000" w14:paraId="00000365">
      <w:pPr>
        <w:rPr>
          <w:rFonts w:ascii="Roboto" w:cs="Roboto" w:eastAsia="Roboto" w:hAnsi="Roboto"/>
        </w:rPr>
      </w:pPr>
      <w:r w:rsidDel="00000000" w:rsidR="00000000" w:rsidRPr="00000000">
        <w:rPr>
          <w:rtl w:val="0"/>
        </w:rPr>
      </w:r>
    </w:p>
    <w:p w:rsidR="00000000" w:rsidDel="00000000" w:rsidP="00000000" w:rsidRDefault="00000000" w:rsidRPr="00000000" w14:paraId="00000366">
      <w:pPr>
        <w:pStyle w:val="Heading4"/>
        <w:rPr>
          <w:rFonts w:ascii="Roboto" w:cs="Roboto" w:eastAsia="Roboto" w:hAnsi="Roboto"/>
        </w:rPr>
      </w:pPr>
      <w:bookmarkStart w:colFirst="0" w:colLast="0" w:name="_4l7cgvda62pf" w:id="26"/>
      <w:bookmarkEnd w:id="26"/>
      <w:r w:rsidDel="00000000" w:rsidR="00000000" w:rsidRPr="00000000">
        <w:rPr>
          <w:rFonts w:ascii="Roboto" w:cs="Roboto" w:eastAsia="Roboto" w:hAnsi="Roboto"/>
          <w:rtl w:val="0"/>
        </w:rPr>
        <w:t xml:space="preserve">2.2.9.1 Tracking Changes within GCP</w:t>
      </w:r>
    </w:p>
    <w:p w:rsidR="00000000" w:rsidDel="00000000" w:rsidP="00000000" w:rsidRDefault="00000000" w:rsidRPr="00000000" w14:paraId="00000367">
      <w:pPr>
        <w:rPr>
          <w:rFonts w:ascii="Roboto" w:cs="Roboto" w:eastAsia="Roboto" w:hAnsi="Roboto"/>
        </w:rPr>
      </w:pPr>
      <w:r w:rsidDel="00000000" w:rsidR="00000000" w:rsidRPr="00000000">
        <w:rPr>
          <w:rFonts w:ascii="Roboto" w:cs="Roboto" w:eastAsia="Roboto" w:hAnsi="Roboto"/>
          <w:rtl w:val="0"/>
        </w:rPr>
        <w:t xml:space="preserve">Foundational to all Change Management frameworks is an effective means by which IT services are requested, approved, and finally executed.  No change should take place within an IT environment without having a documented trail ensuring that at minimum dual controls (the person making the change or approving the change is not the same person requesting the change) are used for every configuration change. </w:t>
      </w:r>
    </w:p>
    <w:p w:rsidR="00000000" w:rsidDel="00000000" w:rsidP="00000000" w:rsidRDefault="00000000" w:rsidRPr="00000000" w14:paraId="00000368">
      <w:pPr>
        <w:rPr>
          <w:rFonts w:ascii="Roboto" w:cs="Roboto" w:eastAsia="Roboto" w:hAnsi="Roboto"/>
        </w:rPr>
      </w:pPr>
      <w:r w:rsidDel="00000000" w:rsidR="00000000" w:rsidRPr="00000000">
        <w:rPr>
          <w:rtl w:val="0"/>
        </w:rPr>
      </w:r>
    </w:p>
    <w:p w:rsidR="00000000" w:rsidDel="00000000" w:rsidP="00000000" w:rsidRDefault="00000000" w:rsidRPr="00000000" w14:paraId="00000369">
      <w:pPr>
        <w:rPr>
          <w:rFonts w:ascii="Roboto" w:cs="Roboto" w:eastAsia="Roboto" w:hAnsi="Roboto"/>
        </w:rPr>
      </w:pPr>
      <w:r w:rsidDel="00000000" w:rsidR="00000000" w:rsidRPr="00000000">
        <w:rPr>
          <w:rFonts w:ascii="Roboto" w:cs="Roboto" w:eastAsia="Roboto" w:hAnsi="Roboto"/>
          <w:rtl w:val="0"/>
        </w:rPr>
        <w:t xml:space="preserve">Change management always begins with a change request.  This request establishes a traceable record for the underlying justification for a change to IT systems.  Each request creates a change ID or “record-id” that is a unique identifier for the change over its lifecycle.  This record-id should be viewed as an auditable identifier for why a change was needed, who approved it, and who implemented it.  One of the biggest challenges in managing a complex IT environment is that current practices for tracking changes are only “top-down”.  The change management system of record maintains visibility to all approved changes.  But, the underlying system assets rarely provide their own view of why actual changes to the systems were made.  This creates configuration misalignment and changes creep in between what the source of record expects to be implemented and what is really implemented.</w:t>
      </w:r>
    </w:p>
    <w:p w:rsidR="00000000" w:rsidDel="00000000" w:rsidP="00000000" w:rsidRDefault="00000000" w:rsidRPr="00000000" w14:paraId="0000036A">
      <w:pPr>
        <w:rPr>
          <w:rFonts w:ascii="Roboto" w:cs="Roboto" w:eastAsia="Roboto" w:hAnsi="Roboto"/>
        </w:rPr>
      </w:pPr>
      <w:r w:rsidDel="00000000" w:rsidR="00000000" w:rsidRPr="00000000">
        <w:rPr>
          <w:rtl w:val="0"/>
        </w:rPr>
      </w:r>
    </w:p>
    <w:p w:rsidR="00000000" w:rsidDel="00000000" w:rsidP="00000000" w:rsidRDefault="00000000" w:rsidRPr="00000000" w14:paraId="0000036B">
      <w:pPr>
        <w:rPr>
          <w:rFonts w:ascii="Roboto" w:cs="Roboto" w:eastAsia="Roboto" w:hAnsi="Roboto"/>
        </w:rPr>
      </w:pPr>
      <w:r w:rsidDel="00000000" w:rsidR="00000000" w:rsidRPr="00000000">
        <w:rPr>
          <w:rFonts w:ascii="Roboto" w:cs="Roboto" w:eastAsia="Roboto" w:hAnsi="Roboto"/>
          <w:rtl w:val="0"/>
        </w:rPr>
        <w:t xml:space="preserve">To counter this problem, an effective strategy is to ingrain Change Management records (change id/record id, changed by) into the underlying assets themselves.  All Public Cloud vendors support tagging or labeling resources as part of their capabilities.  The tags/labels are metadata that provide operational visibility to the underlying resource.   </w:t>
      </w:r>
    </w:p>
    <w:p w:rsidR="00000000" w:rsidDel="00000000" w:rsidP="00000000" w:rsidRDefault="00000000" w:rsidRPr="00000000" w14:paraId="0000036C">
      <w:pPr>
        <w:rPr>
          <w:rFonts w:ascii="Roboto" w:cs="Roboto" w:eastAsia="Roboto" w:hAnsi="Roboto"/>
        </w:rPr>
      </w:pPr>
      <w:r w:rsidDel="00000000" w:rsidR="00000000" w:rsidRPr="00000000">
        <w:rPr>
          <w:rtl w:val="0"/>
        </w:rPr>
      </w:r>
    </w:p>
    <w:p w:rsidR="00000000" w:rsidDel="00000000" w:rsidP="00000000" w:rsidRDefault="00000000" w:rsidRPr="00000000" w14:paraId="0000036D">
      <w:pPr>
        <w:rPr>
          <w:rFonts w:ascii="Roboto" w:cs="Roboto" w:eastAsia="Roboto" w:hAnsi="Roboto"/>
        </w:rPr>
      </w:pPr>
      <w:r w:rsidDel="00000000" w:rsidR="00000000" w:rsidRPr="00000000">
        <w:rPr>
          <w:rFonts w:ascii="Roboto" w:cs="Roboto" w:eastAsia="Roboto" w:hAnsi="Roboto"/>
          <w:color w:val="757575"/>
          <w:sz w:val="22"/>
          <w:szCs w:val="22"/>
          <w:rtl w:val="0"/>
        </w:rPr>
        <w:t xml:space="preserve">As </w:t>
      </w:r>
      <w:hyperlink w:anchor="kix.o2leqaxzkyto">
        <w:r w:rsidDel="00000000" w:rsidR="00000000" w:rsidRPr="00000000">
          <w:rPr>
            <w:rFonts w:ascii="Roboto" w:cs="Roboto" w:eastAsia="Roboto" w:hAnsi="Roboto"/>
            <w:color w:val="1155cc"/>
            <w:sz w:val="22"/>
            <w:szCs w:val="22"/>
            <w:u w:val="single"/>
            <w:rtl w:val="0"/>
          </w:rPr>
          <w:t xml:space="preserve">suggested in the Labels section</w:t>
        </w:r>
      </w:hyperlink>
      <w:r w:rsidDel="00000000" w:rsidR="00000000" w:rsidRPr="00000000">
        <w:rPr>
          <w:rFonts w:ascii="Roboto" w:cs="Roboto" w:eastAsia="Roboto" w:hAnsi="Roboto"/>
          <w:color w:val="757575"/>
          <w:sz w:val="22"/>
          <w:szCs w:val="22"/>
          <w:rtl w:val="0"/>
        </w:rPr>
        <w:t xml:space="preserve">, establishing mandatory labels for change management purposes can help enterprises stay within compliance from the resource perspective.  One can quickly audit all resources against missing change records.  Such a process would immediately identify non-authorized changes within an organization, ensuring continuous compliance to regulatory requirements.  Moreover, leveraging Cloud configuration history tools such as “</w:t>
      </w:r>
      <w:hyperlink r:id="rId35">
        <w:r w:rsidDel="00000000" w:rsidR="00000000" w:rsidRPr="00000000">
          <w:rPr>
            <w:rFonts w:ascii="Roboto" w:cs="Roboto" w:eastAsia="Roboto" w:hAnsi="Roboto"/>
            <w:color w:val="1155cc"/>
            <w:sz w:val="22"/>
            <w:szCs w:val="22"/>
            <w:u w:val="single"/>
            <w:rtl w:val="0"/>
          </w:rPr>
          <w:t xml:space="preserve">GCP Cloud Asset Inventory</w:t>
        </w:r>
      </w:hyperlink>
      <w:r w:rsidDel="00000000" w:rsidR="00000000" w:rsidRPr="00000000">
        <w:rPr>
          <w:rFonts w:ascii="Roboto" w:cs="Roboto" w:eastAsia="Roboto" w:hAnsi="Roboto"/>
          <w:color w:val="757575"/>
          <w:sz w:val="22"/>
          <w:szCs w:val="22"/>
          <w:rtl w:val="0"/>
        </w:rPr>
        <w:t xml:space="preserve">” can quickly identify how IT assets got to their current state from the resource side (bottom-up).</w:t>
      </w:r>
      <w:r w:rsidDel="00000000" w:rsidR="00000000" w:rsidRPr="00000000">
        <w:br w:type="page"/>
      </w:r>
      <w:r w:rsidDel="00000000" w:rsidR="00000000" w:rsidRPr="00000000">
        <w:rPr>
          <w:rtl w:val="0"/>
        </w:rPr>
      </w:r>
    </w:p>
    <w:p w:rsidR="00000000" w:rsidDel="00000000" w:rsidP="00000000" w:rsidRDefault="00000000" w:rsidRPr="00000000" w14:paraId="0000036E">
      <w:pPr>
        <w:pStyle w:val="Heading1"/>
        <w:ind w:left="0" w:firstLine="0"/>
        <w:rPr>
          <w:rFonts w:ascii="Roboto" w:cs="Roboto" w:eastAsia="Roboto" w:hAnsi="Roboto"/>
        </w:rPr>
      </w:pPr>
      <w:bookmarkStart w:colFirst="0" w:colLast="0" w:name="_fu7zm2nyrn2w" w:id="27"/>
      <w:bookmarkEnd w:id="27"/>
      <w:r w:rsidDel="00000000" w:rsidR="00000000" w:rsidRPr="00000000">
        <w:rPr>
          <w:rFonts w:ascii="Roboto" w:cs="Roboto" w:eastAsia="Roboto" w:hAnsi="Roboto"/>
          <w:rtl w:val="0"/>
        </w:rPr>
        <w:t xml:space="preserve">3. Identity and access management</w:t>
      </w:r>
    </w:p>
    <w:p w:rsidR="00000000" w:rsidDel="00000000" w:rsidP="00000000" w:rsidRDefault="00000000" w:rsidRPr="00000000" w14:paraId="0000036F">
      <w:pPr>
        <w:rPr>
          <w:rFonts w:ascii="Roboto" w:cs="Roboto" w:eastAsia="Roboto" w:hAnsi="Roboto"/>
        </w:rPr>
      </w:pPr>
      <w:r w:rsidDel="00000000" w:rsidR="00000000" w:rsidRPr="00000000">
        <w:rPr>
          <w:rFonts w:ascii="Roboto" w:cs="Roboto" w:eastAsia="Roboto" w:hAnsi="Roboto"/>
          <w:highlight w:val="white"/>
          <w:rtl w:val="0"/>
        </w:rPr>
        <w:t xml:space="preserve">Identity and access management (IAM) is the discipline that enables approved identities (both person and non-person) to access appropriate resources at the appropriate times for approved reasons.</w:t>
      </w:r>
      <w:r w:rsidDel="00000000" w:rsidR="00000000" w:rsidRPr="00000000">
        <w:rPr>
          <w:rFonts w:ascii="Roboto" w:cs="Roboto" w:eastAsia="Roboto" w:hAnsi="Roboto"/>
          <w:color w:val="a3a3a3"/>
          <w:rtl w:val="0"/>
        </w:rPr>
        <w:t xml:space="preserve"> </w:t>
      </w:r>
      <w:r w:rsidDel="00000000" w:rsidR="00000000" w:rsidRPr="00000000">
        <w:rPr>
          <w:rFonts w:ascii="Roboto" w:cs="Roboto" w:eastAsia="Roboto" w:hAnsi="Roboto"/>
          <w:rtl w:val="0"/>
        </w:rPr>
        <w:t xml:space="preserve">IAM is the central information system security control used within GCP to ensure that users have appropriate access to authorized services or resources in a manner that is consistent with an enterprise’s access policies. Proper enterprise access policies ensure that adequate controls are in place to validate that users are who they claim to be, are granted the bare minimum access privileges required to perform their job function, are prevented from being able to individually escalate their own privileges, and whose activities are accounted for and audited. </w:t>
      </w:r>
    </w:p>
    <w:p w:rsidR="00000000" w:rsidDel="00000000" w:rsidP="00000000" w:rsidRDefault="00000000" w:rsidRPr="00000000" w14:paraId="00000370">
      <w:pPr>
        <w:rPr>
          <w:rFonts w:ascii="Roboto" w:cs="Roboto" w:eastAsia="Roboto" w:hAnsi="Roboto"/>
        </w:rPr>
      </w:pPr>
      <w:r w:rsidDel="00000000" w:rsidR="00000000" w:rsidRPr="00000000">
        <w:rPr>
          <w:rtl w:val="0"/>
        </w:rPr>
      </w:r>
    </w:p>
    <w:p w:rsidR="00000000" w:rsidDel="00000000" w:rsidP="00000000" w:rsidRDefault="00000000" w:rsidRPr="00000000" w14:paraId="00000371">
      <w:pPr>
        <w:rPr>
          <w:rFonts w:ascii="Roboto" w:cs="Roboto" w:eastAsia="Roboto" w:hAnsi="Roboto"/>
        </w:rPr>
      </w:pPr>
      <w:r w:rsidDel="00000000" w:rsidR="00000000" w:rsidRPr="00000000">
        <w:rPr>
          <w:rFonts w:ascii="Roboto" w:cs="Roboto" w:eastAsia="Roboto" w:hAnsi="Roboto"/>
          <w:rtl w:val="0"/>
        </w:rPr>
        <w:t xml:space="preserve">Identity and access management (IAM) policies are available for configuration in the Cloud Console. IAM roles are available for users, groups of users, and service accounts that allow granular control of permissions to access resources</w:t>
      </w:r>
    </w:p>
    <w:p w:rsidR="00000000" w:rsidDel="00000000" w:rsidP="00000000" w:rsidRDefault="00000000" w:rsidRPr="00000000" w14:paraId="00000372">
      <w:pPr>
        <w:rPr>
          <w:rFonts w:ascii="Roboto" w:cs="Roboto" w:eastAsia="Roboto" w:hAnsi="Roboto"/>
        </w:rPr>
      </w:pPr>
      <w:r w:rsidDel="00000000" w:rsidR="00000000" w:rsidRPr="00000000">
        <w:rPr>
          <w:rtl w:val="0"/>
        </w:rPr>
      </w:r>
    </w:p>
    <w:p w:rsidR="00000000" w:rsidDel="00000000" w:rsidP="00000000" w:rsidRDefault="00000000" w:rsidRPr="00000000" w14:paraId="00000373">
      <w:pPr>
        <w:pStyle w:val="Heading2"/>
        <w:rPr>
          <w:rFonts w:ascii="Roboto" w:cs="Roboto" w:eastAsia="Roboto" w:hAnsi="Roboto"/>
        </w:rPr>
      </w:pPr>
      <w:bookmarkStart w:colFirst="0" w:colLast="0" w:name="_yaw7qsx21cig" w:id="28"/>
      <w:bookmarkEnd w:id="28"/>
      <w:r w:rsidDel="00000000" w:rsidR="00000000" w:rsidRPr="00000000">
        <w:rPr>
          <w:rFonts w:ascii="Roboto" w:cs="Roboto" w:eastAsia="Roboto" w:hAnsi="Roboto"/>
          <w:rtl w:val="0"/>
        </w:rPr>
        <w:t xml:space="preserve">3.1 Current Architecture</w:t>
      </w:r>
    </w:p>
    <w:p w:rsidR="00000000" w:rsidDel="00000000" w:rsidP="00000000" w:rsidRDefault="00000000" w:rsidRPr="00000000" w14:paraId="00000374">
      <w:pPr>
        <w:rPr>
          <w:rFonts w:ascii="Roboto" w:cs="Roboto" w:eastAsia="Roboto" w:hAnsi="Roboto"/>
        </w:rPr>
      </w:pPr>
      <w:r w:rsidDel="00000000" w:rsidR="00000000" w:rsidRPr="00000000">
        <w:rPr>
          <w:rFonts w:ascii="Roboto" w:cs="Roboto" w:eastAsia="Roboto" w:hAnsi="Roboto"/>
          <w:rtl w:val="0"/>
        </w:rPr>
        <w:t xml:space="preserve">Amex has an existing IAM practice that they use on Amazon Web Services and are leveraging into Google Cloud. It has its root in Amex’s historic Red Hat on-premise PaaS. Critical in that practice is to maintain uniform consistency in naming conventions across all cloud environments. Internally, Amex uses the following conventions to identify their different environments.</w:t>
      </w:r>
    </w:p>
    <w:p w:rsidR="00000000" w:rsidDel="00000000" w:rsidP="00000000" w:rsidRDefault="00000000" w:rsidRPr="00000000" w14:paraId="00000375">
      <w:pPr>
        <w:rPr>
          <w:rFonts w:ascii="Roboto" w:cs="Roboto" w:eastAsia="Roboto" w:hAnsi="Roboto"/>
        </w:rPr>
      </w:pPr>
      <w:r w:rsidDel="00000000" w:rsidR="00000000" w:rsidRPr="00000000">
        <w:rPr>
          <w:rtl w:val="0"/>
        </w:rPr>
      </w:r>
    </w:p>
    <w:tbl>
      <w:tblPr>
        <w:tblStyle w:val="Table11"/>
        <w:tblW w:w="43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3315"/>
        <w:tblGridChange w:id="0">
          <w:tblGrid>
            <w:gridCol w:w="1080"/>
            <w:gridCol w:w="33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Lab 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Dev 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Test/QA 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Prod environment</w:t>
            </w:r>
          </w:p>
        </w:tc>
      </w:tr>
    </w:tbl>
    <w:p w:rsidR="00000000" w:rsidDel="00000000" w:rsidP="00000000" w:rsidRDefault="00000000" w:rsidRPr="00000000" w14:paraId="0000037E">
      <w:pPr>
        <w:jc w:val="center"/>
        <w:rPr>
          <w:rFonts w:ascii="Roboto" w:cs="Roboto" w:eastAsia="Roboto" w:hAnsi="Roboto"/>
        </w:rPr>
      </w:pPr>
      <w:r w:rsidDel="00000000" w:rsidR="00000000" w:rsidRPr="00000000">
        <w:rPr>
          <w:rtl w:val="0"/>
        </w:rPr>
      </w:r>
    </w:p>
    <w:p w:rsidR="00000000" w:rsidDel="00000000" w:rsidP="00000000" w:rsidRDefault="00000000" w:rsidRPr="00000000" w14:paraId="0000037F">
      <w:pPr>
        <w:rPr>
          <w:rFonts w:ascii="Roboto" w:cs="Roboto" w:eastAsia="Roboto" w:hAnsi="Roboto"/>
        </w:rPr>
      </w:pPr>
      <w:r w:rsidDel="00000000" w:rsidR="00000000" w:rsidRPr="00000000">
        <w:rPr>
          <w:rFonts w:ascii="Roboto" w:cs="Roboto" w:eastAsia="Roboto" w:hAnsi="Roboto"/>
          <w:rtl w:val="0"/>
        </w:rPr>
        <w:t xml:space="preserve">Amex has identified a number of groups as they use them on AWS.  These groups are implemented in a particular manner as a result of AWS not supporting the folder construct.  As such, many of the Groups are very “AWS Account” centric and don’t leverage organization, environment, business unit and project level access inheritance.  Within GCP, it is recommended that Groups be identified considering how access to specific resources is organized across the folder structure identified within the Resource Management section to prevent an overload of Groups as GCP projects proliferate. The table below lists the identified roles and PRC groups for GCP Foundation.</w:t>
      </w:r>
    </w:p>
    <w:p w:rsidR="00000000" w:rsidDel="00000000" w:rsidP="00000000" w:rsidRDefault="00000000" w:rsidRPr="00000000" w14:paraId="00000380">
      <w:pPr>
        <w:pStyle w:val="Heading2"/>
        <w:rPr>
          <w:rFonts w:ascii="Roboto" w:cs="Roboto" w:eastAsia="Roboto" w:hAnsi="Roboto"/>
        </w:rPr>
      </w:pPr>
      <w:bookmarkStart w:colFirst="0" w:colLast="0" w:name="_a3tywnx97tkp" w:id="29"/>
      <w:bookmarkEnd w:id="29"/>
      <w:r w:rsidDel="00000000" w:rsidR="00000000" w:rsidRPr="00000000">
        <w:rPr>
          <w:rFonts w:ascii="Roboto" w:cs="Roboto" w:eastAsia="Roboto" w:hAnsi="Roboto"/>
          <w:rtl w:val="0"/>
        </w:rPr>
        <w:t xml:space="preserve">3.2 Cloud Identity</w:t>
      </w:r>
    </w:p>
    <w:p w:rsidR="00000000" w:rsidDel="00000000" w:rsidP="00000000" w:rsidRDefault="00000000" w:rsidRPr="00000000" w14:paraId="00000381">
      <w:pPr>
        <w:spacing w:after="200" w:lineRule="auto"/>
        <w:rPr>
          <w:rFonts w:ascii="Roboto" w:cs="Roboto" w:eastAsia="Roboto" w:hAnsi="Roboto"/>
        </w:rPr>
      </w:pPr>
      <w:r w:rsidDel="00000000" w:rsidR="00000000" w:rsidRPr="00000000">
        <w:rPr>
          <w:rFonts w:ascii="Roboto" w:cs="Roboto" w:eastAsia="Roboto" w:hAnsi="Roboto"/>
          <w:rtl w:val="0"/>
        </w:rPr>
        <w:t xml:space="preserve">Google Cloud Identity is the product used for managing users, groups, and domain-wide security settings for G Suite and Google Cloud Platform. Cloud Identity is tied to a unique DNS domain that needs to be enabled for receiving email (e.g., has an appropriate MX configured) so that users and groups configured with responsibilities in GCP can receive generated notifications.</w:t>
      </w:r>
    </w:p>
    <w:p w:rsidR="00000000" w:rsidDel="00000000" w:rsidP="00000000" w:rsidRDefault="00000000" w:rsidRPr="00000000" w14:paraId="00000382">
      <w:pPr>
        <w:spacing w:after="200" w:lineRule="auto"/>
        <w:rPr>
          <w:rFonts w:ascii="Roboto" w:cs="Roboto" w:eastAsia="Roboto" w:hAnsi="Roboto"/>
        </w:rPr>
      </w:pPr>
      <w:r w:rsidDel="00000000" w:rsidR="00000000" w:rsidRPr="00000000">
        <w:rPr>
          <w:rFonts w:ascii="Roboto" w:cs="Roboto" w:eastAsia="Roboto" w:hAnsi="Roboto"/>
          <w:rtl w:val="0"/>
        </w:rPr>
        <w:t xml:space="preserve">Cloud Identity configurations are made in the Admin Console. Existing</w:t>
      </w:r>
      <w:r w:rsidDel="00000000" w:rsidR="00000000" w:rsidRPr="00000000">
        <w:rPr>
          <w:rFonts w:ascii="Roboto" w:cs="Roboto" w:eastAsia="Roboto" w:hAnsi="Roboto"/>
          <w:strike w:val="1"/>
          <w:rtl w:val="0"/>
        </w:rPr>
        <w:t xml:space="preserve"> </w:t>
      </w:r>
      <w:r w:rsidDel="00000000" w:rsidR="00000000" w:rsidRPr="00000000">
        <w:rPr>
          <w:rFonts w:ascii="Roboto" w:cs="Roboto" w:eastAsia="Roboto" w:hAnsi="Roboto"/>
          <w:rtl w:val="0"/>
        </w:rPr>
        <w:t xml:space="preserve">G Suite customers can use their G Suite Admin Console for Cloud Identity. Customers without an existing G Suite account can create a Cloud Identity in the "IAM" section of the GCP Cloud Console.</w:t>
      </w:r>
    </w:p>
    <w:p w:rsidR="00000000" w:rsidDel="00000000" w:rsidP="00000000" w:rsidRDefault="00000000" w:rsidRPr="00000000" w14:paraId="00000383">
      <w:pPr>
        <w:rPr>
          <w:rFonts w:ascii="Roboto" w:cs="Roboto" w:eastAsia="Roboto" w:hAnsi="Roboto"/>
        </w:rPr>
      </w:pPr>
      <w:r w:rsidDel="00000000" w:rsidR="00000000" w:rsidRPr="00000000">
        <w:rPr>
          <w:rFonts w:ascii="Roboto" w:cs="Roboto" w:eastAsia="Roboto" w:hAnsi="Roboto"/>
          <w:rtl w:val="0"/>
        </w:rPr>
        <w:t xml:space="preserve">AMEX will use aexp.com for the identities of users and groups configured in GCP.</w:t>
      </w:r>
    </w:p>
    <w:p w:rsidR="00000000" w:rsidDel="00000000" w:rsidP="00000000" w:rsidRDefault="00000000" w:rsidRPr="00000000" w14:paraId="00000384">
      <w:pPr>
        <w:rPr>
          <w:rFonts w:ascii="Roboto" w:cs="Roboto" w:eastAsia="Roboto" w:hAnsi="Roboto"/>
        </w:rPr>
      </w:pPr>
      <w:r w:rsidDel="00000000" w:rsidR="00000000" w:rsidRPr="00000000">
        <w:rPr>
          <w:rtl w:val="0"/>
        </w:rPr>
      </w:r>
    </w:p>
    <w:p w:rsidR="00000000" w:rsidDel="00000000" w:rsidP="00000000" w:rsidRDefault="00000000" w:rsidRPr="00000000" w14:paraId="00000385">
      <w:pPr>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127000" cy="145143"/>
            <wp:effectExtent b="0" l="0" r="0" t="0"/>
            <wp:docPr id="2"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127000" cy="145143"/>
                    </a:xfrm>
                    <a:prstGeom prst="rect"/>
                    <a:ln/>
                  </pic:spPr>
                </pic:pic>
              </a:graphicData>
            </a:graphic>
          </wp:inline>
        </w:drawing>
      </w:r>
      <w:r w:rsidDel="00000000" w:rsidR="00000000" w:rsidRPr="00000000">
        <w:rPr>
          <w:rFonts w:ascii="Roboto" w:cs="Roboto" w:eastAsia="Roboto" w:hAnsi="Roboto"/>
          <w:sz w:val="28"/>
          <w:szCs w:val="28"/>
          <w:rtl w:val="0"/>
        </w:rPr>
        <w:t xml:space="preserve"> Domains</w:t>
      </w:r>
    </w:p>
    <w:p w:rsidR="00000000" w:rsidDel="00000000" w:rsidP="00000000" w:rsidRDefault="00000000" w:rsidRPr="00000000" w14:paraId="00000386">
      <w:pPr>
        <w:rPr>
          <w:rFonts w:ascii="Roboto" w:cs="Roboto" w:eastAsia="Roboto" w:hAnsi="Roboto"/>
        </w:rPr>
      </w:pPr>
      <w:r w:rsidDel="00000000" w:rsidR="00000000" w:rsidRPr="00000000">
        <w:rPr>
          <w:rFonts w:ascii="Roboto" w:cs="Roboto" w:eastAsia="Roboto" w:hAnsi="Roboto"/>
          <w:rtl w:val="0"/>
        </w:rPr>
        <w:t xml:space="preserve">The customer selects a primary domain and has the option to create a secondary domain.</w:t>
      </w:r>
    </w:p>
    <w:p w:rsidR="00000000" w:rsidDel="00000000" w:rsidP="00000000" w:rsidRDefault="00000000" w:rsidRPr="00000000" w14:paraId="00000387">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388">
      <w:pPr>
        <w:jc w:val="center"/>
        <w:rPr>
          <w:rFonts w:ascii="Roboto" w:cs="Roboto" w:eastAsia="Roboto" w:hAnsi="Roboto"/>
          <w:sz w:val="28"/>
          <w:szCs w:val="28"/>
        </w:rPr>
      </w:pPr>
      <w:r w:rsidDel="00000000" w:rsidR="00000000" w:rsidRPr="00000000">
        <w:rPr>
          <w:rFonts w:ascii="Roboto" w:cs="Roboto" w:eastAsia="Roboto" w:hAnsi="Roboto"/>
          <w:sz w:val="28"/>
          <w:szCs w:val="28"/>
        </w:rPr>
        <mc:AlternateContent>
          <mc:Choice Requires="wpg">
            <w:drawing>
              <wp:inline distB="114300" distT="114300" distL="114300" distR="114300">
                <wp:extent cx="5748338" cy="1670063"/>
                <wp:effectExtent b="0" l="0" r="0" t="0"/>
                <wp:docPr id="1" name=""/>
                <a:graphic>
                  <a:graphicData uri="http://schemas.microsoft.com/office/word/2010/wordprocessingGroup">
                    <wpg:wgp>
                      <wpg:cNvGrpSpPr/>
                      <wpg:grpSpPr>
                        <a:xfrm>
                          <a:off x="165058" y="154125"/>
                          <a:ext cx="5748338" cy="1670063"/>
                          <a:chOff x="165058" y="154125"/>
                          <a:chExt cx="5532796" cy="1589100"/>
                        </a:xfrm>
                      </wpg:grpSpPr>
                      <wps:wsp>
                        <wps:cNvSpPr txBox="1"/>
                        <wps:cNvPr id="2" name="Shape 2"/>
                        <wps:spPr>
                          <a:xfrm>
                            <a:off x="3462854" y="282842"/>
                            <a:ext cx="2235000" cy="19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666666"/>
                                  <w:sz w:val="24"/>
                                  <w:vertAlign w:val="baseline"/>
                                </w:rPr>
                                <w:t xml:space="preserve">Google Account</w:t>
                              </w:r>
                            </w:p>
                          </w:txbxContent>
                        </wps:txbx>
                        <wps:bodyPr anchorCtr="0" anchor="ctr" bIns="91425" lIns="91425" spcFirstLastPara="1" rIns="91425" wrap="square" tIns="91425">
                          <a:noAutofit/>
                        </wps:bodyPr>
                      </wps:wsp>
                      <wps:wsp>
                        <wps:cNvSpPr txBox="1"/>
                        <wps:cNvPr id="3" name="Shape 3"/>
                        <wps:spPr>
                          <a:xfrm>
                            <a:off x="3462850" y="633857"/>
                            <a:ext cx="1647900" cy="350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666666"/>
                                  <w:sz w:val="24"/>
                                  <w:vertAlign w:val="baseline"/>
                                </w:rPr>
                                <w:t xml:space="preserve">Primary Domain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666666"/>
                                  <w:sz w:val="24"/>
                                  <w:vertAlign w:val="baseline"/>
                                </w:rPr>
                              </w:r>
                              <w:r w:rsidDel="00000000" w:rsidR="00000000" w:rsidRPr="00000000">
                                <w:rPr>
                                  <w:rFonts w:ascii="Roboto" w:cs="Roboto" w:eastAsia="Roboto" w:hAnsi="Roboto"/>
                                  <w:b w:val="0"/>
                                  <w:i w:val="0"/>
                                  <w:smallCaps w:val="0"/>
                                  <w:strike w:val="0"/>
                                  <w:color w:val="666666"/>
                                  <w:sz w:val="20"/>
                                  <w:vertAlign w:val="baseline"/>
                                </w:rPr>
                                <w:t xml:space="preserve">For user accounts</w:t>
                              </w:r>
                            </w:p>
                          </w:txbxContent>
                        </wps:txbx>
                        <wps:bodyPr anchorCtr="0" anchor="t" bIns="91425" lIns="91425" spcFirstLastPara="1" rIns="91425" wrap="square" tIns="91425">
                          <a:noAutofit/>
                        </wps:bodyPr>
                      </wps:wsp>
                      <wps:wsp>
                        <wps:cNvSpPr txBox="1"/>
                        <wps:cNvPr id="4" name="Shape 4"/>
                        <wps:spPr>
                          <a:xfrm>
                            <a:off x="3462850" y="1116607"/>
                            <a:ext cx="2124000" cy="44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666666"/>
                                  <w:sz w:val="24"/>
                                  <w:vertAlign w:val="baseline"/>
                                </w:rPr>
                                <w:t xml:space="preserve">Secondary Domain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666666"/>
                                  <w:sz w:val="24"/>
                                  <w:vertAlign w:val="baseline"/>
                                </w:rPr>
                              </w:r>
                              <w:r w:rsidDel="00000000" w:rsidR="00000000" w:rsidRPr="00000000">
                                <w:rPr>
                                  <w:rFonts w:ascii="Roboto" w:cs="Roboto" w:eastAsia="Roboto" w:hAnsi="Roboto"/>
                                  <w:b w:val="0"/>
                                  <w:i w:val="0"/>
                                  <w:smallCaps w:val="0"/>
                                  <w:strike w:val="0"/>
                                  <w:color w:val="666666"/>
                                  <w:sz w:val="20"/>
                                  <w:vertAlign w:val="baseline"/>
                                </w:rPr>
                                <w:t xml:space="preserve">If required</w:t>
                              </w:r>
                            </w:p>
                          </w:txbxContent>
                        </wps:txbx>
                        <wps:bodyPr anchorCtr="0" anchor="t" bIns="91425" lIns="91425" spcFirstLastPara="1" rIns="91425" wrap="square" tIns="91425">
                          <a:noAutofit/>
                        </wps:bodyPr>
                      </wps:wsp>
                      <wps:wsp>
                        <wps:cNvCnPr/>
                        <wps:spPr>
                          <a:xfrm flipH="1" rot="10800000">
                            <a:off x="2676525" y="391450"/>
                            <a:ext cx="783600" cy="1200"/>
                          </a:xfrm>
                          <a:prstGeom prst="straightConnector1">
                            <a:avLst/>
                          </a:prstGeom>
                          <a:noFill/>
                          <a:ln cap="flat" cmpd="sng" w="19050">
                            <a:solidFill>
                              <a:srgbClr val="99999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685467" y="830421"/>
                            <a:ext cx="827100" cy="0"/>
                          </a:xfrm>
                          <a:prstGeom prst="straightConnector1">
                            <a:avLst/>
                          </a:prstGeom>
                          <a:noFill/>
                          <a:ln cap="flat" cmpd="sng" w="19050">
                            <a:solidFill>
                              <a:srgbClr val="99999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685467" y="1283675"/>
                            <a:ext cx="827100" cy="0"/>
                          </a:xfrm>
                          <a:prstGeom prst="straightConnector1">
                            <a:avLst/>
                          </a:prstGeom>
                          <a:noFill/>
                          <a:ln cap="flat" cmpd="sng" w="19050">
                            <a:solidFill>
                              <a:srgbClr val="999999"/>
                            </a:solidFill>
                            <a:prstDash val="solid"/>
                            <a:round/>
                            <a:headEnd len="med" w="med" type="none"/>
                            <a:tailEnd len="med" w="med" type="triangle"/>
                          </a:ln>
                        </wps:spPr>
                        <wps:bodyPr anchorCtr="0" anchor="ctr" bIns="91425" lIns="91425" spcFirstLastPara="1" rIns="91425" wrap="square" tIns="91425">
                          <a:noAutofit/>
                        </wps:bodyPr>
                      </wps:wsp>
                      <wps:wsp>
                        <wps:cNvSpPr/>
                        <wps:cNvPr id="8" name="Shape 8"/>
                        <wps:spPr>
                          <a:xfrm>
                            <a:off x="172925" y="154125"/>
                            <a:ext cx="2616600" cy="15891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338250" y="677973"/>
                            <a:ext cx="2274000" cy="307500"/>
                          </a:xfrm>
                          <a:prstGeom prst="roundRect">
                            <a:avLst>
                              <a:gd fmla="val 16667" name="adj"/>
                            </a:avLst>
                          </a:prstGeom>
                          <a:solidFill>
                            <a:srgbClr val="EA4335"/>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ffffff"/>
                                  <w:sz w:val="24"/>
                                  <w:vertAlign w:val="baseline"/>
                                </w:rPr>
                                <w:t xml:space="preserve">[domain name]</w:t>
                              </w:r>
                            </w:p>
                          </w:txbxContent>
                        </wps:txbx>
                        <wps:bodyPr anchorCtr="0" anchor="ctr" bIns="91425" lIns="91425" spcFirstLastPara="1" rIns="91425" wrap="square" tIns="91425">
                          <a:noAutofit/>
                        </wps:bodyPr>
                      </wps:wsp>
                      <wps:wsp>
                        <wps:cNvSpPr txBox="1"/>
                        <wps:cNvPr id="10" name="Shape 10"/>
                        <wps:spPr>
                          <a:xfrm>
                            <a:off x="184348" y="154131"/>
                            <a:ext cx="2603100" cy="447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6e6e6e"/>
                                  <w:sz w:val="28"/>
                                  <w:vertAlign w:val="baseline"/>
                                </w:rPr>
                                <w:t xml:space="preserve">Company</w:t>
                              </w:r>
                            </w:p>
                          </w:txbxContent>
                        </wps:txbx>
                        <wps:bodyPr anchorCtr="0" anchor="ctr" bIns="91425" lIns="91425" spcFirstLastPara="1" rIns="91425" wrap="square" tIns="91425">
                          <a:noAutofit/>
                        </wps:bodyPr>
                      </wps:wsp>
                      <wps:wsp>
                        <wps:cNvSpPr/>
                        <wps:cNvPr id="11" name="Shape 11"/>
                        <wps:spPr>
                          <a:xfrm>
                            <a:off x="338250" y="1126012"/>
                            <a:ext cx="2274000" cy="307500"/>
                          </a:xfrm>
                          <a:prstGeom prst="roundRect">
                            <a:avLst>
                              <a:gd fmla="val 16667" name="adj"/>
                            </a:avLst>
                          </a:prstGeom>
                          <a:solidFill>
                            <a:srgbClr val="A12E24"/>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ffffff"/>
                                  <w:sz w:val="24"/>
                                  <w:vertAlign w:val="baseline"/>
                                </w:rPr>
                                <w:t xml:space="preserve">[secondary domain name]</w:t>
                              </w:r>
                            </w:p>
                          </w:txbxContent>
                        </wps:txbx>
                        <wps:bodyPr anchorCtr="0" anchor="ctr" bIns="91425" lIns="91425" spcFirstLastPara="1" rIns="91425" wrap="square" tIns="91425">
                          <a:noAutofit/>
                        </wps:bodyPr>
                      </wps:wsp>
                      <wps:wsp>
                        <wps:cNvCnPr/>
                        <wps:spPr>
                          <a:xfrm>
                            <a:off x="165058" y="541827"/>
                            <a:ext cx="26205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cNvGrpSpPr/>
                        <wpg:grpSpPr>
                          <a:xfrm>
                            <a:off x="5110742" y="726643"/>
                            <a:ext cx="182809" cy="324449"/>
                            <a:chOff x="474414" y="1878451"/>
                            <a:chExt cx="217500" cy="324449"/>
                          </a:xfrm>
                        </wpg:grpSpPr>
                        <wps:wsp>
                          <wps:cNvSpPr/>
                          <wps:cNvPr id="14" name="Shape 14"/>
                          <wps:spPr>
                            <a:xfrm>
                              <a:off x="485406" y="1878451"/>
                              <a:ext cx="195300" cy="141300"/>
                            </a:xfrm>
                            <a:prstGeom prst="ellipse">
                              <a:avLst/>
                            </a:prstGeom>
                            <a:solidFill>
                              <a:srgbClr val="D9D9D9"/>
                            </a:solidFill>
                            <a:ln cap="flat" cmpd="sng" w="9525">
                              <a:solidFill>
                                <a:srgbClr val="99999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rot="-5434092">
                              <a:off x="492410" y="2003547"/>
                              <a:ext cx="181509" cy="215705"/>
                            </a:xfrm>
                            <a:prstGeom prst="flowChartDelay">
                              <a:avLst/>
                            </a:prstGeom>
                            <a:solidFill>
                              <a:srgbClr val="D9D9D9"/>
                            </a:solidFill>
                            <a:ln cap="flat" cmpd="sng" w="9525">
                              <a:solidFill>
                                <a:srgbClr val="99999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a:off x="5110742" y="1183843"/>
                            <a:ext cx="182809" cy="324449"/>
                            <a:chOff x="474414" y="1878451"/>
                            <a:chExt cx="217500" cy="324449"/>
                          </a:xfrm>
                        </wpg:grpSpPr>
                        <wps:wsp>
                          <wps:cNvSpPr/>
                          <wps:cNvPr id="17" name="Shape 17"/>
                          <wps:spPr>
                            <a:xfrm>
                              <a:off x="485406" y="1878451"/>
                              <a:ext cx="195300" cy="141300"/>
                            </a:xfrm>
                            <a:prstGeom prst="ellipse">
                              <a:avLst/>
                            </a:prstGeom>
                            <a:solidFill>
                              <a:srgbClr val="D9D9D9"/>
                            </a:solidFill>
                            <a:ln cap="flat" cmpd="sng" w="9525">
                              <a:solidFill>
                                <a:srgbClr val="99999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rot="-5434092">
                              <a:off x="492410" y="2003547"/>
                              <a:ext cx="181509" cy="215705"/>
                            </a:xfrm>
                            <a:prstGeom prst="flowChartDelay">
                              <a:avLst/>
                            </a:prstGeom>
                            <a:solidFill>
                              <a:srgbClr val="D9D9D9"/>
                            </a:solidFill>
                            <a:ln cap="flat" cmpd="sng" w="9525">
                              <a:solidFill>
                                <a:srgbClr val="99999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a:off x="5186942" y="1260043"/>
                            <a:ext cx="182809" cy="324449"/>
                            <a:chOff x="474414" y="1878451"/>
                            <a:chExt cx="217500" cy="324449"/>
                          </a:xfrm>
                        </wpg:grpSpPr>
                        <wps:wsp>
                          <wps:cNvSpPr/>
                          <wps:cNvPr id="20" name="Shape 20"/>
                          <wps:spPr>
                            <a:xfrm>
                              <a:off x="485406" y="1878451"/>
                              <a:ext cx="195300" cy="141300"/>
                            </a:xfrm>
                            <a:prstGeom prst="ellipse">
                              <a:avLst/>
                            </a:prstGeom>
                            <a:solidFill>
                              <a:srgbClr val="D9D9D9"/>
                            </a:solidFill>
                            <a:ln cap="flat" cmpd="sng" w="9525">
                              <a:solidFill>
                                <a:srgbClr val="99999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rot="-5434092">
                              <a:off x="492410" y="2003547"/>
                              <a:ext cx="181509" cy="215705"/>
                            </a:xfrm>
                            <a:prstGeom prst="flowChartDelay">
                              <a:avLst/>
                            </a:prstGeom>
                            <a:solidFill>
                              <a:srgbClr val="D9D9D9"/>
                            </a:solidFill>
                            <a:ln cap="flat" cmpd="sng" w="9525">
                              <a:solidFill>
                                <a:srgbClr val="99999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5748338" cy="1670063"/>
                <wp:effectExtent b="0" l="0" r="0" t="0"/>
                <wp:docPr id="1" name="image34.png"/>
                <a:graphic>
                  <a:graphicData uri="http://schemas.openxmlformats.org/drawingml/2006/picture">
                    <pic:pic>
                      <pic:nvPicPr>
                        <pic:cNvPr id="0" name="image34.png"/>
                        <pic:cNvPicPr preferRelativeResize="0"/>
                      </pic:nvPicPr>
                      <pic:blipFill>
                        <a:blip r:embed="rId37"/>
                        <a:srcRect/>
                        <a:stretch>
                          <a:fillRect/>
                        </a:stretch>
                      </pic:blipFill>
                      <pic:spPr>
                        <a:xfrm>
                          <a:off x="0" y="0"/>
                          <a:ext cx="5748338" cy="16700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89">
      <w:pPr>
        <w:rPr>
          <w:rFonts w:ascii="Roboto" w:cs="Roboto" w:eastAsia="Roboto" w:hAnsi="Roboto"/>
        </w:rPr>
      </w:pPr>
      <w:r w:rsidDel="00000000" w:rsidR="00000000" w:rsidRPr="00000000">
        <w:rPr>
          <w:rtl w:val="0"/>
        </w:rPr>
      </w:r>
    </w:p>
    <w:p w:rsidR="00000000" w:rsidDel="00000000" w:rsidP="00000000" w:rsidRDefault="00000000" w:rsidRPr="00000000" w14:paraId="0000038A">
      <w:pPr>
        <w:rPr>
          <w:rFonts w:ascii="Roboto" w:cs="Roboto" w:eastAsia="Roboto" w:hAnsi="Roboto"/>
        </w:rPr>
      </w:pPr>
      <w:r w:rsidDel="00000000" w:rsidR="00000000" w:rsidRPr="00000000">
        <w:rPr>
          <w:rFonts w:ascii="Roboto" w:cs="Roboto" w:eastAsia="Roboto" w:hAnsi="Roboto"/>
          <w:rtl w:val="0"/>
        </w:rPr>
        <w:t xml:space="preserve"> AMEX will use only the primary domain.</w:t>
      </w:r>
    </w:p>
    <w:p w:rsidR="00000000" w:rsidDel="00000000" w:rsidP="00000000" w:rsidRDefault="00000000" w:rsidRPr="00000000" w14:paraId="0000038B">
      <w:pPr>
        <w:pStyle w:val="Heading3"/>
        <w:rPr>
          <w:rFonts w:ascii="Roboto" w:cs="Roboto" w:eastAsia="Roboto" w:hAnsi="Roboto"/>
        </w:rPr>
      </w:pPr>
      <w:bookmarkStart w:colFirst="0" w:colLast="0" w:name="_u4ek6l39teg" w:id="30"/>
      <w:bookmarkEnd w:id="30"/>
      <w:r w:rsidDel="00000000" w:rsidR="00000000" w:rsidRPr="00000000">
        <w:rPr>
          <w:rtl w:val="0"/>
        </w:rPr>
      </w:r>
    </w:p>
    <w:p w:rsidR="00000000" w:rsidDel="00000000" w:rsidP="00000000" w:rsidRDefault="00000000" w:rsidRPr="00000000" w14:paraId="0000038C">
      <w:pPr>
        <w:pStyle w:val="Heading3"/>
        <w:rPr>
          <w:rFonts w:ascii="Roboto" w:cs="Roboto" w:eastAsia="Roboto" w:hAnsi="Roboto"/>
          <w:b w:val="1"/>
          <w:color w:val="757575"/>
        </w:rPr>
      </w:pPr>
      <w:bookmarkStart w:colFirst="0" w:colLast="0" w:name="_lt8bqbrxsl6z" w:id="31"/>
      <w:bookmarkEnd w:id="31"/>
      <w:r w:rsidDel="00000000" w:rsidR="00000000" w:rsidRPr="00000000">
        <w:rPr>
          <w:rFonts w:ascii="Roboto" w:cs="Roboto" w:eastAsia="Roboto" w:hAnsi="Roboto"/>
          <w:rtl w:val="0"/>
        </w:rPr>
        <w:t xml:space="preserve">3.2.1 Admin Console</w:t>
      </w:r>
      <w:r w:rsidDel="00000000" w:rsidR="00000000" w:rsidRPr="00000000">
        <w:rPr>
          <w:rtl w:val="0"/>
        </w:rPr>
      </w:r>
    </w:p>
    <w:p w:rsidR="00000000" w:rsidDel="00000000" w:rsidP="00000000" w:rsidRDefault="00000000" w:rsidRPr="00000000" w14:paraId="0000038D">
      <w:pPr>
        <w:rPr>
          <w:rFonts w:ascii="Roboto" w:cs="Roboto" w:eastAsia="Roboto" w:hAnsi="Roboto"/>
        </w:rPr>
      </w:pPr>
      <w:r w:rsidDel="00000000" w:rsidR="00000000" w:rsidRPr="00000000">
        <w:rPr>
          <w:rFonts w:ascii="Roboto" w:cs="Roboto" w:eastAsia="Roboto" w:hAnsi="Roboto"/>
          <w:rtl w:val="0"/>
        </w:rPr>
        <w:t xml:space="preserve">The Google Admin Console (</w:t>
      </w:r>
      <w:hyperlink r:id="rId38">
        <w:r w:rsidDel="00000000" w:rsidR="00000000" w:rsidRPr="00000000">
          <w:rPr>
            <w:rFonts w:ascii="Roboto" w:cs="Roboto" w:eastAsia="Roboto" w:hAnsi="Roboto"/>
            <w:color w:val="1155cc"/>
            <w:u w:val="single"/>
            <w:rtl w:val="0"/>
          </w:rPr>
          <w:t xml:space="preserve">https://admin.google.com/</w:t>
        </w:r>
      </w:hyperlink>
      <w:r w:rsidDel="00000000" w:rsidR="00000000" w:rsidRPr="00000000">
        <w:rPr>
          <w:rFonts w:ascii="Roboto" w:cs="Roboto" w:eastAsia="Roboto" w:hAnsi="Roboto"/>
          <w:rtl w:val="0"/>
        </w:rPr>
        <w:t xml:space="preserve">) is the centralized console to manage a Google instance's users, groups, and security settings. For G Suite customers, the Admin Console provides additional functionality to configure their user’s G Suite experiences.</w:t>
      </w:r>
    </w:p>
    <w:p w:rsidR="00000000" w:rsidDel="00000000" w:rsidP="00000000" w:rsidRDefault="00000000" w:rsidRPr="00000000" w14:paraId="0000038E">
      <w:pPr>
        <w:rPr>
          <w:rFonts w:ascii="Roboto" w:cs="Roboto" w:eastAsia="Roboto" w:hAnsi="Roboto"/>
        </w:rPr>
      </w:pPr>
      <w:r w:rsidDel="00000000" w:rsidR="00000000" w:rsidRPr="00000000">
        <w:rPr>
          <w:rtl w:val="0"/>
        </w:rPr>
      </w:r>
    </w:p>
    <w:p w:rsidR="00000000" w:rsidDel="00000000" w:rsidP="00000000" w:rsidRDefault="00000000" w:rsidRPr="00000000" w14:paraId="0000038F">
      <w:pPr>
        <w:jc w:val="center"/>
        <w:rPr>
          <w:rFonts w:ascii="Roboto" w:cs="Roboto" w:eastAsia="Roboto" w:hAnsi="Roboto"/>
          <w:color w:val="ff0000"/>
        </w:rPr>
      </w:pPr>
      <w:r w:rsidDel="00000000" w:rsidR="00000000" w:rsidRPr="00000000">
        <w:rPr>
          <w:rFonts w:ascii="Roboto" w:cs="Roboto" w:eastAsia="Roboto" w:hAnsi="Roboto"/>
          <w:color w:val="ff0000"/>
        </w:rPr>
        <w:drawing>
          <wp:inline distB="114300" distT="114300" distL="114300" distR="114300">
            <wp:extent cx="5059363" cy="3781425"/>
            <wp:effectExtent b="0" l="0" r="0" t="0"/>
            <wp:docPr descr="Screenshot from 2016-12-13 14:26:10.png" id="7" name="image15.png"/>
            <a:graphic>
              <a:graphicData uri="http://schemas.openxmlformats.org/drawingml/2006/picture">
                <pic:pic>
                  <pic:nvPicPr>
                    <pic:cNvPr descr="Screenshot from 2016-12-13 14:26:10.png" id="0" name="image15.png"/>
                    <pic:cNvPicPr preferRelativeResize="0"/>
                  </pic:nvPicPr>
                  <pic:blipFill>
                    <a:blip r:embed="rId39"/>
                    <a:srcRect b="741" l="610" r="2166" t="1079"/>
                    <a:stretch>
                      <a:fillRect/>
                    </a:stretch>
                  </pic:blipFill>
                  <pic:spPr>
                    <a:xfrm>
                      <a:off x="0" y="0"/>
                      <a:ext cx="5059363"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rPr>
          <w:rFonts w:ascii="Roboto" w:cs="Roboto" w:eastAsia="Roboto" w:hAnsi="Roboto"/>
          <w:color w:val="ff0000"/>
        </w:rPr>
      </w:pPr>
      <w:r w:rsidDel="00000000" w:rsidR="00000000" w:rsidRPr="00000000">
        <w:rPr>
          <w:rtl w:val="0"/>
        </w:rPr>
      </w:r>
    </w:p>
    <w:p w:rsidR="00000000" w:rsidDel="00000000" w:rsidP="00000000" w:rsidRDefault="00000000" w:rsidRPr="00000000" w14:paraId="00000391">
      <w:pPr>
        <w:pStyle w:val="Heading3"/>
        <w:rPr>
          <w:rFonts w:ascii="Roboto" w:cs="Roboto" w:eastAsia="Roboto" w:hAnsi="Roboto"/>
          <w:sz w:val="36"/>
          <w:szCs w:val="36"/>
        </w:rPr>
      </w:pPr>
      <w:bookmarkStart w:colFirst="0" w:colLast="0" w:name="_1ow1b1p81o5" w:id="32"/>
      <w:bookmarkEnd w:id="32"/>
      <w:r w:rsidDel="00000000" w:rsidR="00000000" w:rsidRPr="00000000">
        <w:rPr>
          <w:rFonts w:ascii="Roboto" w:cs="Roboto" w:eastAsia="Roboto" w:hAnsi="Roboto"/>
          <w:rtl w:val="0"/>
        </w:rPr>
        <w:t xml:space="preserve">3</w:t>
      </w:r>
      <w:r w:rsidDel="00000000" w:rsidR="00000000" w:rsidRPr="00000000">
        <w:rPr>
          <w:rFonts w:ascii="Roboto" w:cs="Roboto" w:eastAsia="Roboto" w:hAnsi="Roboto"/>
          <w:rtl w:val="0"/>
        </w:rPr>
        <w:t xml:space="preserve">.2.2 Identity</w:t>
      </w:r>
      <w:r w:rsidDel="00000000" w:rsidR="00000000" w:rsidRPr="00000000">
        <w:rPr>
          <w:rtl w:val="0"/>
        </w:rPr>
      </w:r>
    </w:p>
    <w:p w:rsidR="00000000" w:rsidDel="00000000" w:rsidP="00000000" w:rsidRDefault="00000000" w:rsidRPr="00000000" w14:paraId="00000392">
      <w:pPr>
        <w:rPr>
          <w:rFonts w:ascii="Roboto" w:cs="Roboto" w:eastAsia="Roboto" w:hAnsi="Roboto"/>
        </w:rPr>
      </w:pPr>
      <w:r w:rsidDel="00000000" w:rsidR="00000000" w:rsidRPr="00000000">
        <w:rPr>
          <w:rFonts w:ascii="Roboto" w:cs="Roboto" w:eastAsia="Roboto" w:hAnsi="Roboto"/>
          <w:rtl w:val="0"/>
        </w:rPr>
        <w:t xml:space="preserve">Identity for American Express users is provided by OKTA, which is integrated with an on-premise Active Directory (AD). Identities are synchronized from Active directory to Okta and then from Okta to Google Cloud Identity and this process can take upto 4 hours.</w:t>
      </w:r>
    </w:p>
    <w:p w:rsidR="00000000" w:rsidDel="00000000" w:rsidP="00000000" w:rsidRDefault="00000000" w:rsidRPr="00000000" w14:paraId="00000393">
      <w:pPr>
        <w:rPr>
          <w:rFonts w:ascii="Roboto" w:cs="Roboto" w:eastAsia="Roboto" w:hAnsi="Roboto"/>
        </w:rPr>
      </w:pPr>
      <w:r w:rsidDel="00000000" w:rsidR="00000000" w:rsidRPr="00000000">
        <w:rPr>
          <w:rtl w:val="0"/>
        </w:rPr>
      </w:r>
    </w:p>
    <w:p w:rsidR="00000000" w:rsidDel="00000000" w:rsidP="00000000" w:rsidRDefault="00000000" w:rsidRPr="00000000" w14:paraId="00000394">
      <w:pPr>
        <w:rPr>
          <w:rFonts w:ascii="Roboto" w:cs="Roboto" w:eastAsia="Roboto" w:hAnsi="Roboto"/>
        </w:rPr>
      </w:pPr>
      <w:r w:rsidDel="00000000" w:rsidR="00000000" w:rsidRPr="00000000">
        <w:rPr>
          <w:rFonts w:ascii="Roboto" w:cs="Roboto" w:eastAsia="Roboto" w:hAnsi="Roboto"/>
          <w:rtl w:val="0"/>
        </w:rPr>
        <w:t xml:space="preserve">OKTA is used as the Identity Provider (IdP) and for Single Sign-On (SSO). Access to OKTA is currently only available within the American Express internal network. This requires users to connect into Amex’s on-prem network using a client VPN before being able to access Google Cloud. Providing access without a client VPN is being considered, but is outside of the scope of the current design.</w:t>
      </w:r>
    </w:p>
    <w:p w:rsidR="00000000" w:rsidDel="00000000" w:rsidP="00000000" w:rsidRDefault="00000000" w:rsidRPr="00000000" w14:paraId="00000395">
      <w:pPr>
        <w:rPr>
          <w:rFonts w:ascii="Roboto" w:cs="Roboto" w:eastAsia="Roboto" w:hAnsi="Roboto"/>
        </w:rPr>
      </w:pPr>
      <w:r w:rsidDel="00000000" w:rsidR="00000000" w:rsidRPr="00000000">
        <w:rPr>
          <w:rtl w:val="0"/>
        </w:rPr>
      </w:r>
    </w:p>
    <w:p w:rsidR="00000000" w:rsidDel="00000000" w:rsidP="00000000" w:rsidRDefault="00000000" w:rsidRPr="00000000" w14:paraId="00000396">
      <w:pPr>
        <w:rPr>
          <w:rFonts w:ascii="Roboto" w:cs="Roboto" w:eastAsia="Roboto" w:hAnsi="Roboto"/>
        </w:rPr>
      </w:pPr>
      <w:r w:rsidDel="00000000" w:rsidR="00000000" w:rsidRPr="00000000">
        <w:rPr>
          <w:rFonts w:ascii="Roboto" w:cs="Roboto" w:eastAsia="Roboto" w:hAnsi="Roboto"/>
          <w:rtl w:val="0"/>
        </w:rPr>
        <w:t xml:space="preserve">Google strongly recommends that all users be verified with 2FA (2 Factor Authentication). The use of usernames and passwords is simply not secure enough as a mechanism to prevent hijacking of user identities. OKTA supports 2FA, and this design delegates the responsibility of 2FA to OKTA as part of the IdP Single Sign-ON (SSO) process.  This design expects that OKTA will validate all non-Super Admin user identities with additional factors beyond username/passwords.</w:t>
      </w:r>
    </w:p>
    <w:p w:rsidR="00000000" w:rsidDel="00000000" w:rsidP="00000000" w:rsidRDefault="00000000" w:rsidRPr="00000000" w14:paraId="00000397">
      <w:pPr>
        <w:rPr>
          <w:rFonts w:ascii="Roboto" w:cs="Roboto" w:eastAsia="Roboto" w:hAnsi="Roboto"/>
        </w:rPr>
      </w:pPr>
      <w:r w:rsidDel="00000000" w:rsidR="00000000" w:rsidRPr="00000000">
        <w:rPr>
          <w:rtl w:val="0"/>
        </w:rPr>
      </w:r>
    </w:p>
    <w:p w:rsidR="00000000" w:rsidDel="00000000" w:rsidP="00000000" w:rsidRDefault="00000000" w:rsidRPr="00000000" w14:paraId="00000398">
      <w:pPr>
        <w:rPr>
          <w:rFonts w:ascii="Roboto Medium" w:cs="Roboto Medium" w:eastAsia="Roboto Medium" w:hAnsi="Roboto Medium"/>
          <w:highlight w:val="yellow"/>
        </w:rPr>
      </w:pPr>
      <w:r w:rsidDel="00000000" w:rsidR="00000000" w:rsidRPr="00000000">
        <w:rPr>
          <w:rFonts w:ascii="Roboto Medium" w:cs="Roboto Medium" w:eastAsia="Roboto Medium" w:hAnsi="Roboto Medium"/>
          <w:highlight w:val="yellow"/>
        </w:rPr>
        <w:drawing>
          <wp:inline distB="114300" distT="114300" distL="114300" distR="114300">
            <wp:extent cx="5943600" cy="1295400"/>
            <wp:effectExtent b="0" l="0" r="0" t="0"/>
            <wp:docPr id="33"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rPr>
          <w:rFonts w:ascii="Roboto Medium" w:cs="Roboto Medium" w:eastAsia="Roboto Medium" w:hAnsi="Roboto Medium"/>
          <w:highlight w:val="yellow"/>
        </w:rPr>
      </w:pPr>
      <w:r w:rsidDel="00000000" w:rsidR="00000000" w:rsidRPr="00000000">
        <w:rPr>
          <w:rtl w:val="0"/>
        </w:rPr>
      </w:r>
    </w:p>
    <w:p w:rsidR="00000000" w:rsidDel="00000000" w:rsidP="00000000" w:rsidRDefault="00000000" w:rsidRPr="00000000" w14:paraId="0000039A">
      <w:pPr>
        <w:rPr>
          <w:rFonts w:ascii="Roboto Medium" w:cs="Roboto Medium" w:eastAsia="Roboto Medium" w:hAnsi="Roboto Medium"/>
        </w:rPr>
      </w:pPr>
      <w:r w:rsidDel="00000000" w:rsidR="00000000" w:rsidRPr="00000000">
        <w:rPr>
          <w:rtl w:val="0"/>
        </w:rPr>
      </w:r>
    </w:p>
    <w:p w:rsidR="00000000" w:rsidDel="00000000" w:rsidP="00000000" w:rsidRDefault="00000000" w:rsidRPr="00000000" w14:paraId="0000039B">
      <w:pPr>
        <w:pStyle w:val="Heading3"/>
        <w:rPr>
          <w:rFonts w:ascii="Roboto Medium" w:cs="Roboto Medium" w:eastAsia="Roboto Medium" w:hAnsi="Roboto Medium"/>
          <w:color w:val="757575"/>
        </w:rPr>
      </w:pPr>
      <w:bookmarkStart w:colFirst="0" w:colLast="0" w:name="_s8oyk6gajik9" w:id="33"/>
      <w:bookmarkEnd w:id="33"/>
      <w:r w:rsidDel="00000000" w:rsidR="00000000" w:rsidRPr="00000000">
        <w:rPr>
          <w:rFonts w:ascii="Roboto" w:cs="Roboto" w:eastAsia="Roboto" w:hAnsi="Roboto"/>
          <w:rtl w:val="0"/>
        </w:rPr>
        <w:t xml:space="preserve">3.2.3 Super Admin</w:t>
      </w:r>
      <w:r w:rsidDel="00000000" w:rsidR="00000000" w:rsidRPr="00000000">
        <w:rPr>
          <w:rtl w:val="0"/>
        </w:rPr>
      </w:r>
    </w:p>
    <w:p w:rsidR="00000000" w:rsidDel="00000000" w:rsidP="00000000" w:rsidRDefault="00000000" w:rsidRPr="00000000" w14:paraId="0000039C">
      <w:pPr>
        <w:rPr>
          <w:rFonts w:ascii="Roboto" w:cs="Roboto" w:eastAsia="Roboto" w:hAnsi="Roboto"/>
        </w:rPr>
      </w:pPr>
      <w:r w:rsidDel="00000000" w:rsidR="00000000" w:rsidRPr="00000000">
        <w:rPr>
          <w:rFonts w:ascii="Roboto" w:cs="Roboto" w:eastAsia="Roboto" w:hAnsi="Roboto"/>
          <w:rtl w:val="0"/>
        </w:rPr>
        <w:t xml:space="preserve">This Google instance will be managed by the engineering team at AMEX. The engineering team will designate limited members with the Super Admin role managed and administered by the Google instance. </w:t>
      </w:r>
    </w:p>
    <w:p w:rsidR="00000000" w:rsidDel="00000000" w:rsidP="00000000" w:rsidRDefault="00000000" w:rsidRPr="00000000" w14:paraId="0000039D">
      <w:pPr>
        <w:rPr>
          <w:rFonts w:ascii="Roboto" w:cs="Roboto" w:eastAsia="Roboto" w:hAnsi="Roboto"/>
        </w:rPr>
      </w:pPr>
      <w:r w:rsidDel="00000000" w:rsidR="00000000" w:rsidRPr="00000000">
        <w:rPr>
          <w:rtl w:val="0"/>
        </w:rPr>
      </w:r>
    </w:p>
    <w:p w:rsidR="00000000" w:rsidDel="00000000" w:rsidP="00000000" w:rsidRDefault="00000000" w:rsidRPr="00000000" w14:paraId="0000039E">
      <w:pPr>
        <w:rPr>
          <w:rFonts w:ascii="Roboto" w:cs="Roboto" w:eastAsia="Roboto" w:hAnsi="Roboto"/>
        </w:rPr>
      </w:pPr>
      <w:hyperlink r:id="rId41">
        <w:r w:rsidDel="00000000" w:rsidR="00000000" w:rsidRPr="00000000">
          <w:rPr>
            <w:rFonts w:ascii="Roboto" w:cs="Roboto" w:eastAsia="Roboto" w:hAnsi="Roboto"/>
            <w:color w:val="1155cc"/>
            <w:u w:val="single"/>
            <w:rtl w:val="0"/>
          </w:rPr>
          <w:t xml:space="preserve">Super Admins</w:t>
        </w:r>
      </w:hyperlink>
      <w:r w:rsidDel="00000000" w:rsidR="00000000" w:rsidRPr="00000000">
        <w:rPr>
          <w:rFonts w:ascii="Roboto" w:cs="Roboto" w:eastAsia="Roboto" w:hAnsi="Roboto"/>
          <w:rtl w:val="0"/>
        </w:rPr>
        <w:t xml:space="preserve"> have the ability to set permissions (and passwords) for any user managed in their Google instance's Admin Console. Within GCP, a Super Admin also has the ability to establish </w:t>
      </w:r>
      <w:hyperlink r:id="rId42">
        <w:r w:rsidDel="00000000" w:rsidR="00000000" w:rsidRPr="00000000">
          <w:rPr>
            <w:rFonts w:ascii="Roboto" w:cs="Roboto" w:eastAsia="Roboto" w:hAnsi="Roboto"/>
            <w:color w:val="1155cc"/>
            <w:u w:val="single"/>
            <w:rtl w:val="0"/>
          </w:rPr>
          <w:t xml:space="preserve">Organization Admins</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39F">
      <w:pPr>
        <w:rPr>
          <w:rFonts w:ascii="Roboto" w:cs="Roboto" w:eastAsia="Roboto" w:hAnsi="Roboto"/>
        </w:rPr>
      </w:pPr>
      <w:r w:rsidDel="00000000" w:rsidR="00000000" w:rsidRPr="00000000">
        <w:rPr>
          <w:rtl w:val="0"/>
        </w:rPr>
      </w:r>
    </w:p>
    <w:p w:rsidR="00000000" w:rsidDel="00000000" w:rsidP="00000000" w:rsidRDefault="00000000" w:rsidRPr="00000000" w14:paraId="000003A0">
      <w:pPr>
        <w:rPr>
          <w:rFonts w:ascii="Roboto" w:cs="Roboto" w:eastAsia="Roboto" w:hAnsi="Roboto"/>
        </w:rPr>
      </w:pPr>
      <w:r w:rsidDel="00000000" w:rsidR="00000000" w:rsidRPr="00000000">
        <w:rPr>
          <w:rFonts w:ascii="Roboto" w:cs="Roboto" w:eastAsia="Roboto" w:hAnsi="Roboto"/>
          <w:rtl w:val="0"/>
        </w:rPr>
        <w:t xml:space="preserve">To prevent abuse or an interruption in administrational capacity due to an inability for a Super Admin to perform their responsibilities, Google recommends that more than one Super Admin be created. AMEX will have at least 2 </w:t>
      </w:r>
      <w:r w:rsidDel="00000000" w:rsidR="00000000" w:rsidRPr="00000000">
        <w:rPr>
          <w:rFonts w:ascii="Roboto" w:cs="Roboto" w:eastAsia="Roboto" w:hAnsi="Roboto"/>
          <w:highlight w:val="yellow"/>
          <w:rtl w:val="0"/>
        </w:rPr>
        <w:t xml:space="preserve">&lt;@TODO Recommendation 4. To be validated with AMEX&gt;</w:t>
      </w:r>
      <w:r w:rsidDel="00000000" w:rsidR="00000000" w:rsidRPr="00000000">
        <w:rPr>
          <w:rFonts w:ascii="Roboto" w:cs="Roboto" w:eastAsia="Roboto" w:hAnsi="Roboto"/>
          <w:rtl w:val="0"/>
        </w:rPr>
        <w:t xml:space="preserve"> Super Admins:</w:t>
      </w:r>
    </w:p>
    <w:p w:rsidR="00000000" w:rsidDel="00000000" w:rsidP="00000000" w:rsidRDefault="00000000" w:rsidRPr="00000000" w14:paraId="000003A1">
      <w:pPr>
        <w:rPr>
          <w:rFonts w:ascii="Roboto" w:cs="Roboto" w:eastAsia="Roboto" w:hAnsi="Roboto"/>
        </w:rPr>
      </w:pPr>
      <w:r w:rsidDel="00000000" w:rsidR="00000000" w:rsidRPr="00000000">
        <w:rPr>
          <w:rtl w:val="0"/>
        </w:rPr>
      </w:r>
    </w:p>
    <w:p w:rsidR="00000000" w:rsidDel="00000000" w:rsidP="00000000" w:rsidRDefault="00000000" w:rsidRPr="00000000" w14:paraId="000003A2">
      <w:pPr>
        <w:rPr>
          <w:rFonts w:ascii="Roboto" w:cs="Roboto" w:eastAsia="Roboto" w:hAnsi="Roboto"/>
          <w:b w:val="1"/>
        </w:rPr>
      </w:pPr>
      <w:r w:rsidDel="00000000" w:rsidR="00000000" w:rsidRPr="00000000">
        <w:rPr>
          <w:rtl w:val="0"/>
        </w:rPr>
      </w:r>
    </w:p>
    <w:tbl>
      <w:tblPr>
        <w:tblStyle w:val="Table12"/>
        <w:tblW w:w="7365.0" w:type="dxa"/>
        <w:jc w:val="center"/>
        <w:tblLayout w:type="fixed"/>
        <w:tblLook w:val="0600"/>
      </w:tblPr>
      <w:tblGrid>
        <w:gridCol w:w="4770"/>
        <w:gridCol w:w="2595"/>
        <w:tblGridChange w:id="0">
          <w:tblGrid>
            <w:gridCol w:w="4770"/>
            <w:gridCol w:w="259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3362b5" w:val="clear"/>
            <w:tcMar>
              <w:top w:w="100.0" w:type="dxa"/>
              <w:left w:w="100.0" w:type="dxa"/>
              <w:bottom w:w="100.0" w:type="dxa"/>
              <w:right w:w="100.0" w:type="dxa"/>
            </w:tcMar>
            <w:vAlign w:val="top"/>
          </w:tcPr>
          <w:p w:rsidR="00000000" w:rsidDel="00000000" w:rsidP="00000000" w:rsidRDefault="00000000" w:rsidRPr="00000000" w14:paraId="000003A3">
            <w:pPr>
              <w:widowControl w:val="0"/>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 Super Admin user name</w:t>
            </w:r>
          </w:p>
        </w:tc>
        <w:tc>
          <w:tcPr>
            <w:tcBorders>
              <w:top w:color="000000" w:space="0" w:sz="0" w:val="nil"/>
              <w:left w:color="000000" w:space="0" w:sz="0" w:val="nil"/>
              <w:bottom w:color="000000" w:space="0" w:sz="0" w:val="nil"/>
              <w:right w:color="000000" w:space="0" w:sz="0" w:val="nil"/>
            </w:tcBorders>
            <w:shd w:fill="3362b5" w:val="clear"/>
            <w:tcMar>
              <w:top w:w="100.0" w:type="dxa"/>
              <w:left w:w="100.0" w:type="dxa"/>
              <w:bottom w:w="100.0" w:type="dxa"/>
              <w:right w:w="100.0" w:type="dxa"/>
            </w:tcMar>
            <w:vAlign w:val="top"/>
          </w:tcPr>
          <w:p w:rsidR="00000000" w:rsidDel="00000000" w:rsidP="00000000" w:rsidRDefault="00000000" w:rsidRPr="00000000" w14:paraId="000003A4">
            <w:pPr>
              <w:widowControl w:val="0"/>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 Full name</w:t>
            </w:r>
          </w:p>
        </w:tc>
      </w:tr>
      <w:tr>
        <w:trPr>
          <w:cantSplit w:val="0"/>
          <w:trHeight w:val="1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5">
            <w:pPr>
              <w:rPr>
                <w:rFonts w:ascii="Roboto" w:cs="Roboto" w:eastAsia="Roboto" w:hAnsi="Roboto"/>
              </w:rPr>
            </w:pPr>
            <w:hyperlink r:id="rId43">
              <w:r w:rsidDel="00000000" w:rsidR="00000000" w:rsidRPr="00000000">
                <w:rPr>
                  <w:rFonts w:ascii="Roboto" w:cs="Roboto" w:eastAsia="Roboto" w:hAnsi="Roboto"/>
                  <w:color w:val="1155cc"/>
                  <w:u w:val="single"/>
                  <w:rtl w:val="0"/>
                </w:rPr>
                <w:t xml:space="preserve">daniel.n.greenfield@aexp.com</w:t>
              </w:r>
            </w:hyperlink>
            <w:r w:rsidDel="00000000" w:rsidR="00000000" w:rsidRPr="00000000">
              <w:rPr>
                <w:rFonts w:ascii="Roboto" w:cs="Roboto" w:eastAsia="Roboto" w:hAnsi="Roboto"/>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6">
            <w:pPr>
              <w:rPr>
                <w:rFonts w:ascii="Roboto" w:cs="Roboto" w:eastAsia="Roboto" w:hAnsi="Roboto"/>
              </w:rPr>
            </w:pPr>
            <w:r w:rsidDel="00000000" w:rsidR="00000000" w:rsidRPr="00000000">
              <w:rPr>
                <w:rFonts w:ascii="Roboto" w:cs="Roboto" w:eastAsia="Roboto" w:hAnsi="Roboto"/>
                <w:rtl w:val="0"/>
              </w:rPr>
              <w:t xml:space="preserve"> Daniel Greenfield </w:t>
            </w:r>
          </w:p>
        </w:tc>
      </w:tr>
      <w:tr>
        <w:trPr>
          <w:cantSplit w:val="0"/>
          <w:trHeight w:val="180" w:hRule="atLeast"/>
          <w:tblHeader w:val="0"/>
        </w:trPr>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3A7">
            <w:pPr>
              <w:rPr>
                <w:rFonts w:ascii="Roboto" w:cs="Roboto" w:eastAsia="Roboto" w:hAnsi="Roboto"/>
              </w:rPr>
            </w:pPr>
            <w:hyperlink r:id="rId44">
              <w:r w:rsidDel="00000000" w:rsidR="00000000" w:rsidRPr="00000000">
                <w:rPr>
                  <w:rFonts w:ascii="Roboto" w:cs="Roboto" w:eastAsia="Roboto" w:hAnsi="Roboto"/>
                  <w:color w:val="1155cc"/>
                  <w:u w:val="single"/>
                  <w:rtl w:val="0"/>
                </w:rPr>
                <w:t xml:space="preserve">abhjeet.gandharwar1@aexp.com</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3A8">
            <w:pPr>
              <w:widowControl w:val="0"/>
              <w:rPr>
                <w:rFonts w:ascii="Roboto" w:cs="Roboto" w:eastAsia="Roboto" w:hAnsi="Roboto"/>
              </w:rPr>
            </w:pPr>
            <w:r w:rsidDel="00000000" w:rsidR="00000000" w:rsidRPr="00000000">
              <w:rPr>
                <w:rFonts w:ascii="Roboto" w:cs="Roboto" w:eastAsia="Roboto" w:hAnsi="Roboto"/>
                <w:rtl w:val="0"/>
              </w:rPr>
              <w:t xml:space="preserve">Abhjeet Gandharwar</w:t>
            </w:r>
          </w:p>
        </w:tc>
      </w:tr>
    </w:tbl>
    <w:p w:rsidR="00000000" w:rsidDel="00000000" w:rsidP="00000000" w:rsidRDefault="00000000" w:rsidRPr="00000000" w14:paraId="000003A9">
      <w:pPr>
        <w:rPr>
          <w:rFonts w:ascii="Roboto" w:cs="Roboto" w:eastAsia="Roboto" w:hAnsi="Roboto"/>
        </w:rPr>
      </w:pPr>
      <w:r w:rsidDel="00000000" w:rsidR="00000000" w:rsidRPr="00000000">
        <w:rPr>
          <w:rtl w:val="0"/>
        </w:rPr>
      </w:r>
    </w:p>
    <w:p w:rsidR="00000000" w:rsidDel="00000000" w:rsidP="00000000" w:rsidRDefault="00000000" w:rsidRPr="00000000" w14:paraId="000003AA">
      <w:pPr>
        <w:rPr>
          <w:rFonts w:ascii="Roboto" w:cs="Roboto" w:eastAsia="Roboto" w:hAnsi="Roboto"/>
        </w:rPr>
      </w:pPr>
      <w:r w:rsidDel="00000000" w:rsidR="00000000" w:rsidRPr="00000000">
        <w:rPr>
          <w:rFonts w:ascii="Roboto" w:cs="Roboto" w:eastAsia="Roboto" w:hAnsi="Roboto"/>
          <w:rtl w:val="0"/>
        </w:rPr>
        <w:t xml:space="preserve">It is recommended to set up auditing and alerting capability to prevent misuse of Super Admin role wherein an AMEX Super Admin will have the ability to impersonate any amex.com user in GCP by resetting their password, and thus accessing amex.com GCP projects. The Admin Console provides an auditing and alerting capability to identify if and when a Super Admin has performed a password change. In the Admin Console, this capability is configured under 'Reports' &gt; 'Manage alerts', using the 'User's password changed' alert. Google recommends setting this alert on Google instance.</w:t>
      </w:r>
    </w:p>
    <w:p w:rsidR="00000000" w:rsidDel="00000000" w:rsidP="00000000" w:rsidRDefault="00000000" w:rsidRPr="00000000" w14:paraId="000003AB">
      <w:pPr>
        <w:rPr>
          <w:rFonts w:ascii="Roboto" w:cs="Roboto" w:eastAsia="Roboto" w:hAnsi="Roboto"/>
        </w:rPr>
      </w:pPr>
      <w:r w:rsidDel="00000000" w:rsidR="00000000" w:rsidRPr="00000000">
        <w:rPr>
          <w:rtl w:val="0"/>
        </w:rPr>
      </w:r>
    </w:p>
    <w:p w:rsidR="00000000" w:rsidDel="00000000" w:rsidP="00000000" w:rsidRDefault="00000000" w:rsidRPr="00000000" w14:paraId="000003AC">
      <w:pPr>
        <w:rPr>
          <w:rFonts w:ascii="Roboto" w:cs="Roboto" w:eastAsia="Roboto" w:hAnsi="Roboto"/>
        </w:rPr>
      </w:pPr>
      <w:r w:rsidDel="00000000" w:rsidR="00000000" w:rsidRPr="00000000">
        <w:rPr>
          <w:rFonts w:ascii="Roboto" w:cs="Roboto" w:eastAsia="Roboto" w:hAnsi="Roboto"/>
          <w:rtl w:val="0"/>
        </w:rPr>
        <w:t xml:space="preserve">Super Admin Account Best Practices:</w:t>
      </w:r>
    </w:p>
    <w:p w:rsidR="00000000" w:rsidDel="00000000" w:rsidP="00000000" w:rsidRDefault="00000000" w:rsidRPr="00000000" w14:paraId="000003AD">
      <w:pPr>
        <w:numPr>
          <w:ilvl w:val="0"/>
          <w:numId w:val="3"/>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Create a new email address that is not specific to a particular user as the Google Workspace or Cloud Identity super admin account. Secure access for this user with 2F and physical security keys.</w:t>
      </w:r>
    </w:p>
    <w:p w:rsidR="00000000" w:rsidDel="00000000" w:rsidP="00000000" w:rsidRDefault="00000000" w:rsidRPr="00000000" w14:paraId="000003AE">
      <w:pPr>
        <w:numPr>
          <w:ilvl w:val="0"/>
          <w:numId w:val="3"/>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Create a private Google Cloud administrator group in your Google Workspace or Cloud Identity super admin account. Add your organization administrator users to this group, but not your super admin user. Grant this group the Organization Administrator IAM role or a limited subset of the role's permissions.</w:t>
      </w:r>
    </w:p>
    <w:p w:rsidR="00000000" w:rsidDel="00000000" w:rsidP="00000000" w:rsidRDefault="00000000" w:rsidRPr="00000000" w14:paraId="000003AF">
      <w:pPr>
        <w:numPr>
          <w:ilvl w:val="0"/>
          <w:numId w:val="3"/>
        </w:numPr>
        <w:ind w:left="720" w:hanging="360"/>
        <w:rPr>
          <w:rFonts w:ascii="Roboto" w:cs="Roboto" w:eastAsia="Roboto" w:hAnsi="Roboto"/>
          <w:color w:val="000000"/>
          <w:sz w:val="22"/>
          <w:szCs w:val="22"/>
        </w:rPr>
      </w:pPr>
      <w:r w:rsidDel="00000000" w:rsidR="00000000" w:rsidRPr="00000000">
        <w:rPr>
          <w:rFonts w:ascii="Roboto" w:cs="Roboto" w:eastAsia="Roboto" w:hAnsi="Roboto"/>
          <w:rtl w:val="0"/>
        </w:rPr>
        <w:t xml:space="preserve">Enforce a short sign-in period for admin account </w:t>
      </w:r>
      <w:hyperlink r:id="rId45">
        <w:r w:rsidDel="00000000" w:rsidR="00000000" w:rsidRPr="00000000">
          <w:rPr>
            <w:rFonts w:ascii="Roboto" w:cs="Roboto" w:eastAsia="Roboto" w:hAnsi="Roboto"/>
            <w:color w:val="1155cc"/>
            <w:rtl w:val="0"/>
          </w:rPr>
          <w:t xml:space="preserve">https://support.google.com/a/answer/7576830?hl=en</w:t>
        </w:r>
      </w:hyperlink>
      <w:r w:rsidDel="00000000" w:rsidR="00000000" w:rsidRPr="00000000">
        <w:rPr>
          <w:rtl w:val="0"/>
        </w:rPr>
      </w:r>
    </w:p>
    <w:p w:rsidR="00000000" w:rsidDel="00000000" w:rsidP="00000000" w:rsidRDefault="00000000" w:rsidRPr="00000000" w14:paraId="000003B0">
      <w:pPr>
        <w:numPr>
          <w:ilvl w:val="0"/>
          <w:numId w:val="3"/>
        </w:numPr>
        <w:ind w:left="720" w:hanging="360"/>
        <w:rPr>
          <w:rFonts w:ascii="Roboto" w:cs="Roboto" w:eastAsia="Roboto" w:hAnsi="Roboto"/>
          <w:color w:val="000000"/>
          <w:sz w:val="22"/>
          <w:szCs w:val="22"/>
        </w:rPr>
      </w:pPr>
      <w:r w:rsidDel="00000000" w:rsidR="00000000" w:rsidRPr="00000000">
        <w:rPr>
          <w:rFonts w:ascii="Roboto" w:cs="Roboto" w:eastAsia="Roboto" w:hAnsi="Roboto"/>
          <w:rtl w:val="0"/>
        </w:rPr>
        <w:t xml:space="preserve">Use Google Cloud's operations suite to </w:t>
      </w:r>
      <w:hyperlink r:id="rId46">
        <w:r w:rsidDel="00000000" w:rsidR="00000000" w:rsidRPr="00000000">
          <w:rPr>
            <w:rFonts w:ascii="Roboto" w:cs="Roboto" w:eastAsia="Roboto" w:hAnsi="Roboto"/>
            <w:color w:val="1155cc"/>
            <w:rtl w:val="0"/>
          </w:rPr>
          <w:t xml:space="preserve">set up alerts</w:t>
        </w:r>
      </w:hyperlink>
      <w:r w:rsidDel="00000000" w:rsidR="00000000" w:rsidRPr="00000000">
        <w:rPr>
          <w:rFonts w:ascii="Roboto" w:cs="Roboto" w:eastAsia="Roboto" w:hAnsi="Roboto"/>
          <w:rtl w:val="0"/>
        </w:rPr>
        <w:t xml:space="preserve"> that will notify you when a </w:t>
      </w:r>
      <w:hyperlink r:id="rId47">
        <w:r w:rsidDel="00000000" w:rsidR="00000000" w:rsidRPr="00000000">
          <w:rPr>
            <w:rFonts w:ascii="Roboto" w:cs="Roboto" w:eastAsia="Roboto" w:hAnsi="Roboto"/>
            <w:color w:val="1155cc"/>
            <w:rtl w:val="0"/>
          </w:rPr>
          <w:t xml:space="preserve">SetIamPolicy()</w:t>
        </w:r>
      </w:hyperlink>
      <w:r w:rsidDel="00000000" w:rsidR="00000000" w:rsidRPr="00000000">
        <w:rPr>
          <w:rFonts w:ascii="Roboto" w:cs="Roboto" w:eastAsia="Roboto" w:hAnsi="Roboto"/>
          <w:rtl w:val="0"/>
        </w:rPr>
        <w:t xml:space="preserve"> API call is made. This will send an alert when anyone modifies any IAM policy.</w:t>
      </w:r>
    </w:p>
    <w:p w:rsidR="00000000" w:rsidDel="00000000" w:rsidP="00000000" w:rsidRDefault="00000000" w:rsidRPr="00000000" w14:paraId="000003B1">
      <w:pPr>
        <w:numPr>
          <w:ilvl w:val="0"/>
          <w:numId w:val="3"/>
        </w:numPr>
        <w:ind w:left="720" w:hanging="360"/>
        <w:rPr>
          <w:rFonts w:ascii="Roboto" w:cs="Roboto" w:eastAsia="Roboto" w:hAnsi="Roboto"/>
          <w:color w:val="000000"/>
          <w:sz w:val="22"/>
          <w:szCs w:val="22"/>
        </w:rPr>
      </w:pPr>
      <w:r w:rsidDel="00000000" w:rsidR="00000000" w:rsidRPr="00000000">
        <w:rPr>
          <w:rFonts w:ascii="Roboto" w:cs="Roboto" w:eastAsia="Roboto" w:hAnsi="Roboto"/>
          <w:rtl w:val="0"/>
        </w:rPr>
        <w:t xml:space="preserve">Ensure that the organization administrators are familiar with the super admin </w:t>
      </w:r>
      <w:hyperlink r:id="rId48">
        <w:r w:rsidDel="00000000" w:rsidR="00000000" w:rsidRPr="00000000">
          <w:rPr>
            <w:rFonts w:ascii="Roboto" w:cs="Roboto" w:eastAsia="Roboto" w:hAnsi="Roboto"/>
            <w:color w:val="1155cc"/>
            <w:rtl w:val="0"/>
          </w:rPr>
          <w:t xml:space="preserve">account recovery process</w:t>
        </w:r>
      </w:hyperlink>
      <w:r w:rsidDel="00000000" w:rsidR="00000000" w:rsidRPr="00000000">
        <w:rPr>
          <w:rFonts w:ascii="Roboto" w:cs="Roboto" w:eastAsia="Roboto" w:hAnsi="Roboto"/>
          <w:rtl w:val="0"/>
        </w:rPr>
        <w:t xml:space="preserve">. This process will help you recover your account in the event that super admin credentials are lost or compromised.</w:t>
      </w:r>
    </w:p>
    <w:p w:rsidR="00000000" w:rsidDel="00000000" w:rsidP="00000000" w:rsidRDefault="00000000" w:rsidRPr="00000000" w14:paraId="000003B2">
      <w:pPr>
        <w:numPr>
          <w:ilvl w:val="0"/>
          <w:numId w:val="3"/>
        </w:numPr>
        <w:ind w:left="720" w:hanging="360"/>
        <w:rPr>
          <w:rFonts w:ascii="Roboto" w:cs="Roboto" w:eastAsia="Roboto" w:hAnsi="Roboto"/>
          <w:color w:val="000000"/>
          <w:sz w:val="22"/>
          <w:szCs w:val="22"/>
        </w:rPr>
      </w:pPr>
      <w:r w:rsidDel="00000000" w:rsidR="00000000" w:rsidRPr="00000000">
        <w:rPr>
          <w:rFonts w:ascii="Roboto" w:cs="Roboto" w:eastAsia="Roboto" w:hAnsi="Roboto"/>
          <w:rtl w:val="0"/>
        </w:rPr>
        <w:t xml:space="preserve">Follow </w:t>
      </w:r>
      <w:hyperlink r:id="rId49">
        <w:r w:rsidDel="00000000" w:rsidR="00000000" w:rsidRPr="00000000">
          <w:rPr>
            <w:rFonts w:ascii="Roboto" w:cs="Roboto" w:eastAsia="Roboto" w:hAnsi="Roboto"/>
            <w:color w:val="1155cc"/>
            <w:u w:val="single"/>
            <w:rtl w:val="0"/>
          </w:rPr>
          <w:t xml:space="preserve">security best practices for super admin accounts</w:t>
        </w:r>
      </w:hyperlink>
      <w:r w:rsidDel="00000000" w:rsidR="00000000" w:rsidRPr="00000000">
        <w:rPr>
          <w:rtl w:val="0"/>
        </w:rPr>
      </w:r>
    </w:p>
    <w:p w:rsidR="00000000" w:rsidDel="00000000" w:rsidP="00000000" w:rsidRDefault="00000000" w:rsidRPr="00000000" w14:paraId="000003B3">
      <w:pPr>
        <w:rPr>
          <w:rFonts w:ascii="Roboto" w:cs="Roboto" w:eastAsia="Roboto" w:hAnsi="Roboto"/>
        </w:rPr>
      </w:pPr>
      <w:r w:rsidDel="00000000" w:rsidR="00000000" w:rsidRPr="00000000">
        <w:rPr>
          <w:rtl w:val="0"/>
        </w:rPr>
      </w:r>
    </w:p>
    <w:p w:rsidR="00000000" w:rsidDel="00000000" w:rsidP="00000000" w:rsidRDefault="00000000" w:rsidRPr="00000000" w14:paraId="000003B4">
      <w:pPr>
        <w:pStyle w:val="Heading3"/>
        <w:rPr>
          <w:rFonts w:ascii="Roboto Medium" w:cs="Roboto Medium" w:eastAsia="Roboto Medium" w:hAnsi="Roboto Medium"/>
          <w:color w:val="757575"/>
        </w:rPr>
      </w:pPr>
      <w:bookmarkStart w:colFirst="0" w:colLast="0" w:name="_b9k816jpq5pi" w:id="34"/>
      <w:bookmarkEnd w:id="34"/>
      <w:r w:rsidDel="00000000" w:rsidR="00000000" w:rsidRPr="00000000">
        <w:rPr>
          <w:rFonts w:ascii="Roboto" w:cs="Roboto" w:eastAsia="Roboto" w:hAnsi="Roboto"/>
          <w:rtl w:val="0"/>
        </w:rPr>
        <w:t xml:space="preserve">3.2.4 Organization Admin</w:t>
      </w:r>
      <w:r w:rsidDel="00000000" w:rsidR="00000000" w:rsidRPr="00000000">
        <w:rPr>
          <w:rtl w:val="0"/>
        </w:rPr>
      </w:r>
    </w:p>
    <w:p w:rsidR="00000000" w:rsidDel="00000000" w:rsidP="00000000" w:rsidRDefault="00000000" w:rsidRPr="00000000" w14:paraId="000003B5">
      <w:pPr>
        <w:rPr>
          <w:rFonts w:ascii="Roboto" w:cs="Roboto" w:eastAsia="Roboto" w:hAnsi="Roboto"/>
        </w:rPr>
      </w:pPr>
      <w:r w:rsidDel="00000000" w:rsidR="00000000" w:rsidRPr="00000000">
        <w:rPr>
          <w:rFonts w:ascii="Roboto" w:cs="Roboto" w:eastAsia="Roboto" w:hAnsi="Roboto"/>
          <w:rtl w:val="0"/>
        </w:rPr>
        <w:t xml:space="preserve">Organization Admin has access to administer all resources belonging to the organization.  The Organization Admin role is the most permissive role inside GCP.  Organization Admins can grant IAM roles to team members so that they can access an organization's resources and APIs. Organization Admin can grant roles to a Google Account email, a Google Group, a service account, or a G Suite domain. </w:t>
      </w:r>
    </w:p>
    <w:p w:rsidR="00000000" w:rsidDel="00000000" w:rsidP="00000000" w:rsidRDefault="00000000" w:rsidRPr="00000000" w14:paraId="000003B6">
      <w:pPr>
        <w:rPr>
          <w:rFonts w:ascii="Roboto" w:cs="Roboto" w:eastAsia="Roboto" w:hAnsi="Roboto"/>
        </w:rPr>
      </w:pPr>
      <w:r w:rsidDel="00000000" w:rsidR="00000000" w:rsidRPr="00000000">
        <w:rPr>
          <w:rtl w:val="0"/>
        </w:rPr>
      </w:r>
    </w:p>
    <w:p w:rsidR="00000000" w:rsidDel="00000000" w:rsidP="00000000" w:rsidRDefault="00000000" w:rsidRPr="00000000" w14:paraId="000003B7">
      <w:pPr>
        <w:rPr>
          <w:rFonts w:ascii="Roboto" w:cs="Roboto" w:eastAsia="Roboto" w:hAnsi="Roboto"/>
        </w:rPr>
      </w:pPr>
      <w:r w:rsidDel="00000000" w:rsidR="00000000" w:rsidRPr="00000000">
        <w:rPr>
          <w:rFonts w:ascii="Roboto" w:cs="Roboto" w:eastAsia="Roboto" w:hAnsi="Roboto"/>
          <w:rtl w:val="0"/>
        </w:rPr>
        <w:t xml:space="preserve">It is also recommended to remove the project creator role from org node after it is created. This will limit project creation to just the Organization Admin.</w:t>
      </w:r>
    </w:p>
    <w:p w:rsidR="00000000" w:rsidDel="00000000" w:rsidP="00000000" w:rsidRDefault="00000000" w:rsidRPr="00000000" w14:paraId="000003B8">
      <w:pPr>
        <w:rPr>
          <w:rFonts w:ascii="Roboto" w:cs="Roboto" w:eastAsia="Roboto" w:hAnsi="Roboto"/>
          <w:b w:val="1"/>
          <w:highlight w:val="yellow"/>
        </w:rPr>
      </w:pPr>
      <w:r w:rsidDel="00000000" w:rsidR="00000000" w:rsidRPr="00000000">
        <w:rPr>
          <w:rFonts w:ascii="Roboto" w:cs="Roboto" w:eastAsia="Roboto" w:hAnsi="Roboto"/>
          <w:highlight w:val="yellow"/>
          <w:rtl w:val="0"/>
        </w:rPr>
        <w:t xml:space="preserve">&lt;@TODO: Email Ids and Fill name to be replaced with Organization Admins&gt;</w:t>
      </w:r>
      <w:r w:rsidDel="00000000" w:rsidR="00000000" w:rsidRPr="00000000">
        <w:rPr>
          <w:rtl w:val="0"/>
        </w:rPr>
      </w:r>
    </w:p>
    <w:p w:rsidR="00000000" w:rsidDel="00000000" w:rsidP="00000000" w:rsidRDefault="00000000" w:rsidRPr="00000000" w14:paraId="000003B9">
      <w:pPr>
        <w:rPr>
          <w:rFonts w:ascii="Roboto" w:cs="Roboto" w:eastAsia="Roboto" w:hAnsi="Roboto"/>
          <w:b w:val="1"/>
        </w:rPr>
      </w:pPr>
      <w:r w:rsidDel="00000000" w:rsidR="00000000" w:rsidRPr="00000000">
        <w:rPr>
          <w:rtl w:val="0"/>
        </w:rPr>
      </w:r>
    </w:p>
    <w:tbl>
      <w:tblPr>
        <w:tblStyle w:val="Table13"/>
        <w:tblW w:w="7365.0" w:type="dxa"/>
        <w:jc w:val="center"/>
        <w:tblLayout w:type="fixed"/>
        <w:tblLook w:val="0600"/>
      </w:tblPr>
      <w:tblGrid>
        <w:gridCol w:w="4770"/>
        <w:gridCol w:w="2595"/>
        <w:tblGridChange w:id="0">
          <w:tblGrid>
            <w:gridCol w:w="4770"/>
            <w:gridCol w:w="259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3362b5" w:val="clear"/>
            <w:tcMar>
              <w:top w:w="100.0" w:type="dxa"/>
              <w:left w:w="100.0" w:type="dxa"/>
              <w:bottom w:w="100.0" w:type="dxa"/>
              <w:right w:w="100.0" w:type="dxa"/>
            </w:tcMar>
            <w:vAlign w:val="top"/>
          </w:tcPr>
          <w:p w:rsidR="00000000" w:rsidDel="00000000" w:rsidP="00000000" w:rsidRDefault="00000000" w:rsidRPr="00000000" w14:paraId="000003BA">
            <w:pPr>
              <w:widowControl w:val="0"/>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Organization Admin username</w:t>
            </w:r>
          </w:p>
        </w:tc>
        <w:tc>
          <w:tcPr>
            <w:tcBorders>
              <w:top w:color="000000" w:space="0" w:sz="0" w:val="nil"/>
              <w:left w:color="000000" w:space="0" w:sz="0" w:val="nil"/>
              <w:bottom w:color="000000" w:space="0" w:sz="0" w:val="nil"/>
              <w:right w:color="000000" w:space="0" w:sz="0" w:val="nil"/>
            </w:tcBorders>
            <w:shd w:fill="3362b5" w:val="clear"/>
            <w:tcMar>
              <w:top w:w="100.0" w:type="dxa"/>
              <w:left w:w="100.0" w:type="dxa"/>
              <w:bottom w:w="100.0" w:type="dxa"/>
              <w:right w:w="100.0" w:type="dxa"/>
            </w:tcMar>
            <w:vAlign w:val="top"/>
          </w:tcPr>
          <w:p w:rsidR="00000000" w:rsidDel="00000000" w:rsidP="00000000" w:rsidRDefault="00000000" w:rsidRPr="00000000" w14:paraId="000003BB">
            <w:pPr>
              <w:widowControl w:val="0"/>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 Full name</w:t>
            </w:r>
          </w:p>
        </w:tc>
      </w:tr>
    </w:tbl>
    <w:p w:rsidR="00000000" w:rsidDel="00000000" w:rsidP="00000000" w:rsidRDefault="00000000" w:rsidRPr="00000000" w14:paraId="000003BC">
      <w:pPr>
        <w:rPr>
          <w:rFonts w:ascii="Roboto" w:cs="Roboto" w:eastAsia="Roboto" w:hAnsi="Roboto"/>
        </w:rPr>
      </w:pPr>
      <w:r w:rsidDel="00000000" w:rsidR="00000000" w:rsidRPr="00000000">
        <w:rPr>
          <w:rtl w:val="0"/>
        </w:rPr>
      </w:r>
    </w:p>
    <w:tbl>
      <w:tblPr>
        <w:tblStyle w:val="Table14"/>
        <w:tblW w:w="7365.0" w:type="dxa"/>
        <w:jc w:val="center"/>
        <w:tblLayout w:type="fixed"/>
        <w:tblLook w:val="0600"/>
      </w:tblPr>
      <w:tblGrid>
        <w:gridCol w:w="4770"/>
        <w:gridCol w:w="2595"/>
        <w:tblGridChange w:id="0">
          <w:tblGrid>
            <w:gridCol w:w="4770"/>
            <w:gridCol w:w="2595"/>
          </w:tblGrid>
        </w:tblGridChange>
      </w:tblGrid>
      <w:tr>
        <w:trPr>
          <w:cantSplit w:val="0"/>
          <w:trHeight w:val="1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D">
            <w:pPr>
              <w:rPr>
                <w:rFonts w:ascii="Roboto" w:cs="Roboto" w:eastAsia="Roboto" w:hAnsi="Roboto"/>
              </w:rPr>
            </w:pPr>
            <w:hyperlink r:id="rId50">
              <w:r w:rsidDel="00000000" w:rsidR="00000000" w:rsidRPr="00000000">
                <w:rPr>
                  <w:rFonts w:ascii="Roboto" w:cs="Roboto" w:eastAsia="Roboto" w:hAnsi="Roboto"/>
                  <w:color w:val="1155cc"/>
                  <w:u w:val="single"/>
                  <w:rtl w:val="0"/>
                </w:rPr>
                <w:t xml:space="preserve">orgadmin@aexp.com</w:t>
              </w:r>
            </w:hyperlink>
            <w:r w:rsidDel="00000000" w:rsidR="00000000" w:rsidRPr="00000000">
              <w:rPr>
                <w:rFonts w:ascii="Roboto" w:cs="Roboto" w:eastAsia="Roboto" w:hAnsi="Roboto"/>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E">
            <w:pPr>
              <w:rPr>
                <w:rFonts w:ascii="Roboto" w:cs="Roboto" w:eastAsia="Roboto" w:hAnsi="Roboto"/>
              </w:rPr>
            </w:pPr>
            <w:r w:rsidDel="00000000" w:rsidR="00000000" w:rsidRPr="00000000">
              <w:rPr>
                <w:rFonts w:ascii="Roboto" w:cs="Roboto" w:eastAsia="Roboto" w:hAnsi="Roboto"/>
                <w:rtl w:val="0"/>
              </w:rPr>
              <w:t xml:space="preserve"> Organization Admin </w:t>
            </w:r>
          </w:p>
        </w:tc>
      </w:tr>
      <w:tr>
        <w:trPr>
          <w:cantSplit w:val="0"/>
          <w:trHeight w:val="180" w:hRule="atLeast"/>
          <w:tblHeader w:val="0"/>
        </w:trPr>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3BF">
            <w:pPr>
              <w:rPr>
                <w:rFonts w:ascii="Roboto" w:cs="Roboto" w:eastAsia="Roboto" w:hAnsi="Roboto"/>
              </w:rPr>
            </w:pPr>
            <w:r w:rsidDel="00000000" w:rsidR="00000000" w:rsidRPr="00000000">
              <w:rPr>
                <w:rFonts w:ascii="Roboto" w:cs="Roboto" w:eastAsia="Roboto" w:hAnsi="Roboto"/>
                <w:rtl w:val="0"/>
              </w:rPr>
              <w:t xml:space="preserve"> Other Org Admin accounts</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3C0">
            <w:pPr>
              <w:widowControl w:val="0"/>
              <w:rPr>
                <w:rFonts w:ascii="Roboto" w:cs="Roboto" w:eastAsia="Roboto" w:hAnsi="Roboto"/>
              </w:rPr>
            </w:pPr>
            <w:r w:rsidDel="00000000" w:rsidR="00000000" w:rsidRPr="00000000">
              <w:rPr>
                <w:rtl w:val="0"/>
              </w:rPr>
            </w:r>
          </w:p>
        </w:tc>
      </w:tr>
    </w:tbl>
    <w:p w:rsidR="00000000" w:rsidDel="00000000" w:rsidP="00000000" w:rsidRDefault="00000000" w:rsidRPr="00000000" w14:paraId="000003C1">
      <w:pPr>
        <w:rPr>
          <w:rFonts w:ascii="Roboto" w:cs="Roboto" w:eastAsia="Roboto" w:hAnsi="Roboto"/>
        </w:rPr>
      </w:pPr>
      <w:r w:rsidDel="00000000" w:rsidR="00000000" w:rsidRPr="00000000">
        <w:rPr>
          <w:rtl w:val="0"/>
        </w:rPr>
      </w:r>
    </w:p>
    <w:p w:rsidR="00000000" w:rsidDel="00000000" w:rsidP="00000000" w:rsidRDefault="00000000" w:rsidRPr="00000000" w14:paraId="000003C2">
      <w:pPr>
        <w:rPr>
          <w:rFonts w:ascii="Roboto" w:cs="Roboto" w:eastAsia="Roboto" w:hAnsi="Roboto"/>
          <w:highlight w:val="white"/>
        </w:rPr>
      </w:pPr>
      <w:r w:rsidDel="00000000" w:rsidR="00000000" w:rsidRPr="00000000">
        <w:rPr>
          <w:rFonts w:ascii="Roboto" w:cs="Roboto" w:eastAsia="Roboto" w:hAnsi="Roboto"/>
          <w:highlight w:val="white"/>
          <w:rtl w:val="0"/>
        </w:rPr>
        <w:t xml:space="preserve">Org admins will login via Okta, use 2FA and will have appropriate ADS PRC groups with admin logging turned on.</w:t>
      </w:r>
    </w:p>
    <w:p w:rsidR="00000000" w:rsidDel="00000000" w:rsidP="00000000" w:rsidRDefault="00000000" w:rsidRPr="00000000" w14:paraId="000003C3">
      <w:pPr>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3C4">
      <w:pPr>
        <w:pStyle w:val="Heading3"/>
        <w:rPr>
          <w:rFonts w:ascii="Roboto" w:cs="Roboto" w:eastAsia="Roboto" w:hAnsi="Roboto"/>
        </w:rPr>
      </w:pPr>
      <w:bookmarkStart w:colFirst="0" w:colLast="0" w:name="_qh2exd7zq9j6" w:id="35"/>
      <w:bookmarkEnd w:id="35"/>
      <w:r w:rsidDel="00000000" w:rsidR="00000000" w:rsidRPr="00000000">
        <w:rPr>
          <w:rFonts w:ascii="Roboto" w:cs="Roboto" w:eastAsia="Roboto" w:hAnsi="Roboto"/>
          <w:rtl w:val="0"/>
        </w:rPr>
        <w:t xml:space="preserve">3.2.5 Users</w:t>
      </w:r>
    </w:p>
    <w:p w:rsidR="00000000" w:rsidDel="00000000" w:rsidP="00000000" w:rsidRDefault="00000000" w:rsidRPr="00000000" w14:paraId="000003C5">
      <w:pPr>
        <w:pStyle w:val="Heading4"/>
        <w:spacing w:after="0" w:before="0" w:line="276" w:lineRule="auto"/>
        <w:ind w:right="0"/>
        <w:rPr>
          <w:rFonts w:ascii="Roboto" w:cs="Roboto" w:eastAsia="Roboto" w:hAnsi="Roboto"/>
          <w:color w:val="666666"/>
        </w:rPr>
      </w:pPr>
      <w:bookmarkStart w:colFirst="0" w:colLast="0" w:name="_ovc248x69n3h" w:id="36"/>
      <w:bookmarkEnd w:id="36"/>
      <w:r w:rsidDel="00000000" w:rsidR="00000000" w:rsidRPr="00000000">
        <w:rPr>
          <w:rFonts w:ascii="Roboto" w:cs="Roboto" w:eastAsia="Roboto" w:hAnsi="Roboto"/>
          <w:color w:val="666666"/>
          <w:rtl w:val="0"/>
        </w:rPr>
        <w:t xml:space="preserve">3.2.5.1 Provisioning</w:t>
      </w:r>
    </w:p>
    <w:p w:rsidR="00000000" w:rsidDel="00000000" w:rsidP="00000000" w:rsidRDefault="00000000" w:rsidRPr="00000000" w14:paraId="000003C6">
      <w:pPr>
        <w:rPr>
          <w:rFonts w:ascii="Roboto" w:cs="Roboto" w:eastAsia="Roboto" w:hAnsi="Roboto"/>
        </w:rPr>
      </w:pPr>
      <w:r w:rsidDel="00000000" w:rsidR="00000000" w:rsidRPr="00000000">
        <w:rPr>
          <w:rFonts w:ascii="Roboto" w:cs="Roboto" w:eastAsia="Roboto" w:hAnsi="Roboto"/>
          <w:rtl w:val="0"/>
        </w:rPr>
        <w:t xml:space="preserve">Admin Console allows Super Admins to provision </w:t>
      </w:r>
      <w:hyperlink r:id="rId51">
        <w:r w:rsidDel="00000000" w:rsidR="00000000" w:rsidRPr="00000000">
          <w:rPr>
            <w:rFonts w:ascii="Roboto" w:cs="Roboto" w:eastAsia="Roboto" w:hAnsi="Roboto"/>
            <w:color w:val="1155cc"/>
            <w:u w:val="single"/>
            <w:rtl w:val="0"/>
          </w:rPr>
          <w:t xml:space="preserve">users</w:t>
        </w:r>
      </w:hyperlink>
      <w:r w:rsidDel="00000000" w:rsidR="00000000" w:rsidRPr="00000000">
        <w:rPr>
          <w:rFonts w:ascii="Roboto" w:cs="Roboto" w:eastAsia="Roboto" w:hAnsi="Roboto"/>
          <w:rtl w:val="0"/>
        </w:rPr>
        <w:t xml:space="preserve"> either manually or using an automated process by reading from an organizational LDAP or AD system.</w:t>
      </w:r>
    </w:p>
    <w:p w:rsidR="00000000" w:rsidDel="00000000" w:rsidP="00000000" w:rsidRDefault="00000000" w:rsidRPr="00000000" w14:paraId="000003C7">
      <w:pPr>
        <w:rPr>
          <w:rFonts w:ascii="Roboto" w:cs="Roboto" w:eastAsia="Roboto" w:hAnsi="Roboto"/>
        </w:rPr>
      </w:pPr>
      <w:r w:rsidDel="00000000" w:rsidR="00000000" w:rsidRPr="00000000">
        <w:rPr>
          <w:rtl w:val="0"/>
        </w:rPr>
      </w:r>
    </w:p>
    <w:p w:rsidR="00000000" w:rsidDel="00000000" w:rsidP="00000000" w:rsidRDefault="00000000" w:rsidRPr="00000000" w14:paraId="000003C8">
      <w:pPr>
        <w:rPr>
          <w:rFonts w:ascii="Roboto" w:cs="Roboto" w:eastAsia="Roboto" w:hAnsi="Roboto"/>
        </w:rPr>
      </w:pPr>
      <w:r w:rsidDel="00000000" w:rsidR="00000000" w:rsidRPr="00000000">
        <w:rPr>
          <w:rFonts w:ascii="Roboto" w:cs="Roboto" w:eastAsia="Roboto" w:hAnsi="Roboto"/>
          <w:rtl w:val="0"/>
        </w:rPr>
        <w:t xml:space="preserve">For AMEX, users and groups are synchronized with Google Cloud Identity using an OKTA Workspace Sync tool scheduled every 6 hours.</w:t>
      </w:r>
    </w:p>
    <w:p w:rsidR="00000000" w:rsidDel="00000000" w:rsidP="00000000" w:rsidRDefault="00000000" w:rsidRPr="00000000" w14:paraId="000003C9">
      <w:pPr>
        <w:rPr>
          <w:rFonts w:ascii="Roboto" w:cs="Roboto" w:eastAsia="Roboto" w:hAnsi="Roboto"/>
        </w:rPr>
      </w:pPr>
      <w:r w:rsidDel="00000000" w:rsidR="00000000" w:rsidRPr="00000000">
        <w:rPr>
          <w:rtl w:val="0"/>
        </w:rPr>
      </w:r>
    </w:p>
    <w:p w:rsidR="00000000" w:rsidDel="00000000" w:rsidP="00000000" w:rsidRDefault="00000000" w:rsidRPr="00000000" w14:paraId="000003CA">
      <w:pPr>
        <w:pStyle w:val="Heading4"/>
        <w:spacing w:after="0" w:before="0" w:line="276" w:lineRule="auto"/>
        <w:ind w:right="0"/>
        <w:rPr>
          <w:rFonts w:ascii="Roboto" w:cs="Roboto" w:eastAsia="Roboto" w:hAnsi="Roboto"/>
          <w:color w:val="666666"/>
        </w:rPr>
      </w:pPr>
      <w:bookmarkStart w:colFirst="0" w:colLast="0" w:name="_9orbgg5kmb9d" w:id="37"/>
      <w:bookmarkEnd w:id="37"/>
      <w:r w:rsidDel="00000000" w:rsidR="00000000" w:rsidRPr="00000000">
        <w:rPr>
          <w:rFonts w:ascii="Roboto" w:cs="Roboto" w:eastAsia="Roboto" w:hAnsi="Roboto"/>
          <w:color w:val="666666"/>
          <w:rtl w:val="0"/>
        </w:rPr>
        <w:t xml:space="preserve">3.2.5.2 Authentication</w:t>
      </w:r>
    </w:p>
    <w:p w:rsidR="00000000" w:rsidDel="00000000" w:rsidP="00000000" w:rsidRDefault="00000000" w:rsidRPr="00000000" w14:paraId="000003CB">
      <w:pPr>
        <w:rPr>
          <w:rFonts w:ascii="Roboto" w:cs="Roboto" w:eastAsia="Roboto" w:hAnsi="Roboto"/>
        </w:rPr>
      </w:pPr>
      <w:r w:rsidDel="00000000" w:rsidR="00000000" w:rsidRPr="00000000">
        <w:rPr>
          <w:rFonts w:ascii="Roboto" w:cs="Roboto" w:eastAsia="Roboto" w:hAnsi="Roboto"/>
          <w:rtl w:val="0"/>
        </w:rPr>
        <w:t xml:space="preserve">In the Admin Console, a Google instance needs to be configured to use either Google's authentication system or an </w:t>
      </w:r>
      <w:hyperlink r:id="rId52">
        <w:r w:rsidDel="00000000" w:rsidR="00000000" w:rsidRPr="00000000">
          <w:rPr>
            <w:rFonts w:ascii="Roboto" w:cs="Roboto" w:eastAsia="Roboto" w:hAnsi="Roboto"/>
            <w:color w:val="1155cc"/>
            <w:u w:val="single"/>
            <w:rtl w:val="0"/>
          </w:rPr>
          <w:t xml:space="preserve">SAML-based Single Sign On (SSO) system</w:t>
        </w:r>
      </w:hyperlink>
      <w:r w:rsidDel="00000000" w:rsidR="00000000" w:rsidRPr="00000000">
        <w:rPr>
          <w:rFonts w:ascii="Roboto" w:cs="Roboto" w:eastAsia="Roboto" w:hAnsi="Roboto"/>
          <w:rtl w:val="0"/>
        </w:rPr>
        <w:t xml:space="preserve"> for authentication. While a Google instance will permit the addition of secondary DNS domains for user management purposes, Google recommends using only a single domain within an instance for authentication as it minimizes effort in managing user accounts and permissions.</w:t>
      </w:r>
    </w:p>
    <w:p w:rsidR="00000000" w:rsidDel="00000000" w:rsidP="00000000" w:rsidRDefault="00000000" w:rsidRPr="00000000" w14:paraId="000003CC">
      <w:pPr>
        <w:rPr>
          <w:rFonts w:ascii="Roboto" w:cs="Roboto" w:eastAsia="Roboto" w:hAnsi="Roboto"/>
        </w:rPr>
      </w:pPr>
      <w:r w:rsidDel="00000000" w:rsidR="00000000" w:rsidRPr="00000000">
        <w:rPr>
          <w:rtl w:val="0"/>
        </w:rPr>
      </w:r>
    </w:p>
    <w:p w:rsidR="00000000" w:rsidDel="00000000" w:rsidP="00000000" w:rsidRDefault="00000000" w:rsidRPr="00000000" w14:paraId="000003CD">
      <w:pPr>
        <w:rPr>
          <w:rFonts w:ascii="Roboto" w:cs="Roboto" w:eastAsia="Roboto" w:hAnsi="Roboto"/>
        </w:rPr>
      </w:pPr>
      <w:r w:rsidDel="00000000" w:rsidR="00000000" w:rsidRPr="00000000">
        <w:rPr>
          <w:rFonts w:ascii="Roboto" w:cs="Roboto" w:eastAsia="Roboto" w:hAnsi="Roboto"/>
          <w:rtl w:val="0"/>
        </w:rPr>
        <w:t xml:space="preserve">Google strongly recommends using an authentication system that is capable of enforcing a second factor, especially one that supports the use of a Security Key as they are much harder to phish. Google's authentication system does support 2-Step Verification and Security Keys. It is important that Admins do not have access to the second factor configurations in order to prevent a malicious Admin from impersonating a user by merely changing their primary password.</w:t>
      </w:r>
    </w:p>
    <w:p w:rsidR="00000000" w:rsidDel="00000000" w:rsidP="00000000" w:rsidRDefault="00000000" w:rsidRPr="00000000" w14:paraId="000003CE">
      <w:pPr>
        <w:rPr>
          <w:rFonts w:ascii="Roboto" w:cs="Roboto" w:eastAsia="Roboto" w:hAnsi="Roboto"/>
        </w:rPr>
      </w:pPr>
      <w:r w:rsidDel="00000000" w:rsidR="00000000" w:rsidRPr="00000000">
        <w:rPr>
          <w:rtl w:val="0"/>
        </w:rPr>
      </w:r>
    </w:p>
    <w:p w:rsidR="00000000" w:rsidDel="00000000" w:rsidP="00000000" w:rsidRDefault="00000000" w:rsidRPr="00000000" w14:paraId="000003CF">
      <w:pPr>
        <w:rPr>
          <w:rFonts w:ascii="Roboto" w:cs="Roboto" w:eastAsia="Roboto" w:hAnsi="Roboto"/>
        </w:rPr>
      </w:pPr>
      <w:r w:rsidDel="00000000" w:rsidR="00000000" w:rsidRPr="00000000">
        <w:rPr>
          <w:rFonts w:ascii="Roboto" w:cs="Roboto" w:eastAsia="Roboto" w:hAnsi="Roboto"/>
          <w:rtl w:val="0"/>
        </w:rPr>
        <w:t xml:space="preserve">Google strongly recommends that all users be verified with 2FA (2 Factor Authentication). The use of usernames and passwords is simply not secure enough as a mechanism to prevent hijacking of user identities. OKTA supports 2FA. This AMEX implementation design delegates the responsibility of 2FA to OKTA as part of the IdP Single Sign-ON (SSO) process. It is expected that OKTA will validate user identities with additional factors beyond username/passwords.</w:t>
      </w:r>
    </w:p>
    <w:p w:rsidR="00000000" w:rsidDel="00000000" w:rsidP="00000000" w:rsidRDefault="00000000" w:rsidRPr="00000000" w14:paraId="000003D0">
      <w:pPr>
        <w:rPr>
          <w:rFonts w:ascii="Roboto" w:cs="Roboto" w:eastAsia="Roboto" w:hAnsi="Roboto"/>
        </w:rPr>
      </w:pPr>
      <w:r w:rsidDel="00000000" w:rsidR="00000000" w:rsidRPr="00000000">
        <w:rPr>
          <w:rtl w:val="0"/>
        </w:rPr>
      </w:r>
    </w:p>
    <w:p w:rsidR="00000000" w:rsidDel="00000000" w:rsidP="00000000" w:rsidRDefault="00000000" w:rsidRPr="00000000" w14:paraId="000003D1">
      <w:pPr>
        <w:rPr>
          <w:rFonts w:ascii="Roboto" w:cs="Roboto" w:eastAsia="Roboto" w:hAnsi="Roboto"/>
        </w:rPr>
      </w:pPr>
      <w:r w:rsidDel="00000000" w:rsidR="00000000" w:rsidRPr="00000000">
        <w:rPr>
          <w:rFonts w:ascii="Roboto" w:cs="Roboto" w:eastAsia="Roboto" w:hAnsi="Roboto"/>
          <w:rtl w:val="0"/>
        </w:rPr>
        <w:t xml:space="preserve">AMEX is using OKTA as the Identity Provider (IdP) and for Single Sign-On (SSO). Access to OKTA is currently only available within the American Express internal network. This requires users to connect into Amex’s on-prem network using a client VPN before being able to access Google Cloud. Providing access without a client VPN is being considered, but is outside of the scope of the current design.</w:t>
      </w:r>
    </w:p>
    <w:p w:rsidR="00000000" w:rsidDel="00000000" w:rsidP="00000000" w:rsidRDefault="00000000" w:rsidRPr="00000000" w14:paraId="000003D2">
      <w:pPr>
        <w:rPr>
          <w:rFonts w:ascii="Roboto" w:cs="Roboto" w:eastAsia="Roboto" w:hAnsi="Roboto"/>
        </w:rPr>
      </w:pPr>
      <w:r w:rsidDel="00000000" w:rsidR="00000000" w:rsidRPr="00000000">
        <w:rPr>
          <w:rtl w:val="0"/>
        </w:rPr>
      </w:r>
    </w:p>
    <w:p w:rsidR="00000000" w:rsidDel="00000000" w:rsidP="00000000" w:rsidRDefault="00000000" w:rsidRPr="00000000" w14:paraId="000003D3">
      <w:pPr>
        <w:pStyle w:val="Heading4"/>
        <w:spacing w:after="0" w:before="0" w:line="276" w:lineRule="auto"/>
        <w:ind w:right="0"/>
        <w:rPr>
          <w:rFonts w:ascii="Roboto" w:cs="Roboto" w:eastAsia="Roboto" w:hAnsi="Roboto"/>
          <w:color w:val="666666"/>
        </w:rPr>
      </w:pPr>
      <w:bookmarkStart w:colFirst="0" w:colLast="0" w:name="_49fffmvzuuud" w:id="38"/>
      <w:bookmarkEnd w:id="38"/>
      <w:r w:rsidDel="00000000" w:rsidR="00000000" w:rsidRPr="00000000">
        <w:rPr>
          <w:rFonts w:ascii="Roboto" w:cs="Roboto" w:eastAsia="Roboto" w:hAnsi="Roboto"/>
          <w:color w:val="666666"/>
          <w:rtl w:val="0"/>
        </w:rPr>
        <w:t xml:space="preserve">3.2.5.3 Conflicting accounts</w:t>
      </w:r>
    </w:p>
    <w:p w:rsidR="00000000" w:rsidDel="00000000" w:rsidP="00000000" w:rsidRDefault="00000000" w:rsidRPr="00000000" w14:paraId="000003D4">
      <w:pPr>
        <w:rPr>
          <w:rFonts w:ascii="Roboto" w:cs="Roboto" w:eastAsia="Roboto" w:hAnsi="Roboto"/>
        </w:rPr>
      </w:pPr>
      <w:hyperlink r:id="rId53">
        <w:r w:rsidDel="00000000" w:rsidR="00000000" w:rsidRPr="00000000">
          <w:rPr>
            <w:rFonts w:ascii="Roboto" w:cs="Roboto" w:eastAsia="Roboto" w:hAnsi="Roboto"/>
            <w:color w:val="1155cc"/>
            <w:u w:val="single"/>
            <w:rtl w:val="0"/>
          </w:rPr>
          <w:t xml:space="preserve">Conflicting accounts</w:t>
        </w:r>
      </w:hyperlink>
      <w:r w:rsidDel="00000000" w:rsidR="00000000" w:rsidRPr="00000000">
        <w:rPr>
          <w:rFonts w:ascii="Roboto" w:cs="Roboto" w:eastAsia="Roboto" w:hAnsi="Roboto"/>
          <w:rtl w:val="0"/>
        </w:rPr>
        <w:t xml:space="preserve"> may be created by the user provisioning process in the Admin Console. They occur when an email address used to provision a new user in a Google instance (managed by your organization) is the same email address as is used by a consumer (i.e., personal) Google account. If a conflicting account is created during the provisioning process, the next time the user logs into their consumer account they will be presented with additional information about how to resolve the conflicting account. The user will be directed to this Google Help Center article for further information: </w:t>
      </w:r>
      <w:hyperlink r:id="rId54">
        <w:r w:rsidDel="00000000" w:rsidR="00000000" w:rsidRPr="00000000">
          <w:rPr>
            <w:rFonts w:ascii="Roboto" w:cs="Roboto" w:eastAsia="Roboto" w:hAnsi="Roboto"/>
            <w:color w:val="1155cc"/>
            <w:u w:val="single"/>
            <w:rtl w:val="0"/>
          </w:rPr>
          <w:t xml:space="preserve">https://support.google.com/accounts/troubleshooter/1699308?hl=en</w:t>
        </w:r>
      </w:hyperlink>
      <w:r w:rsidDel="00000000" w:rsidR="00000000" w:rsidRPr="00000000">
        <w:rPr>
          <w:rFonts w:ascii="Roboto" w:cs="Roboto" w:eastAsia="Roboto" w:hAnsi="Roboto"/>
          <w:rtl w:val="0"/>
        </w:rPr>
        <w:t xml:space="preserve"> </w:t>
      </w:r>
    </w:p>
    <w:p w:rsidR="00000000" w:rsidDel="00000000" w:rsidP="00000000" w:rsidRDefault="00000000" w:rsidRPr="00000000" w14:paraId="000003D5">
      <w:pPr>
        <w:rPr>
          <w:rFonts w:ascii="Roboto" w:cs="Roboto" w:eastAsia="Roboto" w:hAnsi="Roboto"/>
        </w:rPr>
      </w:pPr>
      <w:r w:rsidDel="00000000" w:rsidR="00000000" w:rsidRPr="00000000">
        <w:rPr>
          <w:rtl w:val="0"/>
        </w:rPr>
      </w:r>
    </w:p>
    <w:p w:rsidR="00000000" w:rsidDel="00000000" w:rsidP="00000000" w:rsidRDefault="00000000" w:rsidRPr="00000000" w14:paraId="000003D6">
      <w:pPr>
        <w:rPr>
          <w:rFonts w:ascii="Roboto" w:cs="Roboto" w:eastAsia="Roboto" w:hAnsi="Roboto"/>
        </w:rPr>
      </w:pPr>
      <w:r w:rsidDel="00000000" w:rsidR="00000000" w:rsidRPr="00000000">
        <w:rPr>
          <w:rFonts w:ascii="Roboto" w:cs="Roboto" w:eastAsia="Roboto" w:hAnsi="Roboto"/>
          <w:rtl w:val="0"/>
        </w:rPr>
        <w:t xml:space="preserve">Because only AMEX’s IT group will provision users into Cloud Identity, no relevant conflict accounts have been identified. </w:t>
      </w:r>
    </w:p>
    <w:p w:rsidR="00000000" w:rsidDel="00000000" w:rsidP="00000000" w:rsidRDefault="00000000" w:rsidRPr="00000000" w14:paraId="000003D7">
      <w:pPr>
        <w:pStyle w:val="Heading2"/>
        <w:rPr>
          <w:rFonts w:ascii="Roboto" w:cs="Roboto" w:eastAsia="Roboto" w:hAnsi="Roboto"/>
        </w:rPr>
      </w:pPr>
      <w:bookmarkStart w:colFirst="0" w:colLast="0" w:name="_1z3blkhsm4nz" w:id="39"/>
      <w:bookmarkEnd w:id="39"/>
      <w:r w:rsidDel="00000000" w:rsidR="00000000" w:rsidRPr="00000000">
        <w:rPr>
          <w:rtl w:val="0"/>
        </w:rPr>
      </w:r>
    </w:p>
    <w:p w:rsidR="00000000" w:rsidDel="00000000" w:rsidP="00000000" w:rsidRDefault="00000000" w:rsidRPr="00000000" w14:paraId="000003D8">
      <w:pPr>
        <w:pStyle w:val="Heading3"/>
        <w:rPr>
          <w:rFonts w:ascii="Roboto" w:cs="Roboto" w:eastAsia="Roboto" w:hAnsi="Roboto"/>
        </w:rPr>
      </w:pPr>
      <w:bookmarkStart w:colFirst="0" w:colLast="0" w:name="_q56m2l91p9pu" w:id="40"/>
      <w:bookmarkEnd w:id="40"/>
      <w:r w:rsidDel="00000000" w:rsidR="00000000" w:rsidRPr="00000000">
        <w:rPr>
          <w:rFonts w:ascii="Roboto" w:cs="Roboto" w:eastAsia="Roboto" w:hAnsi="Roboto"/>
          <w:rtl w:val="0"/>
        </w:rPr>
        <w:t xml:space="preserve">3.2.6 Groups</w:t>
      </w:r>
    </w:p>
    <w:p w:rsidR="00000000" w:rsidDel="00000000" w:rsidP="00000000" w:rsidRDefault="00000000" w:rsidRPr="00000000" w14:paraId="000003D9">
      <w:pPr>
        <w:rPr>
          <w:rFonts w:ascii="Roboto" w:cs="Roboto" w:eastAsia="Roboto" w:hAnsi="Roboto"/>
        </w:rPr>
      </w:pPr>
      <w:r w:rsidDel="00000000" w:rsidR="00000000" w:rsidRPr="00000000">
        <w:rPr>
          <w:rFonts w:ascii="Roboto" w:cs="Roboto" w:eastAsia="Roboto" w:hAnsi="Roboto"/>
          <w:rtl w:val="0"/>
        </w:rPr>
        <w:t xml:space="preserve">Google recommends using </w:t>
      </w:r>
      <w:hyperlink r:id="rId55">
        <w:r w:rsidDel="00000000" w:rsidR="00000000" w:rsidRPr="00000000">
          <w:rPr>
            <w:rFonts w:ascii="Roboto" w:cs="Roboto" w:eastAsia="Roboto" w:hAnsi="Roboto"/>
            <w:color w:val="1155cc"/>
            <w:u w:val="single"/>
            <w:rtl w:val="0"/>
          </w:rPr>
          <w:t xml:space="preserve">groups</w:t>
        </w:r>
      </w:hyperlink>
      <w:r w:rsidDel="00000000" w:rsidR="00000000" w:rsidRPr="00000000">
        <w:rPr>
          <w:rFonts w:ascii="Roboto" w:cs="Roboto" w:eastAsia="Roboto" w:hAnsi="Roboto"/>
          <w:rtl w:val="0"/>
        </w:rPr>
        <w:t xml:space="preserve"> to grant roles and permissions to users. Managing access to GCP projects via groups is easier than managing access via individual users, as once project owners have properly associated groups with roles in a GCP project, granting and revoking a user's access to multiple projects can be managed centrally in the Admin Console. Additionally, group membership is auditable through the Admin Console.</w:t>
      </w:r>
    </w:p>
    <w:p w:rsidR="00000000" w:rsidDel="00000000" w:rsidP="00000000" w:rsidRDefault="00000000" w:rsidRPr="00000000" w14:paraId="000003DA">
      <w:pPr>
        <w:rPr>
          <w:rFonts w:ascii="Roboto" w:cs="Roboto" w:eastAsia="Roboto" w:hAnsi="Roboto"/>
        </w:rPr>
      </w:pPr>
      <w:r w:rsidDel="00000000" w:rsidR="00000000" w:rsidRPr="00000000">
        <w:rPr>
          <w:rtl w:val="0"/>
        </w:rPr>
      </w:r>
    </w:p>
    <w:p w:rsidR="00000000" w:rsidDel="00000000" w:rsidP="00000000" w:rsidRDefault="00000000" w:rsidRPr="00000000" w14:paraId="000003DB">
      <w:pPr>
        <w:rPr>
          <w:rFonts w:ascii="Roboto" w:cs="Roboto" w:eastAsia="Roboto" w:hAnsi="Roboto"/>
        </w:rPr>
      </w:pPr>
      <w:r w:rsidDel="00000000" w:rsidR="00000000" w:rsidRPr="00000000">
        <w:rPr>
          <w:rFonts w:ascii="Roboto" w:cs="Roboto" w:eastAsia="Roboto" w:hAnsi="Roboto"/>
          <w:rtl w:val="0"/>
        </w:rPr>
        <w:t xml:space="preserve">For organizations that adhere to the principle of least privilege, groups can be created and associated with narrower levels of access to the services within a GCP project.</w:t>
      </w:r>
    </w:p>
    <w:p w:rsidR="00000000" w:rsidDel="00000000" w:rsidP="00000000" w:rsidRDefault="00000000" w:rsidRPr="00000000" w14:paraId="000003DC">
      <w:pPr>
        <w:rPr>
          <w:rFonts w:ascii="Roboto" w:cs="Roboto" w:eastAsia="Roboto" w:hAnsi="Roboto"/>
        </w:rPr>
      </w:pPr>
      <w:r w:rsidDel="00000000" w:rsidR="00000000" w:rsidRPr="00000000">
        <w:rPr>
          <w:rtl w:val="0"/>
        </w:rPr>
      </w:r>
    </w:p>
    <w:p w:rsidR="00000000" w:rsidDel="00000000" w:rsidP="00000000" w:rsidRDefault="00000000" w:rsidRPr="00000000" w14:paraId="000003DD">
      <w:pPr>
        <w:rPr>
          <w:rFonts w:ascii="Roboto" w:cs="Roboto" w:eastAsia="Roboto" w:hAnsi="Roboto"/>
        </w:rPr>
      </w:pPr>
      <w:r w:rsidDel="00000000" w:rsidR="00000000" w:rsidRPr="00000000">
        <w:rPr>
          <w:rFonts w:ascii="Roboto" w:cs="Roboto" w:eastAsia="Roboto" w:hAnsi="Roboto"/>
          <w:rtl w:val="0"/>
        </w:rPr>
        <w:t xml:space="preserve">Groups for managing access to Google Cloud Platform will be provisioned using OKTA in AMEX.</w:t>
      </w:r>
    </w:p>
    <w:p w:rsidR="00000000" w:rsidDel="00000000" w:rsidP="00000000" w:rsidRDefault="00000000" w:rsidRPr="00000000" w14:paraId="000003DE">
      <w:pPr>
        <w:rPr>
          <w:rFonts w:ascii="Roboto" w:cs="Roboto" w:eastAsia="Roboto" w:hAnsi="Roboto"/>
        </w:rPr>
      </w:pPr>
      <w:r w:rsidDel="00000000" w:rsidR="00000000" w:rsidRPr="00000000">
        <w:rPr>
          <w:rtl w:val="0"/>
        </w:rPr>
      </w:r>
    </w:p>
    <w:p w:rsidR="00000000" w:rsidDel="00000000" w:rsidP="00000000" w:rsidRDefault="00000000" w:rsidRPr="00000000" w14:paraId="000003DF">
      <w:pPr>
        <w:rPr>
          <w:rFonts w:ascii="Roboto" w:cs="Roboto" w:eastAsia="Roboto" w:hAnsi="Roboto"/>
        </w:rPr>
      </w:pPr>
      <w:r w:rsidDel="00000000" w:rsidR="00000000" w:rsidRPr="00000000">
        <w:rPr>
          <w:rFonts w:ascii="Roboto" w:cs="Roboto" w:eastAsia="Roboto" w:hAnsi="Roboto"/>
          <w:rtl w:val="0"/>
        </w:rPr>
        <w:t xml:space="preserve">To be able to easily associate a group with the role that membership to the group grants, Google recommends establishing a naming convention for group addresses similar to the following format: </w:t>
      </w:r>
      <w:r w:rsidDel="00000000" w:rsidR="00000000" w:rsidRPr="00000000">
        <w:rPr>
          <w:rFonts w:ascii="Roboto" w:cs="Roboto" w:eastAsia="Roboto" w:hAnsi="Roboto"/>
          <w:b w:val="1"/>
          <w:i w:val="1"/>
          <w:rtl w:val="0"/>
        </w:rPr>
        <w:t xml:space="preserve">gcp-{team name}-{role}&lt;-{environment}&gt;&lt;-{project}&gt;@aexp.com</w:t>
      </w:r>
      <w:r w:rsidDel="00000000" w:rsidR="00000000" w:rsidRPr="00000000">
        <w:rPr>
          <w:rFonts w:ascii="Roboto" w:cs="Roboto" w:eastAsia="Roboto" w:hAnsi="Roboto"/>
          <w:rtl w:val="0"/>
        </w:rPr>
        <w:t xml:space="preserve"> </w:t>
      </w:r>
    </w:p>
    <w:p w:rsidR="00000000" w:rsidDel="00000000" w:rsidP="00000000" w:rsidRDefault="00000000" w:rsidRPr="00000000" w14:paraId="000003E0">
      <w:pPr>
        <w:rPr>
          <w:rFonts w:ascii="Roboto" w:cs="Roboto" w:eastAsia="Roboto" w:hAnsi="Roboto"/>
        </w:rPr>
      </w:pPr>
      <w:r w:rsidDel="00000000" w:rsidR="00000000" w:rsidRPr="00000000">
        <w:rPr>
          <w:rtl w:val="0"/>
        </w:rPr>
      </w:r>
    </w:p>
    <w:p w:rsidR="00000000" w:rsidDel="00000000" w:rsidP="00000000" w:rsidRDefault="00000000" w:rsidRPr="00000000" w14:paraId="000003E1">
      <w:pPr>
        <w:rPr>
          <w:rFonts w:ascii="Roboto" w:cs="Roboto" w:eastAsia="Roboto" w:hAnsi="Roboto"/>
        </w:rPr>
      </w:pPr>
      <w:r w:rsidDel="00000000" w:rsidR="00000000" w:rsidRPr="00000000">
        <w:rPr>
          <w:rFonts w:ascii="Roboto" w:cs="Roboto" w:eastAsia="Roboto" w:hAnsi="Roboto"/>
          <w:rtl w:val="0"/>
        </w:rPr>
        <w:t xml:space="preserve">For example, gcp-sre-engineers-e0@aexp.com would be used to grant access to Engineers working on the SRE. </w:t>
      </w:r>
    </w:p>
    <w:p w:rsidR="00000000" w:rsidDel="00000000" w:rsidP="00000000" w:rsidRDefault="00000000" w:rsidRPr="00000000" w14:paraId="000003E2">
      <w:pPr>
        <w:rPr>
          <w:rFonts w:ascii="Roboto" w:cs="Roboto" w:eastAsia="Roboto" w:hAnsi="Roboto"/>
        </w:rPr>
      </w:pPr>
      <w:r w:rsidDel="00000000" w:rsidR="00000000" w:rsidRPr="00000000">
        <w:rPr>
          <w:rtl w:val="0"/>
        </w:rPr>
      </w:r>
    </w:p>
    <w:p w:rsidR="00000000" w:rsidDel="00000000" w:rsidP="00000000" w:rsidRDefault="00000000" w:rsidRPr="00000000" w14:paraId="000003E3">
      <w:pPr>
        <w:rPr>
          <w:rFonts w:ascii="Roboto" w:cs="Roboto" w:eastAsia="Roboto" w:hAnsi="Roboto"/>
        </w:rPr>
      </w:pPr>
      <w:r w:rsidDel="00000000" w:rsidR="00000000" w:rsidRPr="00000000">
        <w:rPr>
          <w:rFonts w:ascii="Roboto" w:cs="Roboto" w:eastAsia="Roboto" w:hAnsi="Roboto"/>
          <w:rtl w:val="0"/>
        </w:rPr>
        <w:t xml:space="preserve">At AMEX, following groups have been identified for cloud roles and access management:</w:t>
      </w:r>
    </w:p>
    <w:p w:rsidR="00000000" w:rsidDel="00000000" w:rsidP="00000000" w:rsidRDefault="00000000" w:rsidRPr="00000000" w14:paraId="000003E4">
      <w:pPr>
        <w:rPr>
          <w:rFonts w:ascii="Roboto" w:cs="Roboto" w:eastAsia="Roboto" w:hAnsi="Roboto"/>
        </w:rPr>
      </w:pPr>
      <w:r w:rsidDel="00000000" w:rsidR="00000000" w:rsidRPr="00000000">
        <w:rPr>
          <w:rtl w:val="0"/>
        </w:rPr>
      </w:r>
    </w:p>
    <w:tbl>
      <w:tblPr>
        <w:tblStyle w:val="Table15"/>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7.42946708463944"/>
        <w:gridCol w:w="1467.0846394984326"/>
        <w:gridCol w:w="2376.6771159874606"/>
        <w:gridCol w:w="1467.0846394984326"/>
        <w:gridCol w:w="1173.667711598746"/>
        <w:gridCol w:w="2538.0564263322885"/>
        <w:tblGridChange w:id="0">
          <w:tblGrid>
            <w:gridCol w:w="337.42946708463944"/>
            <w:gridCol w:w="1467.0846394984326"/>
            <w:gridCol w:w="2376.6771159874606"/>
            <w:gridCol w:w="1467.0846394984326"/>
            <w:gridCol w:w="1173.667711598746"/>
            <w:gridCol w:w="2538.0564263322885"/>
          </w:tblGrid>
        </w:tblGridChange>
      </w:tblGrid>
      <w:tr>
        <w:trPr>
          <w:cantSplit w:val="0"/>
          <w:trHeight w:val="300" w:hRule="atLeast"/>
          <w:tblHeader w:val="0"/>
        </w:trPr>
        <w:tc>
          <w:tcPr>
            <w:tcBorders>
              <w:top w:color="000000" w:space="0" w:sz="12" w:val="single"/>
              <w:left w:color="000000" w:space="0" w:sz="12" w:val="single"/>
              <w:bottom w:color="000000" w:space="0" w:sz="12" w:val="single"/>
              <w:right w:color="000000" w:space="0" w:sz="6" w:val="single"/>
            </w:tcBorders>
            <w:shd w:fill="d9ead3" w:val="clear"/>
            <w:tcMar>
              <w:top w:w="0.0" w:type="dxa"/>
              <w:left w:w="40.0" w:type="dxa"/>
              <w:bottom w:w="0.0" w:type="dxa"/>
              <w:right w:w="40.0" w:type="dxa"/>
            </w:tcMar>
            <w:vAlign w:val="top"/>
          </w:tcPr>
          <w:p w:rsidR="00000000" w:rsidDel="00000000" w:rsidP="00000000" w:rsidRDefault="00000000" w:rsidRPr="00000000" w14:paraId="000003E5">
            <w:pPr>
              <w:widowControl w:val="0"/>
              <w:rPr>
                <w:rFonts w:ascii="Arial" w:cs="Arial" w:eastAsia="Arial" w:hAnsi="Arial"/>
                <w:color w:val="000000"/>
                <w:sz w:val="20"/>
                <w:szCs w:val="20"/>
              </w:rPr>
            </w:pPr>
            <w:r w:rsidDel="00000000" w:rsidR="00000000" w:rsidRPr="00000000">
              <w:rPr>
                <w:rFonts w:ascii="Arial" w:cs="Arial" w:eastAsia="Arial" w:hAnsi="Arial"/>
                <w:b w:val="1"/>
                <w:color w:val="000000"/>
                <w:sz w:val="20"/>
                <w:szCs w:val="20"/>
                <w:rtl w:val="0"/>
              </w:rPr>
              <w:t xml:space="preserve">#</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shd w:fill="d9ead3" w:val="clear"/>
            <w:tcMar>
              <w:top w:w="0.0" w:type="dxa"/>
              <w:left w:w="40.0" w:type="dxa"/>
              <w:bottom w:w="0.0" w:type="dxa"/>
              <w:right w:w="40.0" w:type="dxa"/>
            </w:tcMar>
            <w:vAlign w:val="top"/>
          </w:tcPr>
          <w:p w:rsidR="00000000" w:rsidDel="00000000" w:rsidP="00000000" w:rsidRDefault="00000000" w:rsidRPr="00000000" w14:paraId="000003E6">
            <w:pPr>
              <w:widowControl w:val="0"/>
              <w:rPr>
                <w:rFonts w:ascii="Arial" w:cs="Arial" w:eastAsia="Arial" w:hAnsi="Arial"/>
                <w:color w:val="000000"/>
                <w:sz w:val="20"/>
                <w:szCs w:val="20"/>
              </w:rPr>
            </w:pPr>
            <w:r w:rsidDel="00000000" w:rsidR="00000000" w:rsidRPr="00000000">
              <w:rPr>
                <w:rFonts w:ascii="Arial" w:cs="Arial" w:eastAsia="Arial" w:hAnsi="Arial"/>
                <w:b w:val="1"/>
                <w:color w:val="000000"/>
                <w:sz w:val="20"/>
                <w:szCs w:val="20"/>
                <w:rtl w:val="0"/>
              </w:rPr>
              <w:t xml:space="preserve">Role Type</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shd w:fill="d9ead3" w:val="clear"/>
            <w:tcMar>
              <w:top w:w="0.0" w:type="dxa"/>
              <w:left w:w="40.0" w:type="dxa"/>
              <w:bottom w:w="0.0" w:type="dxa"/>
              <w:right w:w="40.0" w:type="dxa"/>
            </w:tcMar>
            <w:vAlign w:val="top"/>
          </w:tcPr>
          <w:p w:rsidR="00000000" w:rsidDel="00000000" w:rsidP="00000000" w:rsidRDefault="00000000" w:rsidRPr="00000000" w14:paraId="000003E7">
            <w:pPr>
              <w:widowControl w:val="0"/>
              <w:rPr>
                <w:rFonts w:ascii="Arial" w:cs="Arial" w:eastAsia="Arial" w:hAnsi="Arial"/>
                <w:color w:val="000000"/>
                <w:sz w:val="20"/>
                <w:szCs w:val="20"/>
              </w:rPr>
            </w:pPr>
            <w:r w:rsidDel="00000000" w:rsidR="00000000" w:rsidRPr="00000000">
              <w:rPr>
                <w:rFonts w:ascii="Arial" w:cs="Arial" w:eastAsia="Arial" w:hAnsi="Arial"/>
                <w:b w:val="1"/>
                <w:color w:val="000000"/>
                <w:sz w:val="20"/>
                <w:szCs w:val="20"/>
                <w:rtl w:val="0"/>
              </w:rPr>
              <w:t xml:space="preserve">Description</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shd w:fill="d9ead3" w:val="clear"/>
            <w:tcMar>
              <w:top w:w="0.0" w:type="dxa"/>
              <w:left w:w="40.0" w:type="dxa"/>
              <w:bottom w:w="0.0" w:type="dxa"/>
              <w:right w:w="40.0" w:type="dxa"/>
            </w:tcMar>
            <w:vAlign w:val="top"/>
          </w:tcPr>
          <w:p w:rsidR="00000000" w:rsidDel="00000000" w:rsidP="00000000" w:rsidRDefault="00000000" w:rsidRPr="00000000" w14:paraId="000003E8">
            <w:pPr>
              <w:widowControl w:val="0"/>
              <w:rPr>
                <w:rFonts w:ascii="Arial" w:cs="Arial" w:eastAsia="Arial" w:hAnsi="Arial"/>
                <w:color w:val="000000"/>
                <w:sz w:val="20"/>
                <w:szCs w:val="20"/>
              </w:rPr>
            </w:pPr>
            <w:r w:rsidDel="00000000" w:rsidR="00000000" w:rsidRPr="00000000">
              <w:rPr>
                <w:rFonts w:ascii="Arial" w:cs="Arial" w:eastAsia="Arial" w:hAnsi="Arial"/>
                <w:b w:val="1"/>
                <w:color w:val="000000"/>
                <w:sz w:val="20"/>
                <w:szCs w:val="20"/>
                <w:rtl w:val="0"/>
              </w:rPr>
              <w:t xml:space="preserve">Role Name</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shd w:fill="d9ead3" w:val="clear"/>
            <w:tcMar>
              <w:top w:w="0.0" w:type="dxa"/>
              <w:left w:w="40.0" w:type="dxa"/>
              <w:bottom w:w="0.0" w:type="dxa"/>
              <w:right w:w="40.0" w:type="dxa"/>
            </w:tcMar>
            <w:vAlign w:val="top"/>
          </w:tcPr>
          <w:p w:rsidR="00000000" w:rsidDel="00000000" w:rsidP="00000000" w:rsidRDefault="00000000" w:rsidRPr="00000000" w14:paraId="000003E9">
            <w:pPr>
              <w:widowControl w:val="0"/>
              <w:rPr>
                <w:rFonts w:ascii="Arial" w:cs="Arial" w:eastAsia="Arial" w:hAnsi="Arial"/>
                <w:color w:val="000000"/>
                <w:sz w:val="20"/>
                <w:szCs w:val="20"/>
              </w:rPr>
            </w:pPr>
            <w:r w:rsidDel="00000000" w:rsidR="00000000" w:rsidRPr="00000000">
              <w:rPr>
                <w:rFonts w:ascii="Arial" w:cs="Arial" w:eastAsia="Arial" w:hAnsi="Arial"/>
                <w:b w:val="1"/>
                <w:color w:val="000000"/>
                <w:sz w:val="20"/>
                <w:szCs w:val="20"/>
                <w:rtl w:val="0"/>
              </w:rPr>
              <w:t xml:space="preserve">Binding</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shd w:fill="d9ead3" w:val="clear"/>
            <w:tcMar>
              <w:top w:w="0.0" w:type="dxa"/>
              <w:left w:w="40.0" w:type="dxa"/>
              <w:bottom w:w="0.0" w:type="dxa"/>
              <w:right w:w="40.0" w:type="dxa"/>
            </w:tcMar>
            <w:vAlign w:val="top"/>
          </w:tcPr>
          <w:p w:rsidR="00000000" w:rsidDel="00000000" w:rsidP="00000000" w:rsidRDefault="00000000" w:rsidRPr="00000000" w14:paraId="000003EA">
            <w:pPr>
              <w:widowControl w:val="0"/>
              <w:rPr>
                <w:rFonts w:ascii="Arial" w:cs="Arial" w:eastAsia="Arial" w:hAnsi="Arial"/>
                <w:color w:val="000000"/>
                <w:sz w:val="20"/>
                <w:szCs w:val="20"/>
              </w:rPr>
            </w:pPr>
            <w:r w:rsidDel="00000000" w:rsidR="00000000" w:rsidRPr="00000000">
              <w:rPr>
                <w:rFonts w:ascii="Arial" w:cs="Arial" w:eastAsia="Arial" w:hAnsi="Arial"/>
                <w:b w:val="1"/>
                <w:color w:val="000000"/>
                <w:sz w:val="20"/>
                <w:szCs w:val="20"/>
                <w:rtl w:val="0"/>
              </w:rPr>
              <w:t xml:space="preserve">PRC Group</w:t>
            </w:r>
            <w:r w:rsidDel="00000000" w:rsidR="00000000" w:rsidRPr="00000000">
              <w:rPr>
                <w:rtl w:val="0"/>
              </w:rPr>
            </w:r>
          </w:p>
        </w:tc>
      </w:tr>
      <w:tr>
        <w:trPr>
          <w:cantSplit w:val="0"/>
          <w:trHeight w:val="1950" w:hRule="atLeast"/>
          <w:tblHeader w:val="0"/>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3EB">
            <w:pPr>
              <w:widowControl w:val="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3EC">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Cloud Security Admin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3ED">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This role will be responsible for Cloud Security Policy</w:t>
            </w:r>
          </w:p>
          <w:p w:rsidR="00000000" w:rsidDel="00000000" w:rsidP="00000000" w:rsidRDefault="00000000" w:rsidRPr="00000000" w14:paraId="000003EE">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This Team will also PoC general security capabilities control not covered</w:t>
            </w:r>
          </w:p>
          <w:p w:rsidR="00000000" w:rsidDel="00000000" w:rsidP="00000000" w:rsidRDefault="00000000" w:rsidRPr="00000000" w14:paraId="000003EF">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by network or IAM.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3F0">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org_secu</w:t>
            </w:r>
          </w:p>
          <w:p w:rsidR="00000000" w:rsidDel="00000000" w:rsidP="00000000" w:rsidRDefault="00000000" w:rsidRPr="00000000" w14:paraId="000003F1">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rity_admin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3F2">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PRC_group</w:t>
            </w:r>
          </w:p>
          <w:p w:rsidR="00000000" w:rsidDel="00000000" w:rsidP="00000000" w:rsidRDefault="00000000" w:rsidRPr="00000000" w14:paraId="000003F3">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lab</w:t>
            </w:r>
          </w:p>
          <w:p w:rsidR="00000000" w:rsidDel="00000000" w:rsidP="00000000" w:rsidRDefault="00000000" w:rsidRPr="00000000" w14:paraId="000003F4">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TFE_servic</w:t>
            </w:r>
          </w:p>
          <w:p w:rsidR="00000000" w:rsidDel="00000000" w:rsidP="00000000" w:rsidRDefault="00000000" w:rsidRPr="00000000" w14:paraId="000003F5">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e_account:</w:t>
            </w:r>
          </w:p>
          <w:p w:rsidR="00000000" w:rsidDel="00000000" w:rsidP="00000000" w:rsidRDefault="00000000" w:rsidRPr="00000000" w14:paraId="000003F6">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3F7">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PRC-AXP-BAE2-AppAdminGCP-CloudSec</w:t>
            </w:r>
          </w:p>
        </w:tc>
      </w:tr>
      <w:tr>
        <w:trPr>
          <w:cantSplit w:val="0"/>
          <w:trHeight w:val="735" w:hRule="atLeast"/>
          <w:tblHeader w:val="0"/>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3F8">
            <w:pPr>
              <w:widowControl w:val="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3F9">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Cloud Security Poweruser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3FA">
            <w:pPr>
              <w:widowControl w:val="0"/>
              <w:rPr>
                <w:rFonts w:ascii="Arial" w:cs="Arial" w:eastAsia="Arial" w:hAnsi="Arial"/>
                <w:color w:val="000000"/>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3FB">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org_secu</w:t>
            </w:r>
          </w:p>
          <w:p w:rsidR="00000000" w:rsidDel="00000000" w:rsidP="00000000" w:rsidRDefault="00000000" w:rsidRPr="00000000" w14:paraId="000003FC">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rity_powe</w:t>
            </w:r>
          </w:p>
          <w:p w:rsidR="00000000" w:rsidDel="00000000" w:rsidP="00000000" w:rsidRDefault="00000000" w:rsidRPr="00000000" w14:paraId="000003FD">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ruser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3FE">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PRC_group</w:t>
            </w:r>
          </w:p>
          <w:p w:rsidR="00000000" w:rsidDel="00000000" w:rsidP="00000000" w:rsidRDefault="00000000" w:rsidRPr="00000000" w14:paraId="000003FF">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org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00">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PRC-AXP-BAE2-AppAdminGCP-CloudSec</w:t>
            </w:r>
          </w:p>
        </w:tc>
      </w:tr>
      <w:tr>
        <w:trPr>
          <w:cantSplit w:val="0"/>
          <w:trHeight w:val="975" w:hRule="atLeast"/>
          <w:tblHeader w:val="0"/>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01">
            <w:pPr>
              <w:widowControl w:val="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02">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Infosec Audit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03">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This role will have list access to all resources, it does not need to access</w:t>
            </w:r>
          </w:p>
          <w:p w:rsidR="00000000" w:rsidDel="00000000" w:rsidP="00000000" w:rsidRDefault="00000000" w:rsidRPr="00000000" w14:paraId="00000404">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data within a resource.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05">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org_infos</w:t>
            </w:r>
          </w:p>
          <w:p w:rsidR="00000000" w:rsidDel="00000000" w:rsidP="00000000" w:rsidRDefault="00000000" w:rsidRPr="00000000" w14:paraId="00000406">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ecaudit_v</w:t>
            </w:r>
          </w:p>
          <w:p w:rsidR="00000000" w:rsidDel="00000000" w:rsidP="00000000" w:rsidRDefault="00000000" w:rsidRPr="00000000" w14:paraId="00000407">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iewer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08">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PRC_group</w:t>
            </w:r>
          </w:p>
          <w:p w:rsidR="00000000" w:rsidDel="00000000" w:rsidP="00000000" w:rsidRDefault="00000000" w:rsidRPr="00000000" w14:paraId="00000409">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org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0A">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PRC-AXP-AAE3-Compl-SecGCPInfosecAudit</w:t>
            </w:r>
          </w:p>
        </w:tc>
      </w:tr>
      <w:tr>
        <w:trPr>
          <w:cantSplit w:val="0"/>
          <w:trHeight w:val="1455" w:hRule="atLeast"/>
          <w:tblHeader w:val="0"/>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0B">
            <w:pPr>
              <w:widowControl w:val="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0C">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IAM</w:t>
            </w:r>
          </w:p>
          <w:p w:rsidR="00000000" w:rsidDel="00000000" w:rsidP="00000000" w:rsidRDefault="00000000" w:rsidRPr="00000000" w14:paraId="0000040D">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Admin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0E">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This team is responsible for all okta and identity integration and will do</w:t>
            </w:r>
          </w:p>
          <w:p w:rsidR="00000000" w:rsidDel="00000000" w:rsidP="00000000" w:rsidRDefault="00000000" w:rsidRPr="00000000" w14:paraId="0000040F">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PoCs related to IAM tools(cloudknox,etc,access analysis)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10">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org_iam_</w:t>
            </w:r>
          </w:p>
          <w:p w:rsidR="00000000" w:rsidDel="00000000" w:rsidP="00000000" w:rsidRDefault="00000000" w:rsidRPr="00000000" w14:paraId="00000411">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admin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12">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PRC_group</w:t>
            </w:r>
          </w:p>
          <w:p w:rsidR="00000000" w:rsidDel="00000000" w:rsidP="00000000" w:rsidRDefault="00000000" w:rsidRPr="00000000" w14:paraId="00000413">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lab</w:t>
            </w:r>
          </w:p>
          <w:p w:rsidR="00000000" w:rsidDel="00000000" w:rsidP="00000000" w:rsidRDefault="00000000" w:rsidRPr="00000000" w14:paraId="00000414">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TFE_servic</w:t>
            </w:r>
          </w:p>
          <w:p w:rsidR="00000000" w:rsidDel="00000000" w:rsidP="00000000" w:rsidRDefault="00000000" w:rsidRPr="00000000" w14:paraId="00000415">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e_account:</w:t>
            </w:r>
          </w:p>
          <w:p w:rsidR="00000000" w:rsidDel="00000000" w:rsidP="00000000" w:rsidRDefault="00000000" w:rsidRPr="00000000" w14:paraId="00000416">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17">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PRC-AXP-BAE2-AppAdminGCP-IAM</w:t>
            </w:r>
          </w:p>
        </w:tc>
      </w:tr>
      <w:tr>
        <w:trPr>
          <w:cantSplit w:val="0"/>
          <w:trHeight w:val="495" w:hRule="atLeast"/>
          <w:tblHeader w:val="0"/>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18">
            <w:pPr>
              <w:widowControl w:val="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19">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IAM</w:t>
            </w:r>
          </w:p>
          <w:p w:rsidR="00000000" w:rsidDel="00000000" w:rsidP="00000000" w:rsidRDefault="00000000" w:rsidRPr="00000000" w14:paraId="0000041A">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Poweruser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1B">
            <w:pPr>
              <w:widowControl w:val="0"/>
              <w:rPr>
                <w:rFonts w:ascii="Arial" w:cs="Arial" w:eastAsia="Arial" w:hAnsi="Arial"/>
                <w:color w:val="000000"/>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1C">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org_iam_</w:t>
            </w:r>
          </w:p>
          <w:p w:rsidR="00000000" w:rsidDel="00000000" w:rsidP="00000000" w:rsidRDefault="00000000" w:rsidRPr="00000000" w14:paraId="0000041D">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poweruser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1E">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PRC_group</w:t>
            </w:r>
          </w:p>
          <w:p w:rsidR="00000000" w:rsidDel="00000000" w:rsidP="00000000" w:rsidRDefault="00000000" w:rsidRPr="00000000" w14:paraId="0000041F">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org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20">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PRC-AXP-BAE2-AppAdminGCP-IAM</w:t>
            </w:r>
          </w:p>
        </w:tc>
      </w:tr>
      <w:tr>
        <w:trPr>
          <w:cantSplit w:val="0"/>
          <w:trHeight w:val="1935" w:hRule="atLeast"/>
          <w:tblHeader w:val="0"/>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21">
            <w:pPr>
              <w:widowControl w:val="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22">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Network Security Eng</w:t>
            </w:r>
          </w:p>
          <w:p w:rsidR="00000000" w:rsidDel="00000000" w:rsidP="00000000" w:rsidRDefault="00000000" w:rsidRPr="00000000" w14:paraId="00000423">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Admin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24">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This team will do Firewall administration and will be responsible for VPC</w:t>
            </w:r>
          </w:p>
          <w:p w:rsidR="00000000" w:rsidDel="00000000" w:rsidP="00000000" w:rsidRDefault="00000000" w:rsidRPr="00000000" w14:paraId="00000425">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Firewall and PaloAlto appliances. This team will also manage Service</w:t>
            </w:r>
          </w:p>
          <w:p w:rsidR="00000000" w:rsidDel="00000000" w:rsidP="00000000" w:rsidRDefault="00000000" w:rsidRPr="00000000" w14:paraId="00000426">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Perimeters and Access Context Manager.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27">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org_nets</w:t>
            </w:r>
          </w:p>
          <w:p w:rsidR="00000000" w:rsidDel="00000000" w:rsidP="00000000" w:rsidRDefault="00000000" w:rsidRPr="00000000" w14:paraId="00000428">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ec_admin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29">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PRC_group</w:t>
            </w:r>
          </w:p>
          <w:p w:rsidR="00000000" w:rsidDel="00000000" w:rsidP="00000000" w:rsidRDefault="00000000" w:rsidRPr="00000000" w14:paraId="0000042A">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lab</w:t>
            </w:r>
          </w:p>
          <w:p w:rsidR="00000000" w:rsidDel="00000000" w:rsidP="00000000" w:rsidRDefault="00000000" w:rsidRPr="00000000" w14:paraId="0000042B">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TFE_servic</w:t>
            </w:r>
          </w:p>
          <w:p w:rsidR="00000000" w:rsidDel="00000000" w:rsidP="00000000" w:rsidRDefault="00000000" w:rsidRPr="00000000" w14:paraId="0000042C">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e_account:</w:t>
            </w:r>
          </w:p>
          <w:p w:rsidR="00000000" w:rsidDel="00000000" w:rsidP="00000000" w:rsidRDefault="00000000" w:rsidRPr="00000000" w14:paraId="0000042D">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2E">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PRC-AXP-BAE2-AppAdminGCP-NetSec</w:t>
            </w:r>
          </w:p>
          <w:p w:rsidR="00000000" w:rsidDel="00000000" w:rsidP="00000000" w:rsidRDefault="00000000" w:rsidRPr="00000000" w14:paraId="0000042F">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PRC-AXP-BAE2-AppAdminGCPNetSecOps</w:t>
            </w:r>
          </w:p>
        </w:tc>
      </w:tr>
      <w:tr>
        <w:trPr>
          <w:cantSplit w:val="0"/>
          <w:trHeight w:val="975" w:hRule="atLeast"/>
          <w:tblHeader w:val="0"/>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30">
            <w:pPr>
              <w:widowControl w:val="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31">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Network</w:t>
            </w:r>
          </w:p>
          <w:p w:rsidR="00000000" w:rsidDel="00000000" w:rsidP="00000000" w:rsidRDefault="00000000" w:rsidRPr="00000000" w14:paraId="00000432">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Security</w:t>
            </w:r>
          </w:p>
          <w:p w:rsidR="00000000" w:rsidDel="00000000" w:rsidP="00000000" w:rsidRDefault="00000000" w:rsidRPr="00000000" w14:paraId="00000433">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Eng</w:t>
            </w:r>
          </w:p>
          <w:p w:rsidR="00000000" w:rsidDel="00000000" w:rsidP="00000000" w:rsidRDefault="00000000" w:rsidRPr="00000000" w14:paraId="00000434">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poweruser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35">
            <w:pPr>
              <w:widowControl w:val="0"/>
              <w:rPr>
                <w:rFonts w:ascii="Arial" w:cs="Arial" w:eastAsia="Arial" w:hAnsi="Arial"/>
                <w:color w:val="000000"/>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36">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org_nets</w:t>
            </w:r>
          </w:p>
          <w:p w:rsidR="00000000" w:rsidDel="00000000" w:rsidP="00000000" w:rsidRDefault="00000000" w:rsidRPr="00000000" w14:paraId="00000437">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ec_power</w:t>
            </w:r>
          </w:p>
          <w:p w:rsidR="00000000" w:rsidDel="00000000" w:rsidP="00000000" w:rsidRDefault="00000000" w:rsidRPr="00000000" w14:paraId="00000438">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user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39">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PRC_group</w:t>
            </w:r>
          </w:p>
          <w:p w:rsidR="00000000" w:rsidDel="00000000" w:rsidP="00000000" w:rsidRDefault="00000000" w:rsidRPr="00000000" w14:paraId="0000043A">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org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3B">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PRC-AXP-BAE2-AppAdminGCP-NetSec</w:t>
            </w:r>
          </w:p>
          <w:p w:rsidR="00000000" w:rsidDel="00000000" w:rsidP="00000000" w:rsidRDefault="00000000" w:rsidRPr="00000000" w14:paraId="0000043C">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PRC-AXP-BAE2-AppAdminGCPNetSecOps</w:t>
            </w:r>
          </w:p>
        </w:tc>
      </w:tr>
      <w:tr>
        <w:trPr>
          <w:cantSplit w:val="0"/>
          <w:trHeight w:val="1455" w:hRule="atLeast"/>
          <w:tblHeader w:val="0"/>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3D">
            <w:pPr>
              <w:widowControl w:val="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3E">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SIEM</w:t>
            </w:r>
          </w:p>
          <w:p w:rsidR="00000000" w:rsidDel="00000000" w:rsidP="00000000" w:rsidRDefault="00000000" w:rsidRPr="00000000" w14:paraId="0000043F">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Admin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40">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This team will responsible for all stackdriver audit related actvities</w:t>
            </w:r>
          </w:p>
          <w:p w:rsidR="00000000" w:rsidDel="00000000" w:rsidP="00000000" w:rsidRDefault="00000000" w:rsidRPr="00000000" w14:paraId="00000441">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including pub/sub subscription to stackdriver at org level.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42">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org_siem</w:t>
            </w:r>
          </w:p>
          <w:p w:rsidR="00000000" w:rsidDel="00000000" w:rsidP="00000000" w:rsidRDefault="00000000" w:rsidRPr="00000000" w14:paraId="00000443">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_admin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44">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PRC_group</w:t>
            </w:r>
          </w:p>
          <w:p w:rsidR="00000000" w:rsidDel="00000000" w:rsidP="00000000" w:rsidRDefault="00000000" w:rsidRPr="00000000" w14:paraId="00000445">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lab</w:t>
            </w:r>
          </w:p>
          <w:p w:rsidR="00000000" w:rsidDel="00000000" w:rsidP="00000000" w:rsidRDefault="00000000" w:rsidRPr="00000000" w14:paraId="00000446">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TFE_servic</w:t>
            </w:r>
          </w:p>
          <w:p w:rsidR="00000000" w:rsidDel="00000000" w:rsidP="00000000" w:rsidRDefault="00000000" w:rsidRPr="00000000" w14:paraId="00000447">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e_account:</w:t>
            </w:r>
          </w:p>
          <w:p w:rsidR="00000000" w:rsidDel="00000000" w:rsidP="00000000" w:rsidRDefault="00000000" w:rsidRPr="00000000" w14:paraId="00000448">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49">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PRC-AXP-BAE2-AppAdminGCP-SIEM</w:t>
            </w:r>
          </w:p>
        </w:tc>
      </w:tr>
      <w:tr>
        <w:trPr>
          <w:cantSplit w:val="0"/>
          <w:trHeight w:val="735" w:hRule="atLeast"/>
          <w:tblHeader w:val="0"/>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4A">
            <w:pPr>
              <w:widowControl w:val="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4B">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SIEM</w:t>
            </w:r>
          </w:p>
          <w:p w:rsidR="00000000" w:rsidDel="00000000" w:rsidP="00000000" w:rsidRDefault="00000000" w:rsidRPr="00000000" w14:paraId="0000044C">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Poweruser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4D">
            <w:pPr>
              <w:widowControl w:val="0"/>
              <w:rPr>
                <w:rFonts w:ascii="Arial" w:cs="Arial" w:eastAsia="Arial" w:hAnsi="Arial"/>
                <w:color w:val="000000"/>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4E">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org_siem</w:t>
            </w:r>
          </w:p>
          <w:p w:rsidR="00000000" w:rsidDel="00000000" w:rsidP="00000000" w:rsidRDefault="00000000" w:rsidRPr="00000000" w14:paraId="0000044F">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_powerus</w:t>
            </w:r>
          </w:p>
          <w:p w:rsidR="00000000" w:rsidDel="00000000" w:rsidP="00000000" w:rsidRDefault="00000000" w:rsidRPr="00000000" w14:paraId="00000450">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51">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PRC_group</w:t>
            </w:r>
          </w:p>
          <w:p w:rsidR="00000000" w:rsidDel="00000000" w:rsidP="00000000" w:rsidRDefault="00000000" w:rsidRPr="00000000" w14:paraId="00000452">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org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53">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PRC-AXP-BAE2-AppAdminGCP-SIEM</w:t>
            </w:r>
          </w:p>
        </w:tc>
      </w:tr>
      <w:tr>
        <w:trPr>
          <w:cantSplit w:val="0"/>
          <w:trHeight w:val="1215" w:hRule="atLeast"/>
          <w:tblHeader w:val="0"/>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54">
            <w:pPr>
              <w:widowControl w:val="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55">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IR Admin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56">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The incident response team will be responsible for Security tooling</w:t>
            </w:r>
          </w:p>
          <w:p w:rsidR="00000000" w:rsidDel="00000000" w:rsidP="00000000" w:rsidRDefault="00000000" w:rsidRPr="00000000" w14:paraId="00000457">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(security center)excluding network and iam.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58">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org_ir_ad</w:t>
            </w:r>
          </w:p>
          <w:p w:rsidR="00000000" w:rsidDel="00000000" w:rsidP="00000000" w:rsidRDefault="00000000" w:rsidRPr="00000000" w14:paraId="00000459">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min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5A">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PRC_group</w:t>
            </w:r>
          </w:p>
          <w:p w:rsidR="00000000" w:rsidDel="00000000" w:rsidP="00000000" w:rsidRDefault="00000000" w:rsidRPr="00000000" w14:paraId="0000045B">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lab</w:t>
            </w:r>
          </w:p>
          <w:p w:rsidR="00000000" w:rsidDel="00000000" w:rsidP="00000000" w:rsidRDefault="00000000" w:rsidRPr="00000000" w14:paraId="0000045C">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TFE_servic</w:t>
            </w:r>
          </w:p>
          <w:p w:rsidR="00000000" w:rsidDel="00000000" w:rsidP="00000000" w:rsidRDefault="00000000" w:rsidRPr="00000000" w14:paraId="0000045D">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e_account:</w:t>
            </w:r>
          </w:p>
          <w:p w:rsidR="00000000" w:rsidDel="00000000" w:rsidP="00000000" w:rsidRDefault="00000000" w:rsidRPr="00000000" w14:paraId="0000045E">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5F">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PRC-AXP-BAE2-AppAdminGCPInfosecMonitori</w:t>
            </w:r>
          </w:p>
          <w:p w:rsidR="00000000" w:rsidDel="00000000" w:rsidP="00000000" w:rsidRDefault="00000000" w:rsidRPr="00000000" w14:paraId="00000460">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ng</w:t>
            </w:r>
          </w:p>
        </w:tc>
      </w:tr>
      <w:tr>
        <w:trPr>
          <w:cantSplit w:val="0"/>
          <w:trHeight w:val="975" w:hRule="atLeast"/>
          <w:tblHeader w:val="0"/>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61">
            <w:pPr>
              <w:widowControl w:val="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62">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IR</w:t>
            </w:r>
          </w:p>
          <w:p w:rsidR="00000000" w:rsidDel="00000000" w:rsidP="00000000" w:rsidRDefault="00000000" w:rsidRPr="00000000" w14:paraId="00000463">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Poweruser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64">
            <w:pPr>
              <w:widowControl w:val="0"/>
              <w:rPr>
                <w:rFonts w:ascii="Arial" w:cs="Arial" w:eastAsia="Arial" w:hAnsi="Arial"/>
                <w:color w:val="000000"/>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65">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org_ir_po</w:t>
            </w:r>
          </w:p>
          <w:p w:rsidR="00000000" w:rsidDel="00000000" w:rsidP="00000000" w:rsidRDefault="00000000" w:rsidRPr="00000000" w14:paraId="00000466">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weruser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67">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PRC_group</w:t>
            </w:r>
          </w:p>
          <w:p w:rsidR="00000000" w:rsidDel="00000000" w:rsidP="00000000" w:rsidRDefault="00000000" w:rsidRPr="00000000" w14:paraId="00000468">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org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69">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PRC-AXP-BAE2-AppAdminGCPInfosecMonitori</w:t>
            </w:r>
          </w:p>
          <w:p w:rsidR="00000000" w:rsidDel="00000000" w:rsidP="00000000" w:rsidRDefault="00000000" w:rsidRPr="00000000" w14:paraId="0000046A">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ng</w:t>
            </w:r>
          </w:p>
        </w:tc>
      </w:tr>
      <w:tr>
        <w:trPr>
          <w:cantSplit w:val="0"/>
          <w:trHeight w:val="1455" w:hRule="atLeast"/>
          <w:tblHeader w:val="0"/>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6B">
            <w:pPr>
              <w:widowControl w:val="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6C">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Crypto</w:t>
            </w:r>
          </w:p>
          <w:p w:rsidR="00000000" w:rsidDel="00000000" w:rsidP="00000000" w:rsidRDefault="00000000" w:rsidRPr="00000000" w14:paraId="0000046D">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Admin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6E">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This team is responsible for PKI infrastructure including KMS,</w:t>
            </w:r>
          </w:p>
          <w:p w:rsidR="00000000" w:rsidDel="00000000" w:rsidP="00000000" w:rsidRDefault="00000000" w:rsidRPr="00000000" w14:paraId="0000046F">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certificates, Customer managed keys, and related capabilities.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70">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org_crypt</w:t>
            </w:r>
          </w:p>
          <w:p w:rsidR="00000000" w:rsidDel="00000000" w:rsidP="00000000" w:rsidRDefault="00000000" w:rsidRPr="00000000" w14:paraId="00000471">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o_admin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72">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PRC_group</w:t>
            </w:r>
          </w:p>
          <w:p w:rsidR="00000000" w:rsidDel="00000000" w:rsidP="00000000" w:rsidRDefault="00000000" w:rsidRPr="00000000" w14:paraId="00000473">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lab</w:t>
            </w:r>
          </w:p>
          <w:p w:rsidR="00000000" w:rsidDel="00000000" w:rsidP="00000000" w:rsidRDefault="00000000" w:rsidRPr="00000000" w14:paraId="00000474">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TFE_servic</w:t>
            </w:r>
          </w:p>
          <w:p w:rsidR="00000000" w:rsidDel="00000000" w:rsidP="00000000" w:rsidRDefault="00000000" w:rsidRPr="00000000" w14:paraId="00000475">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e_account:</w:t>
            </w:r>
          </w:p>
          <w:p w:rsidR="00000000" w:rsidDel="00000000" w:rsidP="00000000" w:rsidRDefault="00000000" w:rsidRPr="00000000" w14:paraId="00000476">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77">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PRC-AXP-BAE2-AppAdminGCP-Crypto</w:t>
            </w:r>
          </w:p>
        </w:tc>
      </w:tr>
      <w:tr>
        <w:trPr>
          <w:cantSplit w:val="0"/>
          <w:trHeight w:val="735" w:hRule="atLeast"/>
          <w:tblHeader w:val="0"/>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78">
            <w:pPr>
              <w:widowControl w:val="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79">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Crypto</w:t>
            </w:r>
          </w:p>
          <w:p w:rsidR="00000000" w:rsidDel="00000000" w:rsidP="00000000" w:rsidRDefault="00000000" w:rsidRPr="00000000" w14:paraId="0000047A">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Poweruser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7B">
            <w:pPr>
              <w:widowControl w:val="0"/>
              <w:rPr>
                <w:rFonts w:ascii="Arial" w:cs="Arial" w:eastAsia="Arial" w:hAnsi="Arial"/>
                <w:color w:val="000000"/>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7C">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org_crypt</w:t>
            </w:r>
          </w:p>
          <w:p w:rsidR="00000000" w:rsidDel="00000000" w:rsidP="00000000" w:rsidRDefault="00000000" w:rsidRPr="00000000" w14:paraId="0000047D">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o_poweru</w:t>
            </w:r>
          </w:p>
          <w:p w:rsidR="00000000" w:rsidDel="00000000" w:rsidP="00000000" w:rsidRDefault="00000000" w:rsidRPr="00000000" w14:paraId="0000047E">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7F">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PRC_group</w:t>
            </w:r>
          </w:p>
          <w:p w:rsidR="00000000" w:rsidDel="00000000" w:rsidP="00000000" w:rsidRDefault="00000000" w:rsidRPr="00000000" w14:paraId="00000480">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org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81">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PRC-AXP-BAE2-AppAdminGCP-Crypto</w:t>
            </w:r>
          </w:p>
        </w:tc>
      </w:tr>
      <w:tr>
        <w:trPr>
          <w:cantSplit w:val="0"/>
          <w:trHeight w:val="2655" w:hRule="atLeast"/>
          <w:tblHeader w:val="0"/>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82">
            <w:pPr>
              <w:widowControl w:val="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83">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CloudEng</w:t>
            </w:r>
          </w:p>
          <w:p w:rsidR="00000000" w:rsidDel="00000000" w:rsidP="00000000" w:rsidRDefault="00000000" w:rsidRPr="00000000" w14:paraId="00000484">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Admin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85">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This team is responsible for overall cloud operation and integration,</w:t>
            </w:r>
          </w:p>
          <w:p w:rsidR="00000000" w:rsidDel="00000000" w:rsidP="00000000" w:rsidRDefault="00000000" w:rsidRPr="00000000" w14:paraId="00000486">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enablement of services, resource management, iam management,</w:t>
            </w:r>
          </w:p>
          <w:p w:rsidR="00000000" w:rsidDel="00000000" w:rsidP="00000000" w:rsidRDefault="00000000" w:rsidRPr="00000000" w14:paraId="00000487">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troubleshooting all resource types, creating and testing modules for all</w:t>
            </w:r>
          </w:p>
          <w:p w:rsidR="00000000" w:rsidDel="00000000" w:rsidP="00000000" w:rsidRDefault="00000000" w:rsidRPr="00000000" w14:paraId="00000488">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resource types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89">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org_coref</w:t>
            </w:r>
          </w:p>
          <w:p w:rsidR="00000000" w:rsidDel="00000000" w:rsidP="00000000" w:rsidRDefault="00000000" w:rsidRPr="00000000" w14:paraId="0000048A">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oundation</w:t>
            </w:r>
          </w:p>
          <w:p w:rsidR="00000000" w:rsidDel="00000000" w:rsidP="00000000" w:rsidRDefault="00000000" w:rsidRPr="00000000" w14:paraId="0000048B">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_admin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8C">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PRC_group</w:t>
            </w:r>
          </w:p>
          <w:p w:rsidR="00000000" w:rsidDel="00000000" w:rsidP="00000000" w:rsidRDefault="00000000" w:rsidRPr="00000000" w14:paraId="0000048D">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org?</w:t>
            </w:r>
          </w:p>
          <w:p w:rsidR="00000000" w:rsidDel="00000000" w:rsidP="00000000" w:rsidRDefault="00000000" w:rsidRPr="00000000" w14:paraId="0000048E">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TFE_servic</w:t>
            </w:r>
          </w:p>
          <w:p w:rsidR="00000000" w:rsidDel="00000000" w:rsidP="00000000" w:rsidRDefault="00000000" w:rsidRPr="00000000" w14:paraId="0000048F">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e_account:</w:t>
            </w:r>
          </w:p>
          <w:p w:rsidR="00000000" w:rsidDel="00000000" w:rsidP="00000000" w:rsidRDefault="00000000" w:rsidRPr="00000000" w14:paraId="00000490">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91">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PRC-AXP-BAE2-AppAdminGCP-CF</w:t>
            </w:r>
          </w:p>
        </w:tc>
      </w:tr>
      <w:tr>
        <w:trPr>
          <w:cantSplit w:val="0"/>
          <w:trHeight w:val="975" w:hRule="atLeast"/>
          <w:tblHeader w:val="0"/>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92">
            <w:pPr>
              <w:widowControl w:val="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93">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CloudEng</w:t>
            </w:r>
          </w:p>
          <w:p w:rsidR="00000000" w:rsidDel="00000000" w:rsidP="00000000" w:rsidRDefault="00000000" w:rsidRPr="00000000" w14:paraId="00000494">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Poweruser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95">
            <w:pPr>
              <w:widowControl w:val="0"/>
              <w:rPr>
                <w:rFonts w:ascii="Arial" w:cs="Arial" w:eastAsia="Arial" w:hAnsi="Arial"/>
                <w:color w:val="000000"/>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96">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org_coref</w:t>
            </w:r>
          </w:p>
          <w:p w:rsidR="00000000" w:rsidDel="00000000" w:rsidP="00000000" w:rsidRDefault="00000000" w:rsidRPr="00000000" w14:paraId="00000497">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oundation</w:t>
            </w:r>
          </w:p>
          <w:p w:rsidR="00000000" w:rsidDel="00000000" w:rsidP="00000000" w:rsidRDefault="00000000" w:rsidRPr="00000000" w14:paraId="00000498">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_powerus</w:t>
            </w:r>
          </w:p>
          <w:p w:rsidR="00000000" w:rsidDel="00000000" w:rsidP="00000000" w:rsidRDefault="00000000" w:rsidRPr="00000000" w14:paraId="00000499">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9A">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PRC_group</w:t>
            </w:r>
          </w:p>
          <w:p w:rsidR="00000000" w:rsidDel="00000000" w:rsidP="00000000" w:rsidRDefault="00000000" w:rsidRPr="00000000" w14:paraId="0000049B">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org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9C">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PRC-AXP-BAE2-AppAdminGCP-C</w:t>
            </w:r>
          </w:p>
        </w:tc>
      </w:tr>
      <w:tr>
        <w:trPr>
          <w:cantSplit w:val="0"/>
          <w:trHeight w:val="1215" w:hRule="atLeast"/>
          <w:tblHeader w:val="0"/>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9D">
            <w:pPr>
              <w:widowControl w:val="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9E">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DDI</w:t>
            </w:r>
          </w:p>
          <w:p w:rsidR="00000000" w:rsidDel="00000000" w:rsidP="00000000" w:rsidRDefault="00000000" w:rsidRPr="00000000" w14:paraId="0000049F">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Admin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A0">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This team is responsible for CloudDNS.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A1">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org_ddi_</w:t>
            </w:r>
          </w:p>
          <w:p w:rsidR="00000000" w:rsidDel="00000000" w:rsidP="00000000" w:rsidRDefault="00000000" w:rsidRPr="00000000" w14:paraId="000004A2">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admin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A3">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PRC_group</w:t>
            </w:r>
          </w:p>
          <w:p w:rsidR="00000000" w:rsidDel="00000000" w:rsidP="00000000" w:rsidRDefault="00000000" w:rsidRPr="00000000" w14:paraId="000004A4">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lab</w:t>
            </w:r>
          </w:p>
          <w:p w:rsidR="00000000" w:rsidDel="00000000" w:rsidP="00000000" w:rsidRDefault="00000000" w:rsidRPr="00000000" w14:paraId="000004A5">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TFE_servic</w:t>
            </w:r>
          </w:p>
          <w:p w:rsidR="00000000" w:rsidDel="00000000" w:rsidP="00000000" w:rsidRDefault="00000000" w:rsidRPr="00000000" w14:paraId="000004A6">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e_account:</w:t>
            </w:r>
          </w:p>
          <w:p w:rsidR="00000000" w:rsidDel="00000000" w:rsidP="00000000" w:rsidRDefault="00000000" w:rsidRPr="00000000" w14:paraId="000004A7">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A8">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PRC-AXP-AAE2-AppAdminGCP-DDI</w:t>
            </w:r>
          </w:p>
        </w:tc>
      </w:tr>
      <w:tr>
        <w:trPr>
          <w:cantSplit w:val="0"/>
          <w:trHeight w:val="495" w:hRule="atLeast"/>
          <w:tblHeader w:val="0"/>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A9">
            <w:pPr>
              <w:widowControl w:val="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AA">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DDI</w:t>
            </w:r>
          </w:p>
          <w:p w:rsidR="00000000" w:rsidDel="00000000" w:rsidP="00000000" w:rsidRDefault="00000000" w:rsidRPr="00000000" w14:paraId="000004AB">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poweruser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AC">
            <w:pPr>
              <w:widowControl w:val="0"/>
              <w:rPr>
                <w:rFonts w:ascii="Arial" w:cs="Arial" w:eastAsia="Arial" w:hAnsi="Arial"/>
                <w:color w:val="000000"/>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AD">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org_ddi_</w:t>
            </w:r>
          </w:p>
          <w:p w:rsidR="00000000" w:rsidDel="00000000" w:rsidP="00000000" w:rsidRDefault="00000000" w:rsidRPr="00000000" w14:paraId="000004AE">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poweruser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AF">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PRC_group</w:t>
            </w:r>
          </w:p>
          <w:p w:rsidR="00000000" w:rsidDel="00000000" w:rsidP="00000000" w:rsidRDefault="00000000" w:rsidRPr="00000000" w14:paraId="000004B0">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org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B1">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PRC-AXP-AAE2-AppAdminGCP-DDI</w:t>
            </w:r>
          </w:p>
        </w:tc>
      </w:tr>
      <w:tr>
        <w:trPr>
          <w:cantSplit w:val="0"/>
          <w:trHeight w:val="1215" w:hRule="atLeast"/>
          <w:tblHeader w:val="0"/>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B2">
            <w:pPr>
              <w:widowControl w:val="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B3">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CloudOps</w:t>
            </w:r>
          </w:p>
          <w:p w:rsidR="00000000" w:rsidDel="00000000" w:rsidP="00000000" w:rsidRDefault="00000000" w:rsidRPr="00000000" w14:paraId="000004B4">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Admin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B5">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This team is responsible for troubleshooting and operations activities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B6">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org_cloud</w:t>
            </w:r>
          </w:p>
          <w:p w:rsidR="00000000" w:rsidDel="00000000" w:rsidP="00000000" w:rsidRDefault="00000000" w:rsidRPr="00000000" w14:paraId="000004B7">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ops_admin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B8">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PRC_group</w:t>
            </w:r>
          </w:p>
          <w:p w:rsidR="00000000" w:rsidDel="00000000" w:rsidP="00000000" w:rsidRDefault="00000000" w:rsidRPr="00000000" w14:paraId="000004B9">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lab</w:t>
            </w:r>
          </w:p>
          <w:p w:rsidR="00000000" w:rsidDel="00000000" w:rsidP="00000000" w:rsidRDefault="00000000" w:rsidRPr="00000000" w14:paraId="000004BA">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TFE_servic</w:t>
            </w:r>
          </w:p>
          <w:p w:rsidR="00000000" w:rsidDel="00000000" w:rsidP="00000000" w:rsidRDefault="00000000" w:rsidRPr="00000000" w14:paraId="000004BB">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e_account:</w:t>
            </w:r>
          </w:p>
          <w:p w:rsidR="00000000" w:rsidDel="00000000" w:rsidP="00000000" w:rsidRDefault="00000000" w:rsidRPr="00000000" w14:paraId="000004BC">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BD">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PRC-AXP-PUE2-AppAdminGCP-Dev-Ops</w:t>
            </w:r>
          </w:p>
        </w:tc>
      </w:tr>
      <w:tr>
        <w:trPr>
          <w:cantSplit w:val="0"/>
          <w:trHeight w:val="735" w:hRule="atLeast"/>
          <w:tblHeader w:val="0"/>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BE">
            <w:pPr>
              <w:widowControl w:val="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BF">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CloudOps</w:t>
            </w:r>
          </w:p>
          <w:p w:rsidR="00000000" w:rsidDel="00000000" w:rsidP="00000000" w:rsidRDefault="00000000" w:rsidRPr="00000000" w14:paraId="000004C0">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Poweruser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C1">
            <w:pPr>
              <w:widowControl w:val="0"/>
              <w:rPr>
                <w:rFonts w:ascii="Arial" w:cs="Arial" w:eastAsia="Arial" w:hAnsi="Arial"/>
                <w:color w:val="000000"/>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C2">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org_cloud</w:t>
            </w:r>
          </w:p>
          <w:p w:rsidR="00000000" w:rsidDel="00000000" w:rsidP="00000000" w:rsidRDefault="00000000" w:rsidRPr="00000000" w14:paraId="000004C3">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ops_pow</w:t>
            </w:r>
          </w:p>
          <w:p w:rsidR="00000000" w:rsidDel="00000000" w:rsidP="00000000" w:rsidRDefault="00000000" w:rsidRPr="00000000" w14:paraId="000004C4">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eruser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C5">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PRC_group</w:t>
            </w:r>
          </w:p>
          <w:p w:rsidR="00000000" w:rsidDel="00000000" w:rsidP="00000000" w:rsidRDefault="00000000" w:rsidRPr="00000000" w14:paraId="000004C6">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org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C7">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PRC-AXP-PUE2-AppAdminGCP-Dev-Ops</w:t>
            </w:r>
          </w:p>
        </w:tc>
      </w:tr>
      <w:tr>
        <w:trPr>
          <w:cantSplit w:val="0"/>
          <w:trHeight w:val="1215" w:hRule="atLeast"/>
          <w:tblHeader w:val="0"/>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C8">
            <w:pPr>
              <w:widowControl w:val="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C9">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Billing</w:t>
            </w:r>
          </w:p>
          <w:p w:rsidR="00000000" w:rsidDel="00000000" w:rsidP="00000000" w:rsidRDefault="00000000" w:rsidRPr="00000000" w14:paraId="000004CA">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Admin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CB">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This team is responsible for billing, chargeback and pulling billing data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CC">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org_billin</w:t>
            </w:r>
          </w:p>
          <w:p w:rsidR="00000000" w:rsidDel="00000000" w:rsidP="00000000" w:rsidRDefault="00000000" w:rsidRPr="00000000" w14:paraId="000004CD">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g_admin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CE">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PRC_group</w:t>
            </w:r>
          </w:p>
          <w:p w:rsidR="00000000" w:rsidDel="00000000" w:rsidP="00000000" w:rsidRDefault="00000000" w:rsidRPr="00000000" w14:paraId="000004CF">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lab</w:t>
            </w:r>
          </w:p>
          <w:p w:rsidR="00000000" w:rsidDel="00000000" w:rsidP="00000000" w:rsidRDefault="00000000" w:rsidRPr="00000000" w14:paraId="000004D0">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TFE_servic</w:t>
            </w:r>
          </w:p>
          <w:p w:rsidR="00000000" w:rsidDel="00000000" w:rsidP="00000000" w:rsidRDefault="00000000" w:rsidRPr="00000000" w14:paraId="000004D1">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e_account:</w:t>
            </w:r>
          </w:p>
          <w:p w:rsidR="00000000" w:rsidDel="00000000" w:rsidP="00000000" w:rsidRDefault="00000000" w:rsidRPr="00000000" w14:paraId="000004D2">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D3">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PRC-AXP-BAE2-AppAdminGCP-Billing</w:t>
            </w:r>
          </w:p>
        </w:tc>
      </w:tr>
      <w:tr>
        <w:trPr>
          <w:cantSplit w:val="0"/>
          <w:trHeight w:val="495" w:hRule="atLeast"/>
          <w:tblHeader w:val="0"/>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D4">
            <w:pPr>
              <w:widowControl w:val="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D5">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Billing</w:t>
            </w:r>
          </w:p>
          <w:p w:rsidR="00000000" w:rsidDel="00000000" w:rsidP="00000000" w:rsidRDefault="00000000" w:rsidRPr="00000000" w14:paraId="000004D6">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Poweruser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D7">
            <w:pPr>
              <w:widowControl w:val="0"/>
              <w:rPr>
                <w:rFonts w:ascii="Arial" w:cs="Arial" w:eastAsia="Arial" w:hAnsi="Arial"/>
                <w:color w:val="000000"/>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D8">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org_billin</w:t>
            </w:r>
          </w:p>
          <w:p w:rsidR="00000000" w:rsidDel="00000000" w:rsidP="00000000" w:rsidRDefault="00000000" w:rsidRPr="00000000" w14:paraId="000004D9">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g_viewer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DA">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PRC_group</w:t>
            </w:r>
          </w:p>
          <w:p w:rsidR="00000000" w:rsidDel="00000000" w:rsidP="00000000" w:rsidRDefault="00000000" w:rsidRPr="00000000" w14:paraId="000004DB">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org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DC">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PRC-AXP-BAE2-AppAdminGCP-Billing</w:t>
            </w:r>
          </w:p>
        </w:tc>
      </w:tr>
      <w:tr>
        <w:trPr>
          <w:cantSplit w:val="0"/>
          <w:trHeight w:val="2895" w:hRule="atLeast"/>
          <w:tblHeader w:val="0"/>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DD">
            <w:pPr>
              <w:widowControl w:val="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DE">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Network</w:t>
            </w:r>
          </w:p>
          <w:p w:rsidR="00000000" w:rsidDel="00000000" w:rsidP="00000000" w:rsidRDefault="00000000" w:rsidRPr="00000000" w14:paraId="000004DF">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Admin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E0">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This team will be responsible for all non-security related aspects of</w:t>
            </w:r>
          </w:p>
          <w:p w:rsidR="00000000" w:rsidDel="00000000" w:rsidP="00000000" w:rsidRDefault="00000000" w:rsidRPr="00000000" w14:paraId="000004E1">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network management including VPCs, subnets, routers, will work with</w:t>
            </w:r>
          </w:p>
          <w:p w:rsidR="00000000" w:rsidDel="00000000" w:rsidP="00000000" w:rsidRDefault="00000000" w:rsidRPr="00000000" w14:paraId="000004E2">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netsec for internet gateways, nat, etc.</w:t>
            </w:r>
          </w:p>
          <w:p w:rsidR="00000000" w:rsidDel="00000000" w:rsidP="00000000" w:rsidRDefault="00000000" w:rsidRPr="00000000" w14:paraId="000004E3">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This team is also responsible for LoadBalancers.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E4">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org_netw</w:t>
            </w:r>
          </w:p>
          <w:p w:rsidR="00000000" w:rsidDel="00000000" w:rsidP="00000000" w:rsidRDefault="00000000" w:rsidRPr="00000000" w14:paraId="000004E5">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ork_admin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E6">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PRC_group</w:t>
            </w:r>
          </w:p>
          <w:p w:rsidR="00000000" w:rsidDel="00000000" w:rsidP="00000000" w:rsidRDefault="00000000" w:rsidRPr="00000000" w14:paraId="000004E7">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lab</w:t>
            </w:r>
          </w:p>
          <w:p w:rsidR="00000000" w:rsidDel="00000000" w:rsidP="00000000" w:rsidRDefault="00000000" w:rsidRPr="00000000" w14:paraId="000004E8">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TFE_servic</w:t>
            </w:r>
          </w:p>
          <w:p w:rsidR="00000000" w:rsidDel="00000000" w:rsidP="00000000" w:rsidRDefault="00000000" w:rsidRPr="00000000" w14:paraId="000004E9">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e_account:</w:t>
            </w:r>
          </w:p>
          <w:p w:rsidR="00000000" w:rsidDel="00000000" w:rsidP="00000000" w:rsidRDefault="00000000" w:rsidRPr="00000000" w14:paraId="000004EA">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EB">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PRC-AXP-BAE3-AppAdminAWS-DCE</w:t>
            </w:r>
          </w:p>
          <w:p w:rsidR="00000000" w:rsidDel="00000000" w:rsidP="00000000" w:rsidRDefault="00000000" w:rsidRPr="00000000" w14:paraId="000004EC">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PRC-AXP-BAE3-AppAdminAWS-GNOC</w:t>
            </w:r>
          </w:p>
        </w:tc>
      </w:tr>
      <w:tr>
        <w:trPr>
          <w:cantSplit w:val="0"/>
          <w:trHeight w:val="975" w:hRule="atLeast"/>
          <w:tblHeader w:val="0"/>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ED">
            <w:pPr>
              <w:widowControl w:val="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EE">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Network</w:t>
            </w:r>
          </w:p>
          <w:p w:rsidR="00000000" w:rsidDel="00000000" w:rsidP="00000000" w:rsidRDefault="00000000" w:rsidRPr="00000000" w14:paraId="000004EF">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Poweruser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F0">
            <w:pPr>
              <w:widowControl w:val="0"/>
              <w:rPr>
                <w:rFonts w:ascii="Arial" w:cs="Arial" w:eastAsia="Arial" w:hAnsi="Arial"/>
                <w:color w:val="000000"/>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F1">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org_netw</w:t>
            </w:r>
          </w:p>
          <w:p w:rsidR="00000000" w:rsidDel="00000000" w:rsidP="00000000" w:rsidRDefault="00000000" w:rsidRPr="00000000" w14:paraId="000004F2">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ork_powe</w:t>
            </w:r>
          </w:p>
          <w:p w:rsidR="00000000" w:rsidDel="00000000" w:rsidP="00000000" w:rsidRDefault="00000000" w:rsidRPr="00000000" w14:paraId="000004F3">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ruser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F4">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PRC_group</w:t>
            </w:r>
          </w:p>
          <w:p w:rsidR="00000000" w:rsidDel="00000000" w:rsidP="00000000" w:rsidRDefault="00000000" w:rsidRPr="00000000" w14:paraId="000004F5">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org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F6">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PRC-AXP-BAE3-AppAdminAWS-DCE</w:t>
            </w:r>
          </w:p>
          <w:p w:rsidR="00000000" w:rsidDel="00000000" w:rsidP="00000000" w:rsidRDefault="00000000" w:rsidRPr="00000000" w14:paraId="000004F7">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PRC-AXP-BAE3-AppAdminAWS-GNOC</w:t>
            </w:r>
          </w:p>
        </w:tc>
      </w:tr>
      <w:tr>
        <w:trPr>
          <w:cantSplit w:val="0"/>
          <w:trHeight w:val="1455" w:hRule="atLeast"/>
          <w:tblHeader w:val="0"/>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F8">
            <w:pPr>
              <w:widowControl w:val="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F9">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CloudSolu</w:t>
            </w:r>
          </w:p>
          <w:p w:rsidR="00000000" w:rsidDel="00000000" w:rsidP="00000000" w:rsidRDefault="00000000" w:rsidRPr="00000000" w14:paraId="000004FA">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tions</w:t>
            </w:r>
          </w:p>
          <w:p w:rsidR="00000000" w:rsidDel="00000000" w:rsidP="00000000" w:rsidRDefault="00000000" w:rsidRPr="00000000" w14:paraId="000004FB">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poweruser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FC">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This team will assist with onboarding application team to cloud, they will</w:t>
            </w:r>
          </w:p>
          <w:p w:rsidR="00000000" w:rsidDel="00000000" w:rsidP="00000000" w:rsidRDefault="00000000" w:rsidRPr="00000000" w14:paraId="000004FD">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help with app deployment, testing, loadbalancers,etc</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FE">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org_soluti</w:t>
            </w:r>
          </w:p>
          <w:p w:rsidR="00000000" w:rsidDel="00000000" w:rsidP="00000000" w:rsidRDefault="00000000" w:rsidRPr="00000000" w14:paraId="000004FF">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ons_pu</w:t>
            </w:r>
          </w:p>
          <w:p w:rsidR="00000000" w:rsidDel="00000000" w:rsidP="00000000" w:rsidRDefault="00000000" w:rsidRPr="00000000" w14:paraId="00000500">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E0:</w:t>
            </w:r>
          </w:p>
          <w:p w:rsidR="00000000" w:rsidDel="00000000" w:rsidP="00000000" w:rsidRDefault="00000000" w:rsidRPr="00000000" w14:paraId="00000501">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E1-E3: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502">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PRC_group</w:t>
            </w:r>
          </w:p>
          <w:p w:rsidR="00000000" w:rsidDel="00000000" w:rsidP="00000000" w:rsidRDefault="00000000" w:rsidRPr="00000000" w14:paraId="00000503">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lab</w:t>
            </w:r>
          </w:p>
          <w:p w:rsidR="00000000" w:rsidDel="00000000" w:rsidP="00000000" w:rsidRDefault="00000000" w:rsidRPr="00000000" w14:paraId="00000504">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TFE_servic</w:t>
            </w:r>
          </w:p>
          <w:p w:rsidR="00000000" w:rsidDel="00000000" w:rsidP="00000000" w:rsidRDefault="00000000" w:rsidRPr="00000000" w14:paraId="00000505">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e_account:</w:t>
            </w:r>
          </w:p>
          <w:p w:rsidR="00000000" w:rsidDel="00000000" w:rsidP="00000000" w:rsidRDefault="00000000" w:rsidRPr="00000000" w14:paraId="00000506">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lab</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507">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PRC-AXP-PUE2-AppAdminGCP-Dev-Eng</w:t>
            </w:r>
          </w:p>
        </w:tc>
      </w:tr>
      <w:tr>
        <w:trPr>
          <w:cantSplit w:val="0"/>
          <w:trHeight w:val="3615" w:hRule="atLeast"/>
          <w:tblHeader w:val="0"/>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508">
            <w:pPr>
              <w:widowControl w:val="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509">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CloudQE</w:t>
            </w:r>
          </w:p>
          <w:p w:rsidR="00000000" w:rsidDel="00000000" w:rsidP="00000000" w:rsidRDefault="00000000" w:rsidRPr="00000000" w14:paraId="0000050A">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Poweruser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50B">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This team will perform testing of capabilities provided to application and</w:t>
            </w:r>
          </w:p>
          <w:p w:rsidR="00000000" w:rsidDel="00000000" w:rsidP="00000000" w:rsidRDefault="00000000" w:rsidRPr="00000000" w14:paraId="0000050C">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application platform teams.</w:t>
            </w:r>
          </w:p>
          <w:p w:rsidR="00000000" w:rsidDel="00000000" w:rsidP="00000000" w:rsidRDefault="00000000" w:rsidRPr="00000000" w14:paraId="0000050D">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This team should only need poc/lab access to create all non-infrastucture</w:t>
            </w:r>
          </w:p>
          <w:p w:rsidR="00000000" w:rsidDel="00000000" w:rsidP="00000000" w:rsidRDefault="00000000" w:rsidRPr="00000000" w14:paraId="0000050E">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resource types(dataproc,bigquery,gce,etc) and do load/performance</w:t>
            </w:r>
          </w:p>
          <w:p w:rsidR="00000000" w:rsidDel="00000000" w:rsidP="00000000" w:rsidRDefault="00000000" w:rsidRPr="00000000" w14:paraId="0000050F">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testing on the same.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510">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org_qualit</w:t>
            </w:r>
          </w:p>
          <w:p w:rsidR="00000000" w:rsidDel="00000000" w:rsidP="00000000" w:rsidRDefault="00000000" w:rsidRPr="00000000" w14:paraId="00000511">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y_pu</w:t>
            </w:r>
          </w:p>
          <w:p w:rsidR="00000000" w:rsidDel="00000000" w:rsidP="00000000" w:rsidRDefault="00000000" w:rsidRPr="00000000" w14:paraId="00000512">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E0:</w:t>
            </w:r>
          </w:p>
          <w:p w:rsidR="00000000" w:rsidDel="00000000" w:rsidP="00000000" w:rsidRDefault="00000000" w:rsidRPr="00000000" w14:paraId="00000513">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E1-E3: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514">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PRC_group</w:t>
            </w:r>
          </w:p>
          <w:p w:rsidR="00000000" w:rsidDel="00000000" w:rsidP="00000000" w:rsidRDefault="00000000" w:rsidRPr="00000000" w14:paraId="00000515">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lab</w:t>
            </w:r>
          </w:p>
          <w:p w:rsidR="00000000" w:rsidDel="00000000" w:rsidP="00000000" w:rsidRDefault="00000000" w:rsidRPr="00000000" w14:paraId="00000516">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TFE_servic</w:t>
            </w:r>
          </w:p>
          <w:p w:rsidR="00000000" w:rsidDel="00000000" w:rsidP="00000000" w:rsidRDefault="00000000" w:rsidRPr="00000000" w14:paraId="00000517">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e_account:</w:t>
            </w:r>
          </w:p>
          <w:p w:rsidR="00000000" w:rsidDel="00000000" w:rsidP="00000000" w:rsidRDefault="00000000" w:rsidRPr="00000000" w14:paraId="00000518">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lab</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519">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PRC-AXP-PUE2-AppAdminGCP-TESTEng</w:t>
            </w:r>
          </w:p>
        </w:tc>
      </w:tr>
      <w:tr>
        <w:trPr>
          <w:cantSplit w:val="0"/>
          <w:trHeight w:val="1215" w:hRule="atLeast"/>
          <w:tblHeader w:val="0"/>
        </w:trPr>
        <w:tc>
          <w:tcPr>
            <w:tcBorders>
              <w:top w:color="cccccc" w:space="0" w:sz="6" w:val="single"/>
              <w:left w:color="000000" w:space="0" w:sz="12"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51A">
            <w:pPr>
              <w:widowControl w:val="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51B">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CICD</w:t>
            </w:r>
          </w:p>
          <w:p w:rsidR="00000000" w:rsidDel="00000000" w:rsidP="00000000" w:rsidRDefault="00000000" w:rsidRPr="00000000" w14:paraId="0000051C">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Poweruser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51D">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This team manages CICD pipline and will be responsible for pushing</w:t>
            </w:r>
          </w:p>
          <w:p w:rsidR="00000000" w:rsidDel="00000000" w:rsidP="00000000" w:rsidRDefault="00000000" w:rsidRPr="00000000" w14:paraId="0000051E">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artifacts, deploying any CICD related tools.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51F">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org_cicd_</w:t>
            </w:r>
          </w:p>
          <w:p w:rsidR="00000000" w:rsidDel="00000000" w:rsidP="00000000" w:rsidRDefault="00000000" w:rsidRPr="00000000" w14:paraId="00000520">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pu</w:t>
            </w:r>
          </w:p>
          <w:p w:rsidR="00000000" w:rsidDel="00000000" w:rsidP="00000000" w:rsidRDefault="00000000" w:rsidRPr="00000000" w14:paraId="00000521">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E0:</w:t>
            </w:r>
          </w:p>
          <w:p w:rsidR="00000000" w:rsidDel="00000000" w:rsidP="00000000" w:rsidRDefault="00000000" w:rsidRPr="00000000" w14:paraId="00000522">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E1-E3: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523">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PRC_group</w:t>
            </w:r>
          </w:p>
          <w:p w:rsidR="00000000" w:rsidDel="00000000" w:rsidP="00000000" w:rsidRDefault="00000000" w:rsidRPr="00000000" w14:paraId="00000524">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lab</w:t>
            </w:r>
          </w:p>
          <w:p w:rsidR="00000000" w:rsidDel="00000000" w:rsidP="00000000" w:rsidRDefault="00000000" w:rsidRPr="00000000" w14:paraId="00000525">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TFE_servic</w:t>
            </w:r>
          </w:p>
          <w:p w:rsidR="00000000" w:rsidDel="00000000" w:rsidP="00000000" w:rsidRDefault="00000000" w:rsidRPr="00000000" w14:paraId="00000526">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e_account:</w:t>
            </w:r>
          </w:p>
          <w:p w:rsidR="00000000" w:rsidDel="00000000" w:rsidP="00000000" w:rsidRDefault="00000000" w:rsidRPr="00000000" w14:paraId="00000527">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lab</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528">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PRC-AXP-PUE2-AppAdminGCP-CICD</w:t>
            </w:r>
          </w:p>
        </w:tc>
      </w:tr>
      <w:tr>
        <w:trPr>
          <w:cantSplit w:val="0"/>
          <w:trHeight w:val="1230" w:hRule="atLeast"/>
          <w:tblHeader w:val="0"/>
        </w:trPr>
        <w:tc>
          <w:tcPr>
            <w:tcBorders>
              <w:top w:color="cccccc" w:space="0" w:sz="6" w:val="single"/>
              <w:left w:color="000000" w:space="0" w:sz="12" w:val="single"/>
              <w:bottom w:color="000000" w:space="0" w:sz="12"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529">
            <w:pPr>
              <w:widowControl w:val="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27</w:t>
            </w:r>
          </w:p>
        </w:tc>
        <w:tc>
          <w:tcPr>
            <w:tcBorders>
              <w:top w:color="cccccc" w:space="0" w:sz="6" w:val="single"/>
              <w:left w:color="cccccc" w:space="0" w:sz="6" w:val="single"/>
              <w:bottom w:color="000000" w:space="0" w:sz="12"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52A">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Product</w:t>
            </w:r>
          </w:p>
          <w:p w:rsidR="00000000" w:rsidDel="00000000" w:rsidP="00000000" w:rsidRDefault="00000000" w:rsidRPr="00000000" w14:paraId="0000052B">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poweruser</w:t>
            </w:r>
          </w:p>
        </w:tc>
        <w:tc>
          <w:tcPr>
            <w:tcBorders>
              <w:top w:color="cccccc" w:space="0" w:sz="6" w:val="single"/>
              <w:left w:color="cccccc" w:space="0" w:sz="6" w:val="single"/>
              <w:bottom w:color="000000" w:space="0" w:sz="12"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52C">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This group is for project managers and needs the ability to view the</w:t>
            </w:r>
          </w:p>
          <w:p w:rsidR="00000000" w:rsidDel="00000000" w:rsidP="00000000" w:rsidRDefault="00000000" w:rsidRPr="00000000" w14:paraId="0000052D">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presence of resources and billing.</w:t>
            </w:r>
          </w:p>
        </w:tc>
        <w:tc>
          <w:tcPr>
            <w:tcBorders>
              <w:top w:color="cccccc" w:space="0" w:sz="6" w:val="single"/>
              <w:left w:color="cccccc" w:space="0" w:sz="6" w:val="single"/>
              <w:bottom w:color="000000" w:space="0" w:sz="12"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52E">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org_prod</w:t>
            </w:r>
          </w:p>
          <w:p w:rsidR="00000000" w:rsidDel="00000000" w:rsidP="00000000" w:rsidRDefault="00000000" w:rsidRPr="00000000" w14:paraId="0000052F">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uct_pu</w:t>
            </w:r>
          </w:p>
          <w:p w:rsidR="00000000" w:rsidDel="00000000" w:rsidP="00000000" w:rsidRDefault="00000000" w:rsidRPr="00000000" w14:paraId="00000530">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E0:</w:t>
            </w:r>
          </w:p>
          <w:p w:rsidR="00000000" w:rsidDel="00000000" w:rsidP="00000000" w:rsidRDefault="00000000" w:rsidRPr="00000000" w14:paraId="00000531">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E1-E3:</w:t>
            </w:r>
          </w:p>
        </w:tc>
        <w:tc>
          <w:tcPr>
            <w:tcBorders>
              <w:top w:color="cccccc" w:space="0" w:sz="6" w:val="single"/>
              <w:left w:color="cccccc" w:space="0" w:sz="6" w:val="single"/>
              <w:bottom w:color="000000" w:space="0" w:sz="12"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532">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PRC_group</w:t>
            </w:r>
          </w:p>
          <w:p w:rsidR="00000000" w:rsidDel="00000000" w:rsidP="00000000" w:rsidRDefault="00000000" w:rsidRPr="00000000" w14:paraId="00000533">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org</w:t>
            </w:r>
          </w:p>
          <w:p w:rsidR="00000000" w:rsidDel="00000000" w:rsidP="00000000" w:rsidRDefault="00000000" w:rsidRPr="00000000" w14:paraId="00000534">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TFE_servic</w:t>
            </w:r>
          </w:p>
          <w:p w:rsidR="00000000" w:rsidDel="00000000" w:rsidP="00000000" w:rsidRDefault="00000000" w:rsidRPr="00000000" w14:paraId="00000535">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e_account:</w:t>
            </w:r>
          </w:p>
          <w:p w:rsidR="00000000" w:rsidDel="00000000" w:rsidP="00000000" w:rsidRDefault="00000000" w:rsidRPr="00000000" w14:paraId="00000536">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org</w:t>
            </w:r>
          </w:p>
        </w:tc>
        <w:tc>
          <w:tcPr>
            <w:tcBorders>
              <w:top w:color="cccccc" w:space="0" w:sz="6" w:val="single"/>
              <w:left w:color="cccccc" w:space="0" w:sz="6" w:val="single"/>
              <w:bottom w:color="000000" w:space="0" w:sz="12"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537">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PRC-AXP-PUE2-AppSuppGCP-CEProduct</w:t>
            </w:r>
          </w:p>
        </w:tc>
      </w:tr>
    </w:tbl>
    <w:p w:rsidR="00000000" w:rsidDel="00000000" w:rsidP="00000000" w:rsidRDefault="00000000" w:rsidRPr="00000000" w14:paraId="00000538">
      <w:pPr>
        <w:rPr>
          <w:rFonts w:ascii="Roboto" w:cs="Roboto" w:eastAsia="Roboto" w:hAnsi="Roboto"/>
        </w:rPr>
      </w:pPr>
      <w:r w:rsidDel="00000000" w:rsidR="00000000" w:rsidRPr="00000000">
        <w:rPr>
          <w:rtl w:val="0"/>
        </w:rPr>
      </w:r>
    </w:p>
    <w:p w:rsidR="00000000" w:rsidDel="00000000" w:rsidP="00000000" w:rsidRDefault="00000000" w:rsidRPr="00000000" w14:paraId="00000539">
      <w:pPr>
        <w:rPr>
          <w:rFonts w:ascii="Roboto" w:cs="Roboto" w:eastAsia="Roboto" w:hAnsi="Roboto"/>
          <w:highlight w:val="yellow"/>
        </w:rPr>
      </w:pPr>
      <w:r w:rsidDel="00000000" w:rsidR="00000000" w:rsidRPr="00000000">
        <w:rPr>
          <w:rFonts w:ascii="Roboto" w:cs="Roboto" w:eastAsia="Roboto" w:hAnsi="Roboto"/>
          <w:rtl w:val="0"/>
        </w:rPr>
        <w:t xml:space="preserve">For details on Groups, Roles and Permissions, </w:t>
      </w:r>
      <w:r w:rsidDel="00000000" w:rsidR="00000000" w:rsidRPr="00000000">
        <w:rPr>
          <w:rFonts w:ascii="Roboto" w:cs="Roboto" w:eastAsia="Roboto" w:hAnsi="Roboto"/>
          <w:highlight w:val="yellow"/>
          <w:rtl w:val="0"/>
        </w:rPr>
        <w:t xml:space="preserve">@TODO Please add the confluence link of the sheet containing a list of groups and GCP pre-defined roles.</w:t>
      </w:r>
    </w:p>
    <w:p w:rsidR="00000000" w:rsidDel="00000000" w:rsidP="00000000" w:rsidRDefault="00000000" w:rsidRPr="00000000" w14:paraId="0000053A">
      <w:pPr>
        <w:rPr>
          <w:rFonts w:ascii="Roboto" w:cs="Roboto" w:eastAsia="Roboto" w:hAnsi="Roboto"/>
        </w:rPr>
      </w:pPr>
      <w:r w:rsidDel="00000000" w:rsidR="00000000" w:rsidRPr="00000000">
        <w:rPr>
          <w:rtl w:val="0"/>
        </w:rPr>
      </w:r>
    </w:p>
    <w:p w:rsidR="00000000" w:rsidDel="00000000" w:rsidP="00000000" w:rsidRDefault="00000000" w:rsidRPr="00000000" w14:paraId="0000053B">
      <w:pPr>
        <w:rPr>
          <w:rFonts w:ascii="Roboto" w:cs="Roboto" w:eastAsia="Roboto" w:hAnsi="Roboto"/>
        </w:rPr>
      </w:pPr>
      <w:r w:rsidDel="00000000" w:rsidR="00000000" w:rsidRPr="00000000">
        <w:rPr>
          <w:rtl w:val="0"/>
        </w:rPr>
      </w:r>
    </w:p>
    <w:p w:rsidR="00000000" w:rsidDel="00000000" w:rsidP="00000000" w:rsidRDefault="00000000" w:rsidRPr="00000000" w14:paraId="0000053C">
      <w:pPr>
        <w:pStyle w:val="Heading2"/>
        <w:rPr>
          <w:rFonts w:ascii="Roboto" w:cs="Roboto" w:eastAsia="Roboto" w:hAnsi="Roboto"/>
        </w:rPr>
      </w:pPr>
      <w:bookmarkStart w:colFirst="0" w:colLast="0" w:name="_3w47whan5sq8" w:id="41"/>
      <w:bookmarkEnd w:id="41"/>
      <w:r w:rsidDel="00000000" w:rsidR="00000000" w:rsidRPr="00000000">
        <w:rPr>
          <w:rFonts w:ascii="Roboto" w:cs="Roboto" w:eastAsia="Roboto" w:hAnsi="Roboto"/>
          <w:rtl w:val="0"/>
        </w:rPr>
        <w:t xml:space="preserve">3.3 Authorization</w:t>
      </w:r>
    </w:p>
    <w:p w:rsidR="00000000" w:rsidDel="00000000" w:rsidP="00000000" w:rsidRDefault="00000000" w:rsidRPr="00000000" w14:paraId="0000053D">
      <w:pPr>
        <w:rPr>
          <w:rFonts w:ascii="Roboto" w:cs="Roboto" w:eastAsia="Roboto" w:hAnsi="Roboto"/>
        </w:rPr>
      </w:pPr>
      <w:r w:rsidDel="00000000" w:rsidR="00000000" w:rsidRPr="00000000">
        <w:rPr>
          <w:rFonts w:ascii="Roboto" w:cs="Roboto" w:eastAsia="Roboto" w:hAnsi="Roboto"/>
          <w:rtl w:val="0"/>
        </w:rPr>
        <w:t xml:space="preserve">Authorization to systems is achieved by assigning an Okta-sourced user Organization Unit (OU) to individuals. These OUs assign users to GCP groups which themselves are provided GCP roles that provide granular permissions required to perform their business functions. GCP Groups will be the central means by which users will be granted privileges to resources and services within the environment. As a member of a GCP Group, the user will be granted all roles and permissions assigned to said GCP Group. As a best practice, GCP users should never be explicitly granted roles directly.</w:t>
      </w:r>
    </w:p>
    <w:p w:rsidR="00000000" w:rsidDel="00000000" w:rsidP="00000000" w:rsidRDefault="00000000" w:rsidRPr="00000000" w14:paraId="0000053E">
      <w:pPr>
        <w:rPr>
          <w:rFonts w:ascii="Roboto" w:cs="Roboto" w:eastAsia="Roboto" w:hAnsi="Roboto"/>
          <w:color w:val="000000"/>
        </w:rPr>
      </w:pPr>
      <w:r w:rsidDel="00000000" w:rsidR="00000000" w:rsidRPr="00000000">
        <w:rPr>
          <w:rtl w:val="0"/>
        </w:rPr>
      </w:r>
    </w:p>
    <w:p w:rsidR="00000000" w:rsidDel="00000000" w:rsidP="00000000" w:rsidRDefault="00000000" w:rsidRPr="00000000" w14:paraId="0000053F">
      <w:pPr>
        <w:pStyle w:val="Heading2"/>
        <w:rPr>
          <w:rFonts w:ascii="Roboto" w:cs="Roboto" w:eastAsia="Roboto" w:hAnsi="Roboto"/>
        </w:rPr>
      </w:pPr>
      <w:bookmarkStart w:colFirst="0" w:colLast="0" w:name="_tq41popa5ytz" w:id="42"/>
      <w:bookmarkEnd w:id="42"/>
      <w:r w:rsidDel="00000000" w:rsidR="00000000" w:rsidRPr="00000000">
        <w:rPr>
          <w:rFonts w:ascii="Roboto" w:cs="Roboto" w:eastAsia="Roboto" w:hAnsi="Roboto"/>
          <w:sz w:val="28"/>
          <w:szCs w:val="28"/>
          <w:rtl w:val="0"/>
        </w:rPr>
        <w:t xml:space="preserve">3.3.1 IAM Roles</w:t>
      </w:r>
      <w:r w:rsidDel="00000000" w:rsidR="00000000" w:rsidRPr="00000000">
        <w:rPr>
          <w:rtl w:val="0"/>
        </w:rPr>
      </w:r>
    </w:p>
    <w:p w:rsidR="00000000" w:rsidDel="00000000" w:rsidP="00000000" w:rsidRDefault="00000000" w:rsidRPr="00000000" w14:paraId="00000540">
      <w:pPr>
        <w:rPr>
          <w:rFonts w:ascii="Roboto" w:cs="Roboto" w:eastAsia="Roboto" w:hAnsi="Roboto"/>
        </w:rPr>
      </w:pPr>
      <w:r w:rsidDel="00000000" w:rsidR="00000000" w:rsidRPr="00000000">
        <w:rPr>
          <w:rFonts w:ascii="Roboto" w:cs="Roboto" w:eastAsia="Roboto" w:hAnsi="Roboto"/>
          <w:rtl w:val="0"/>
        </w:rPr>
        <w:t xml:space="preserve">Permissions to all resources are granted by setting policies that grant roles to a user, group, or service account. To provide more granular controls in lieu of the legacy roles (</w:t>
      </w:r>
      <w:hyperlink r:id="rId56">
        <w:r w:rsidDel="00000000" w:rsidR="00000000" w:rsidRPr="00000000">
          <w:rPr>
            <w:rFonts w:ascii="Roboto" w:cs="Roboto" w:eastAsia="Roboto" w:hAnsi="Roboto"/>
            <w:rtl w:val="0"/>
          </w:rPr>
          <w:t xml:space="preserve">owner, editor, and viewer</w:t>
        </w:r>
      </w:hyperlink>
      <w:r w:rsidDel="00000000" w:rsidR="00000000" w:rsidRPr="00000000">
        <w:rPr>
          <w:rFonts w:ascii="Roboto" w:cs="Roboto" w:eastAsia="Roboto" w:hAnsi="Roboto"/>
          <w:rtl w:val="0"/>
        </w:rPr>
        <w:t xml:space="preserve">), you can leverage the groups created and assign them to one or more roles.</w:t>
      </w:r>
    </w:p>
    <w:p w:rsidR="00000000" w:rsidDel="00000000" w:rsidP="00000000" w:rsidRDefault="00000000" w:rsidRPr="00000000" w14:paraId="00000541">
      <w:pPr>
        <w:rPr>
          <w:rFonts w:ascii="Roboto" w:cs="Roboto" w:eastAsia="Roboto" w:hAnsi="Roboto"/>
        </w:rPr>
      </w:pPr>
      <w:r w:rsidDel="00000000" w:rsidR="00000000" w:rsidRPr="00000000">
        <w:rPr>
          <w:rtl w:val="0"/>
        </w:rPr>
      </w:r>
    </w:p>
    <w:p w:rsidR="00000000" w:rsidDel="00000000" w:rsidP="00000000" w:rsidRDefault="00000000" w:rsidRPr="00000000" w14:paraId="00000542">
      <w:pPr>
        <w:rPr>
          <w:rFonts w:ascii="Roboto" w:cs="Roboto" w:eastAsia="Roboto" w:hAnsi="Roboto"/>
        </w:rPr>
      </w:pPr>
      <w:r w:rsidDel="00000000" w:rsidR="00000000" w:rsidRPr="00000000">
        <w:rPr>
          <w:rFonts w:ascii="Roboto" w:cs="Roboto" w:eastAsia="Roboto" w:hAnsi="Roboto"/>
          <w:rtl w:val="0"/>
        </w:rPr>
        <w:t xml:space="preserve">Roles should be investigated as applications are migrated into the Google Cloud environment and users are granted access to them. Please refer to this </w:t>
      </w:r>
      <w:hyperlink r:id="rId57">
        <w:r w:rsidDel="00000000" w:rsidR="00000000" w:rsidRPr="00000000">
          <w:rPr>
            <w:rFonts w:ascii="Roboto" w:cs="Roboto" w:eastAsia="Roboto" w:hAnsi="Roboto"/>
            <w:color w:val="1155cc"/>
            <w:u w:val="single"/>
            <w:rtl w:val="0"/>
          </w:rPr>
          <w:t xml:space="preserve">link </w:t>
        </w:r>
      </w:hyperlink>
      <w:r w:rsidDel="00000000" w:rsidR="00000000" w:rsidRPr="00000000">
        <w:rPr>
          <w:rFonts w:ascii="Roboto" w:cs="Roboto" w:eastAsia="Roboto" w:hAnsi="Roboto"/>
          <w:rtl w:val="0"/>
        </w:rPr>
        <w:t xml:space="preserve">for the available list of roles.</w:t>
      </w:r>
    </w:p>
    <w:p w:rsidR="00000000" w:rsidDel="00000000" w:rsidP="00000000" w:rsidRDefault="00000000" w:rsidRPr="00000000" w14:paraId="00000543">
      <w:pPr>
        <w:rPr>
          <w:rFonts w:ascii="Roboto" w:cs="Roboto" w:eastAsia="Roboto" w:hAnsi="Roboto"/>
        </w:rPr>
      </w:pPr>
      <w:r w:rsidDel="00000000" w:rsidR="00000000" w:rsidRPr="00000000">
        <w:rPr>
          <w:rtl w:val="0"/>
        </w:rPr>
      </w:r>
    </w:p>
    <w:p w:rsidR="00000000" w:rsidDel="00000000" w:rsidP="00000000" w:rsidRDefault="00000000" w:rsidRPr="00000000" w14:paraId="00000544">
      <w:pPr>
        <w:rPr>
          <w:rFonts w:ascii="Roboto" w:cs="Roboto" w:eastAsia="Roboto" w:hAnsi="Roboto"/>
        </w:rPr>
      </w:pPr>
      <w:r w:rsidDel="00000000" w:rsidR="00000000" w:rsidRPr="00000000">
        <w:rPr>
          <w:rFonts w:ascii="Roboto" w:cs="Roboto" w:eastAsia="Roboto" w:hAnsi="Roboto"/>
          <w:rtl w:val="0"/>
        </w:rPr>
        <w:t xml:space="preserve">GCP supports 3 types of roles within its environment: Primitive, Predefined and Custom.</w:t>
      </w:r>
    </w:p>
    <w:p w:rsidR="00000000" w:rsidDel="00000000" w:rsidP="00000000" w:rsidRDefault="00000000" w:rsidRPr="00000000" w14:paraId="00000545">
      <w:pPr>
        <w:rPr>
          <w:rFonts w:ascii="Roboto" w:cs="Roboto" w:eastAsia="Roboto" w:hAnsi="Roboto"/>
        </w:rPr>
      </w:pPr>
      <w:r w:rsidDel="00000000" w:rsidR="00000000" w:rsidRPr="00000000">
        <w:rPr>
          <w:rtl w:val="0"/>
        </w:rPr>
      </w:r>
    </w:p>
    <w:p w:rsidR="00000000" w:rsidDel="00000000" w:rsidP="00000000" w:rsidRDefault="00000000" w:rsidRPr="00000000" w14:paraId="00000546">
      <w:pPr>
        <w:rPr>
          <w:rFonts w:ascii="Roboto" w:cs="Roboto" w:eastAsia="Roboto" w:hAnsi="Roboto"/>
        </w:rPr>
      </w:pPr>
      <w:r w:rsidDel="00000000" w:rsidR="00000000" w:rsidRPr="00000000">
        <w:rPr>
          <w:rFonts w:ascii="Roboto" w:cs="Roboto" w:eastAsia="Roboto" w:hAnsi="Roboto"/>
          <w:rtl w:val="0"/>
        </w:rPr>
        <w:t xml:space="preserve">It is strongly recommended not to use any Primitive roles that have write permissions (Create, Updated, Delete) within production environments.  These roles were created within GCP before the  IAM service was developed. It is strongly recommended that Predefined or Custom roles be utilized to effectively manage user, group or service account permissions in production environments (with the exception of Viewer).  Least privilege access is a fundamental security practice that is very strongly advised by Google and mandated in all cybersecurity frameworks. </w:t>
      </w:r>
    </w:p>
    <w:p w:rsidR="00000000" w:rsidDel="00000000" w:rsidP="00000000" w:rsidRDefault="00000000" w:rsidRPr="00000000" w14:paraId="00000547">
      <w:pPr>
        <w:rPr>
          <w:rFonts w:ascii="Roboto" w:cs="Roboto" w:eastAsia="Roboto" w:hAnsi="Roboto"/>
        </w:rPr>
      </w:pPr>
      <w:r w:rsidDel="00000000" w:rsidR="00000000" w:rsidRPr="00000000">
        <w:rPr>
          <w:rtl w:val="0"/>
        </w:rPr>
      </w:r>
    </w:p>
    <w:p w:rsidR="00000000" w:rsidDel="00000000" w:rsidP="00000000" w:rsidRDefault="00000000" w:rsidRPr="00000000" w14:paraId="00000548">
      <w:pPr>
        <w:rPr>
          <w:rFonts w:ascii="Roboto" w:cs="Roboto" w:eastAsia="Roboto" w:hAnsi="Roboto"/>
        </w:rPr>
      </w:pPr>
      <w:r w:rsidDel="00000000" w:rsidR="00000000" w:rsidRPr="00000000">
        <w:rPr>
          <w:rFonts w:ascii="Roboto" w:cs="Roboto" w:eastAsia="Roboto" w:hAnsi="Roboto"/>
          <w:rtl w:val="0"/>
        </w:rPr>
        <w:t xml:space="preserve">Please see details on AMEX Roles on </w:t>
      </w:r>
      <w:r w:rsidDel="00000000" w:rsidR="00000000" w:rsidRPr="00000000">
        <w:rPr>
          <w:rFonts w:ascii="Roboto" w:cs="Roboto" w:eastAsia="Roboto" w:hAnsi="Roboto"/>
          <w:highlight w:val="yellow"/>
          <w:rtl w:val="0"/>
        </w:rPr>
        <w:t xml:space="preserve">&lt;@TODO: link to IAM template&gt;</w:t>
      </w:r>
      <w:r w:rsidDel="00000000" w:rsidR="00000000" w:rsidRPr="00000000">
        <w:rPr>
          <w:rFonts w:ascii="Roboto" w:cs="Roboto" w:eastAsia="Roboto" w:hAnsi="Roboto"/>
          <w:rtl w:val="0"/>
        </w:rPr>
        <w:t xml:space="preserve"> sheet. In future, additional roles will be created for application development teams.</w:t>
      </w:r>
    </w:p>
    <w:p w:rsidR="00000000" w:rsidDel="00000000" w:rsidP="00000000" w:rsidRDefault="00000000" w:rsidRPr="00000000" w14:paraId="00000549">
      <w:pPr>
        <w:rPr>
          <w:rFonts w:ascii="Roboto" w:cs="Roboto" w:eastAsia="Roboto" w:hAnsi="Roboto"/>
        </w:rPr>
      </w:pPr>
      <w:r w:rsidDel="00000000" w:rsidR="00000000" w:rsidRPr="00000000">
        <w:rPr>
          <w:rtl w:val="0"/>
        </w:rPr>
      </w:r>
    </w:p>
    <w:p w:rsidR="00000000" w:rsidDel="00000000" w:rsidP="00000000" w:rsidRDefault="00000000" w:rsidRPr="00000000" w14:paraId="0000054A">
      <w:pPr>
        <w:pStyle w:val="Heading2"/>
        <w:rPr>
          <w:rFonts w:ascii="Roboto" w:cs="Roboto" w:eastAsia="Roboto" w:hAnsi="Roboto"/>
        </w:rPr>
      </w:pPr>
      <w:bookmarkStart w:colFirst="0" w:colLast="0" w:name="_ifoz9dj61u5v" w:id="43"/>
      <w:bookmarkEnd w:id="43"/>
      <w:r w:rsidDel="00000000" w:rsidR="00000000" w:rsidRPr="00000000">
        <w:rPr>
          <w:rFonts w:ascii="Roboto" w:cs="Roboto" w:eastAsia="Roboto" w:hAnsi="Roboto"/>
          <w:sz w:val="28"/>
          <w:szCs w:val="28"/>
          <w:rtl w:val="0"/>
        </w:rPr>
        <w:t xml:space="preserve">3.3.2 Project Permissions</w:t>
      </w:r>
      <w:r w:rsidDel="00000000" w:rsidR="00000000" w:rsidRPr="00000000">
        <w:rPr>
          <w:rtl w:val="0"/>
        </w:rPr>
      </w:r>
    </w:p>
    <w:p w:rsidR="00000000" w:rsidDel="00000000" w:rsidP="00000000" w:rsidRDefault="00000000" w:rsidRPr="00000000" w14:paraId="0000054B">
      <w:pPr>
        <w:rPr>
          <w:rFonts w:ascii="Roboto" w:cs="Roboto" w:eastAsia="Roboto" w:hAnsi="Roboto"/>
        </w:rPr>
      </w:pPr>
      <w:r w:rsidDel="00000000" w:rsidR="00000000" w:rsidRPr="00000000">
        <w:rPr>
          <w:rFonts w:ascii="Roboto" w:cs="Roboto" w:eastAsia="Roboto" w:hAnsi="Roboto"/>
          <w:rtl w:val="0"/>
        </w:rPr>
        <w:t xml:space="preserve">Once a project is created, users need to be granted roles for resource usage. However, Google recommends leveraging groups for these role assignments. To accomplish this, first identify each set of roles that need to be individually granted to users for the given project. For each of these roles, work with the Google instance's Organization Admin to establish or identify existing appropriate groups for the role, keeping in mind that groups should be named according to the designated naming scheme.</w:t>
      </w:r>
    </w:p>
    <w:p w:rsidR="00000000" w:rsidDel="00000000" w:rsidP="00000000" w:rsidRDefault="00000000" w:rsidRPr="00000000" w14:paraId="0000054C">
      <w:pPr>
        <w:rPr>
          <w:rFonts w:ascii="Roboto" w:cs="Roboto" w:eastAsia="Roboto" w:hAnsi="Roboto"/>
        </w:rPr>
      </w:pPr>
      <w:r w:rsidDel="00000000" w:rsidR="00000000" w:rsidRPr="00000000">
        <w:rPr>
          <w:rtl w:val="0"/>
        </w:rPr>
      </w:r>
    </w:p>
    <w:p w:rsidR="00000000" w:rsidDel="00000000" w:rsidP="00000000" w:rsidRDefault="00000000" w:rsidRPr="00000000" w14:paraId="0000054D">
      <w:pPr>
        <w:rPr>
          <w:rFonts w:ascii="Roboto" w:cs="Roboto" w:eastAsia="Roboto" w:hAnsi="Roboto"/>
        </w:rPr>
      </w:pPr>
      <w:r w:rsidDel="00000000" w:rsidR="00000000" w:rsidRPr="00000000">
        <w:rPr>
          <w:rFonts w:ascii="Roboto" w:cs="Roboto" w:eastAsia="Roboto" w:hAnsi="Roboto"/>
          <w:rtl w:val="0"/>
        </w:rPr>
        <w:t xml:space="preserve">The project creator should add the appropriate groups and associate the correct roles for them using terraform in the IAM module.</w:t>
      </w:r>
    </w:p>
    <w:p w:rsidR="00000000" w:rsidDel="00000000" w:rsidP="00000000" w:rsidRDefault="00000000" w:rsidRPr="00000000" w14:paraId="0000054E">
      <w:pPr>
        <w:rPr>
          <w:rFonts w:ascii="Roboto" w:cs="Roboto" w:eastAsia="Roboto" w:hAnsi="Roboto"/>
        </w:rPr>
      </w:pPr>
      <w:r w:rsidDel="00000000" w:rsidR="00000000" w:rsidRPr="00000000">
        <w:rPr>
          <w:rtl w:val="0"/>
        </w:rPr>
      </w:r>
    </w:p>
    <w:p w:rsidR="00000000" w:rsidDel="00000000" w:rsidP="00000000" w:rsidRDefault="00000000" w:rsidRPr="00000000" w14:paraId="0000054F">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704715" cy="2805113"/>
            <wp:effectExtent b="12700" l="12700" r="12700" t="12700"/>
            <wp:docPr descr="Assign IAM Roles to Groups.png" id="23" name="image25.png"/>
            <a:graphic>
              <a:graphicData uri="http://schemas.openxmlformats.org/drawingml/2006/picture">
                <pic:pic>
                  <pic:nvPicPr>
                    <pic:cNvPr descr="Assign IAM Roles to Groups.png" id="0" name="image25.png"/>
                    <pic:cNvPicPr preferRelativeResize="0"/>
                  </pic:nvPicPr>
                  <pic:blipFill>
                    <a:blip r:embed="rId58"/>
                    <a:srcRect b="0" l="0" r="0" t="0"/>
                    <a:stretch>
                      <a:fillRect/>
                    </a:stretch>
                  </pic:blipFill>
                  <pic:spPr>
                    <a:xfrm>
                      <a:off x="0" y="0"/>
                      <a:ext cx="4704715" cy="2805113"/>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550">
      <w:pPr>
        <w:rPr>
          <w:rFonts w:ascii="Roboto" w:cs="Roboto" w:eastAsia="Roboto" w:hAnsi="Roboto"/>
        </w:rPr>
      </w:pPr>
      <w:r w:rsidDel="00000000" w:rsidR="00000000" w:rsidRPr="00000000">
        <w:rPr>
          <w:rtl w:val="0"/>
        </w:rPr>
      </w:r>
    </w:p>
    <w:p w:rsidR="00000000" w:rsidDel="00000000" w:rsidP="00000000" w:rsidRDefault="00000000" w:rsidRPr="00000000" w14:paraId="00000551">
      <w:pPr>
        <w:widowControl w:val="0"/>
        <w:rPr>
          <w:rFonts w:ascii="Roboto" w:cs="Roboto" w:eastAsia="Roboto" w:hAnsi="Roboto"/>
        </w:rPr>
      </w:pPr>
      <w:r w:rsidDel="00000000" w:rsidR="00000000" w:rsidRPr="00000000">
        <w:rPr>
          <w:rFonts w:ascii="Roboto" w:cs="Roboto" w:eastAsia="Roboto" w:hAnsi="Roboto"/>
          <w:rtl w:val="0"/>
        </w:rPr>
        <w:t xml:space="preserve">Cloud Resource Manager also offers organization-wide roles that may be applied and inherited onto all projects. Google recommends such roles for certain groups, for example, Network Admins and Security Admins. AMEX has finalized roles for admins. Please see details </w:t>
      </w:r>
      <w:r w:rsidDel="00000000" w:rsidR="00000000" w:rsidRPr="00000000">
        <w:rPr>
          <w:rFonts w:ascii="Roboto" w:cs="Roboto" w:eastAsia="Roboto" w:hAnsi="Roboto"/>
          <w:highlight w:val="yellow"/>
          <w:rtl w:val="0"/>
        </w:rPr>
        <w:t xml:space="preserve">&lt;@TODO: link to template&gt;</w:t>
      </w:r>
      <w:r w:rsidDel="00000000" w:rsidR="00000000" w:rsidRPr="00000000">
        <w:rPr>
          <w:rFonts w:ascii="Roboto" w:cs="Roboto" w:eastAsia="Roboto" w:hAnsi="Roboto"/>
          <w:rtl w:val="0"/>
        </w:rPr>
        <w:t xml:space="preserve">.</w:t>
      </w:r>
    </w:p>
    <w:p w:rsidR="00000000" w:rsidDel="00000000" w:rsidP="00000000" w:rsidRDefault="00000000" w:rsidRPr="00000000" w14:paraId="00000552">
      <w:pPr>
        <w:widowControl w:val="0"/>
        <w:rPr>
          <w:rFonts w:ascii="Roboto" w:cs="Roboto" w:eastAsia="Roboto" w:hAnsi="Roboto"/>
        </w:rPr>
      </w:pPr>
      <w:r w:rsidDel="00000000" w:rsidR="00000000" w:rsidRPr="00000000">
        <w:rPr>
          <w:rtl w:val="0"/>
        </w:rPr>
      </w:r>
    </w:p>
    <w:p w:rsidR="00000000" w:rsidDel="00000000" w:rsidP="00000000" w:rsidRDefault="00000000" w:rsidRPr="00000000" w14:paraId="00000553">
      <w:pPr>
        <w:pStyle w:val="Heading2"/>
        <w:rPr>
          <w:rFonts w:ascii="Roboto" w:cs="Roboto" w:eastAsia="Roboto" w:hAnsi="Roboto"/>
          <w:color w:val="3362b5"/>
          <w:sz w:val="32"/>
          <w:szCs w:val="32"/>
        </w:rPr>
      </w:pPr>
      <w:bookmarkStart w:colFirst="0" w:colLast="0" w:name="_g5udb79jm7x" w:id="44"/>
      <w:bookmarkEnd w:id="44"/>
      <w:r w:rsidDel="00000000" w:rsidR="00000000" w:rsidRPr="00000000">
        <w:rPr>
          <w:rFonts w:ascii="Roboto" w:cs="Roboto" w:eastAsia="Roboto" w:hAnsi="Roboto"/>
          <w:sz w:val="28"/>
          <w:szCs w:val="28"/>
          <w:rtl w:val="0"/>
        </w:rPr>
        <w:t xml:space="preserve">3.3.3 Access Control Auditing</w:t>
      </w:r>
      <w:r w:rsidDel="00000000" w:rsidR="00000000" w:rsidRPr="00000000">
        <w:rPr>
          <w:rtl w:val="0"/>
        </w:rPr>
      </w:r>
    </w:p>
    <w:p w:rsidR="00000000" w:rsidDel="00000000" w:rsidP="00000000" w:rsidRDefault="00000000" w:rsidRPr="00000000" w14:paraId="00000554">
      <w:pPr>
        <w:rPr>
          <w:rFonts w:ascii="Roboto" w:cs="Roboto" w:eastAsia="Roboto" w:hAnsi="Roboto"/>
          <w:color w:val="1155cc"/>
          <w:u w:val="single"/>
        </w:rPr>
      </w:pPr>
      <w:r w:rsidDel="00000000" w:rsidR="00000000" w:rsidRPr="00000000">
        <w:rPr>
          <w:rFonts w:ascii="Roboto" w:cs="Roboto" w:eastAsia="Roboto" w:hAnsi="Roboto"/>
          <w:color w:val="666666"/>
          <w:rtl w:val="0"/>
        </w:rPr>
        <w:t xml:space="preserve">AMEX will be deploying immutable infrastructure as their default approach.  What this means is that very few users should have CUD (Create, Update, Delete) access within Production (E4) environments.   Other environments will be more permissive for all CRUD (Create, Read, Update, Delete) operations.  However, even in those environments, users and groups should generally be managed in such a way as to limit unnecessary access to underlying resources that are not needed by said teams to perform their jobs.  An effective operational strategy is to have the Organization Admin act as the group role administrator.  When teams require additional roles to accomplish their jobs, the Organization Admin reviews and enables these privileges as needed.  However, the Organization Admin would still be required to provide the least amount of privileges needed to individual teams to perform their business functions.  They should be the ones responsible for maintaining least privilege requirements on the environment, The following Google tools can help an Organization Admin in maintaining IAM configuration optimizations across their environment:</w:t>
      </w:r>
      <w:r w:rsidDel="00000000" w:rsidR="00000000" w:rsidRPr="00000000">
        <w:rPr>
          <w:rtl w:val="0"/>
        </w:rPr>
      </w:r>
    </w:p>
    <w:p w:rsidR="00000000" w:rsidDel="00000000" w:rsidP="00000000" w:rsidRDefault="00000000" w:rsidRPr="00000000" w14:paraId="00000555">
      <w:pPr>
        <w:spacing w:line="276" w:lineRule="auto"/>
        <w:rPr>
          <w:rFonts w:ascii="Roboto" w:cs="Roboto" w:eastAsia="Roboto" w:hAnsi="Roboto"/>
          <w:color w:val="1155cc"/>
          <w:u w:val="single"/>
        </w:rPr>
      </w:pPr>
      <w:r w:rsidDel="00000000" w:rsidR="00000000" w:rsidRPr="00000000">
        <w:rPr>
          <w:rtl w:val="0"/>
        </w:rPr>
      </w:r>
    </w:p>
    <w:p w:rsidR="00000000" w:rsidDel="00000000" w:rsidP="00000000" w:rsidRDefault="00000000" w:rsidRPr="00000000" w14:paraId="00000556">
      <w:pPr>
        <w:spacing w:line="276" w:lineRule="auto"/>
        <w:rPr>
          <w:rFonts w:ascii="Roboto" w:cs="Roboto" w:eastAsia="Roboto" w:hAnsi="Roboto"/>
        </w:rPr>
      </w:pPr>
      <w:hyperlink r:id="rId59">
        <w:r w:rsidDel="00000000" w:rsidR="00000000" w:rsidRPr="00000000">
          <w:rPr>
            <w:rFonts w:ascii="Roboto" w:cs="Roboto" w:eastAsia="Roboto" w:hAnsi="Roboto"/>
            <w:color w:val="1155cc"/>
            <w:u w:val="single"/>
            <w:rtl w:val="0"/>
          </w:rPr>
          <w:t xml:space="preserve">Policy Intelligence</w:t>
        </w:r>
      </w:hyperlink>
      <w:r w:rsidDel="00000000" w:rsidR="00000000" w:rsidRPr="00000000">
        <w:rPr>
          <w:rFonts w:ascii="Roboto" w:cs="Roboto" w:eastAsia="Roboto" w:hAnsi="Roboto"/>
          <w:rtl w:val="0"/>
        </w:rPr>
        <w:t xml:space="preserve"> is an automated toolset used to assist security teams to keep the GCP environment secure and help manage IAM permissions.  The tools will let you know of users who have roles that aren’t fully utilized based on resource usage and access patterns, can help troubleshoot access issues, and will allow you to simulate policy changes prior to rollout to ensure minimal issues.</w:t>
      </w:r>
    </w:p>
    <w:p w:rsidR="00000000" w:rsidDel="00000000" w:rsidP="00000000" w:rsidRDefault="00000000" w:rsidRPr="00000000" w14:paraId="00000557">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558">
      <w:pPr>
        <w:spacing w:line="276" w:lineRule="auto"/>
        <w:rPr>
          <w:rFonts w:ascii="Roboto" w:cs="Roboto" w:eastAsia="Roboto" w:hAnsi="Roboto"/>
        </w:rPr>
      </w:pPr>
      <w:hyperlink r:id="rId60">
        <w:r w:rsidDel="00000000" w:rsidR="00000000" w:rsidRPr="00000000">
          <w:rPr>
            <w:rFonts w:ascii="Roboto" w:cs="Roboto" w:eastAsia="Roboto" w:hAnsi="Roboto"/>
            <w:color w:val="1155cc"/>
            <w:u w:val="single"/>
            <w:rtl w:val="0"/>
          </w:rPr>
          <w:t xml:space="preserve">IAM Recommender</w:t>
        </w:r>
      </w:hyperlink>
      <w:r w:rsidDel="00000000" w:rsidR="00000000" w:rsidRPr="00000000">
        <w:rPr>
          <w:rFonts w:ascii="Roboto" w:cs="Roboto" w:eastAsia="Roboto" w:hAnsi="Roboto"/>
          <w:rtl w:val="0"/>
        </w:rPr>
        <w:t xml:space="preserve"> uses machine learning to make smart access control recommendations that can help admins remove unwanted access to GCP resources. IAM Recommender can help reduce attack surface by analyzing users’ access patterns and recommending less permissive roles or full on revocation if unused for 90 days.</w:t>
      </w:r>
    </w:p>
    <w:p w:rsidR="00000000" w:rsidDel="00000000" w:rsidP="00000000" w:rsidRDefault="00000000" w:rsidRPr="00000000" w14:paraId="00000559">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55A">
      <w:pPr>
        <w:spacing w:line="276" w:lineRule="auto"/>
        <w:rPr>
          <w:rFonts w:ascii="Roboto" w:cs="Roboto" w:eastAsia="Roboto" w:hAnsi="Roboto"/>
        </w:rPr>
      </w:pPr>
      <w:hyperlink r:id="rId61">
        <w:r w:rsidDel="00000000" w:rsidR="00000000" w:rsidRPr="00000000">
          <w:rPr>
            <w:rFonts w:ascii="Roboto" w:cs="Roboto" w:eastAsia="Roboto" w:hAnsi="Roboto"/>
            <w:color w:val="1155cc"/>
            <w:u w:val="single"/>
            <w:rtl w:val="0"/>
          </w:rPr>
          <w:t xml:space="preserve">Policy Troubleshooter</w:t>
        </w:r>
      </w:hyperlink>
      <w:r w:rsidDel="00000000" w:rsidR="00000000" w:rsidRPr="00000000">
        <w:rPr>
          <w:rFonts w:ascii="Roboto" w:cs="Roboto" w:eastAsia="Roboto" w:hAnsi="Roboto"/>
          <w:rtl w:val="0"/>
        </w:rPr>
        <w:t xml:space="preserve"> is used when a user is denied access to a resource.  Policy Troubleshooter enables security administrators to understand why requests were denied by visualizing the policies around the API calls.  This allows administrators to see which policies would block the call in question, and can reduce time to resolution on IAM access issues.</w:t>
      </w:r>
    </w:p>
    <w:p w:rsidR="00000000" w:rsidDel="00000000" w:rsidP="00000000" w:rsidRDefault="00000000" w:rsidRPr="00000000" w14:paraId="0000055B">
      <w:pPr>
        <w:widowControl w:val="0"/>
        <w:rPr>
          <w:rFonts w:ascii="Roboto" w:cs="Roboto" w:eastAsia="Roboto" w:hAnsi="Roboto"/>
        </w:rPr>
      </w:pPr>
      <w:r w:rsidDel="00000000" w:rsidR="00000000" w:rsidRPr="00000000">
        <w:rPr>
          <w:rtl w:val="0"/>
        </w:rPr>
      </w:r>
    </w:p>
    <w:p w:rsidR="00000000" w:rsidDel="00000000" w:rsidP="00000000" w:rsidRDefault="00000000" w:rsidRPr="00000000" w14:paraId="0000055C">
      <w:pPr>
        <w:widowControl w:val="0"/>
        <w:rPr>
          <w:rFonts w:ascii="Roboto" w:cs="Roboto" w:eastAsia="Roboto" w:hAnsi="Roboto"/>
        </w:rPr>
      </w:pPr>
      <w:r w:rsidDel="00000000" w:rsidR="00000000" w:rsidRPr="00000000">
        <w:rPr>
          <w:rtl w:val="0"/>
        </w:rPr>
      </w:r>
    </w:p>
    <w:p w:rsidR="00000000" w:rsidDel="00000000" w:rsidP="00000000" w:rsidRDefault="00000000" w:rsidRPr="00000000" w14:paraId="0000055D">
      <w:pPr>
        <w:pStyle w:val="Heading2"/>
        <w:rPr>
          <w:rFonts w:ascii="Roboto" w:cs="Roboto" w:eastAsia="Roboto" w:hAnsi="Roboto"/>
        </w:rPr>
      </w:pPr>
      <w:bookmarkStart w:colFirst="0" w:colLast="0" w:name="_5ioge2bxq6ke" w:id="45"/>
      <w:bookmarkEnd w:id="45"/>
      <w:r w:rsidDel="00000000" w:rsidR="00000000" w:rsidRPr="00000000">
        <w:rPr>
          <w:rFonts w:ascii="Roboto" w:cs="Roboto" w:eastAsia="Roboto" w:hAnsi="Roboto"/>
          <w:sz w:val="28"/>
          <w:szCs w:val="28"/>
          <w:rtl w:val="0"/>
        </w:rPr>
        <w:t xml:space="preserve">3.3.4 Service Account</w:t>
      </w:r>
      <w:r w:rsidDel="00000000" w:rsidR="00000000" w:rsidRPr="00000000">
        <w:rPr>
          <w:rtl w:val="0"/>
        </w:rPr>
      </w:r>
    </w:p>
    <w:p w:rsidR="00000000" w:rsidDel="00000000" w:rsidP="00000000" w:rsidRDefault="00000000" w:rsidRPr="00000000" w14:paraId="0000055E">
      <w:pPr>
        <w:rPr>
          <w:rFonts w:ascii="Roboto" w:cs="Roboto" w:eastAsia="Roboto" w:hAnsi="Roboto"/>
        </w:rPr>
      </w:pPr>
      <w:r w:rsidDel="00000000" w:rsidR="00000000" w:rsidRPr="00000000">
        <w:rPr>
          <w:rFonts w:ascii="Roboto" w:cs="Roboto" w:eastAsia="Roboto" w:hAnsi="Roboto"/>
          <w:rtl w:val="0"/>
        </w:rPr>
        <w:t xml:space="preserve">A </w:t>
      </w:r>
      <w:hyperlink r:id="rId62">
        <w:r w:rsidDel="00000000" w:rsidR="00000000" w:rsidRPr="00000000">
          <w:rPr>
            <w:rFonts w:ascii="Roboto" w:cs="Roboto" w:eastAsia="Roboto" w:hAnsi="Roboto"/>
            <w:color w:val="1155cc"/>
            <w:u w:val="single"/>
            <w:rtl w:val="0"/>
          </w:rPr>
          <w:t xml:space="preserve">service account</w:t>
        </w:r>
      </w:hyperlink>
      <w:r w:rsidDel="00000000" w:rsidR="00000000" w:rsidRPr="00000000">
        <w:rPr>
          <w:rFonts w:ascii="Roboto" w:cs="Roboto" w:eastAsia="Roboto" w:hAnsi="Roboto"/>
          <w:rtl w:val="0"/>
        </w:rPr>
        <w:t xml:space="preserve"> is a specialized account that can be used by services and applications running on your Google Compute Engine (GCE) instance to interact with other GCP APIs. These are similar to “Programmatic Users” supported on other Public Cloud Platforms. Applications can use service account credentials to authorize themselves to a set of APIs and perform actions within the permissions granted to the service account and virtual machine instance. Additionally, GCE instances, including instances used for Google Container Engine, use service accounts to interact with other Google services and their underlying APIs.</w:t>
      </w:r>
    </w:p>
    <w:p w:rsidR="00000000" w:rsidDel="00000000" w:rsidP="00000000" w:rsidRDefault="00000000" w:rsidRPr="00000000" w14:paraId="0000055F">
      <w:pPr>
        <w:rPr>
          <w:rFonts w:ascii="Roboto" w:cs="Roboto" w:eastAsia="Roboto" w:hAnsi="Roboto"/>
        </w:rPr>
      </w:pPr>
      <w:r w:rsidDel="00000000" w:rsidR="00000000" w:rsidRPr="00000000">
        <w:rPr>
          <w:rtl w:val="0"/>
        </w:rPr>
      </w:r>
    </w:p>
    <w:p w:rsidR="00000000" w:rsidDel="00000000" w:rsidP="00000000" w:rsidRDefault="00000000" w:rsidRPr="00000000" w14:paraId="00000560">
      <w:pPr>
        <w:spacing w:line="276" w:lineRule="auto"/>
        <w:rPr>
          <w:rFonts w:ascii="Roboto" w:cs="Roboto" w:eastAsia="Roboto" w:hAnsi="Roboto"/>
          <w:color w:val="000000"/>
        </w:rPr>
      </w:pPr>
      <w:r w:rsidDel="00000000" w:rsidR="00000000" w:rsidRPr="00000000">
        <w:rPr>
          <w:rFonts w:ascii="Roboto" w:cs="Roboto" w:eastAsia="Roboto" w:hAnsi="Roboto"/>
          <w:color w:val="000000"/>
          <w:rtl w:val="0"/>
        </w:rPr>
        <w:t xml:space="preserve">Example Service Accounts</w:t>
      </w:r>
    </w:p>
    <w:p w:rsidR="00000000" w:rsidDel="00000000" w:rsidP="00000000" w:rsidRDefault="00000000" w:rsidRPr="00000000" w14:paraId="00000561">
      <w:pPr>
        <w:spacing w:line="276" w:lineRule="auto"/>
        <w:rPr>
          <w:rFonts w:ascii="Roboto" w:cs="Roboto" w:eastAsia="Roboto" w:hAnsi="Roboto"/>
        </w:rPr>
      </w:pPr>
      <w:r w:rsidDel="00000000" w:rsidR="00000000" w:rsidRPr="00000000">
        <w:rPr>
          <w:rFonts w:ascii="Roboto" w:cs="Roboto" w:eastAsia="Roboto" w:hAnsi="Roboto"/>
          <w:rtl w:val="0"/>
        </w:rPr>
        <w:t xml:space="preserve">The following is an illustrative example of the roles/permissions of the </w:t>
      </w:r>
      <w:hyperlink r:id="rId63">
        <w:r w:rsidDel="00000000" w:rsidR="00000000" w:rsidRPr="00000000">
          <w:rPr>
            <w:rFonts w:ascii="Roboto" w:cs="Roboto" w:eastAsia="Roboto" w:hAnsi="Roboto"/>
            <w:color w:val="1155cc"/>
            <w:u w:val="single"/>
            <w:rtl w:val="0"/>
          </w:rPr>
          <w:t xml:space="preserve">Dataflow</w:t>
        </w:r>
      </w:hyperlink>
      <w:r w:rsidDel="00000000" w:rsidR="00000000" w:rsidRPr="00000000">
        <w:rPr>
          <w:rFonts w:ascii="Roboto" w:cs="Roboto" w:eastAsia="Roboto" w:hAnsi="Roboto"/>
          <w:rtl w:val="0"/>
        </w:rPr>
        <w:t xml:space="preserve"> service accounts that may be required for each environment. There will be additional service accounts depending on the application and GCP services being utilized.</w:t>
      </w:r>
    </w:p>
    <w:p w:rsidR="00000000" w:rsidDel="00000000" w:rsidP="00000000" w:rsidRDefault="00000000" w:rsidRPr="00000000" w14:paraId="00000562">
      <w:pPr>
        <w:spacing w:line="276" w:lineRule="auto"/>
        <w:rPr>
          <w:rFonts w:ascii="Roboto" w:cs="Roboto" w:eastAsia="Roboto" w:hAnsi="Roboto"/>
        </w:rPr>
      </w:pPr>
      <w:r w:rsidDel="00000000" w:rsidR="00000000" w:rsidRPr="00000000">
        <w:rPr>
          <w:rtl w:val="0"/>
        </w:rPr>
      </w:r>
    </w:p>
    <w:tbl>
      <w:tblPr>
        <w:tblStyle w:val="Table16"/>
        <w:tblW w:w="9450.0" w:type="dxa"/>
        <w:jc w:val="center"/>
        <w:tblLayout w:type="fixed"/>
        <w:tblLook w:val="0600"/>
      </w:tblPr>
      <w:tblGrid>
        <w:gridCol w:w="960"/>
        <w:gridCol w:w="4665"/>
        <w:gridCol w:w="3825"/>
        <w:tblGridChange w:id="0">
          <w:tblGrid>
            <w:gridCol w:w="960"/>
            <w:gridCol w:w="4665"/>
            <w:gridCol w:w="38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3">
            <w:pPr>
              <w:widowControl w:val="0"/>
              <w:spacing w:line="276" w:lineRule="auto"/>
              <w:jc w:val="center"/>
              <w:rPr>
                <w:rFonts w:ascii="Roboto" w:cs="Roboto" w:eastAsia="Roboto" w:hAnsi="Roboto"/>
                <w:b w:val="1"/>
                <w:color w:val="ffffff"/>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362b5"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76" w:lineRule="auto"/>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Dataflow  Service Accounts</w:t>
            </w:r>
          </w:p>
        </w:tc>
        <w:tc>
          <w:tcPr>
            <w:tcBorders>
              <w:top w:color="000000" w:space="0" w:sz="0" w:val="nil"/>
              <w:left w:color="000000" w:space="0" w:sz="0" w:val="nil"/>
              <w:bottom w:color="000000" w:space="0" w:sz="0" w:val="nil"/>
              <w:right w:color="000000" w:space="0" w:sz="0" w:val="nil"/>
            </w:tcBorders>
            <w:shd w:fill="3362b5"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76" w:lineRule="auto"/>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Roles/Permissions</w:t>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shd w:fill="3362b5" w:val="clear"/>
            <w:tcMar>
              <w:top w:w="100.0" w:type="dxa"/>
              <w:left w:w="100.0" w:type="dxa"/>
              <w:bottom w:w="100.0" w:type="dxa"/>
              <w:right w:w="100.0" w:type="dxa"/>
            </w:tcMar>
            <w:vAlign w:val="center"/>
          </w:tcPr>
          <w:p w:rsidR="00000000" w:rsidDel="00000000" w:rsidP="00000000" w:rsidRDefault="00000000" w:rsidRPr="00000000" w14:paraId="00000566">
            <w:pPr>
              <w:spacing w:line="276" w:lineRule="auto"/>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67">
            <w:pPr>
              <w:widowControl w:val="0"/>
              <w:spacing w:line="276"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svc-example@e0-example-1234.iam.gserviceaccounts.com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68">
            <w:pPr>
              <w:spacing w:line="276"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BigQuery Admin</w:t>
            </w:r>
          </w:p>
          <w:p w:rsidR="00000000" w:rsidDel="00000000" w:rsidP="00000000" w:rsidRDefault="00000000" w:rsidRPr="00000000" w14:paraId="00000569">
            <w:pPr>
              <w:spacing w:line="276"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Cloud Storage Admin</w:t>
            </w:r>
          </w:p>
          <w:p w:rsidR="00000000" w:rsidDel="00000000" w:rsidP="00000000" w:rsidRDefault="00000000" w:rsidRPr="00000000" w14:paraId="0000056A">
            <w:pPr>
              <w:spacing w:line="276"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Cloud Pub/Sub Publisher/Subscriber/Viewer</w:t>
            </w:r>
          </w:p>
        </w:tc>
      </w:tr>
      <w:tr>
        <w:trPr>
          <w:cantSplit w:val="0"/>
          <w:trHeight w:val="420" w:hRule="atLeast"/>
          <w:tblHeader w:val="0"/>
        </w:trPr>
        <w:tc>
          <w:tcPr>
            <w:tcBorders>
              <w:top w:color="000000" w:space="0" w:sz="0" w:val="nil"/>
              <w:left w:color="000000" w:space="0" w:sz="0" w:val="nil"/>
              <w:right w:color="000000" w:space="0" w:sz="0" w:val="nil"/>
            </w:tcBorders>
            <w:shd w:fill="3362b5" w:val="clear"/>
            <w:tcMar>
              <w:top w:w="100.0" w:type="dxa"/>
              <w:left w:w="100.0" w:type="dxa"/>
              <w:bottom w:w="100.0" w:type="dxa"/>
              <w:right w:w="100.0" w:type="dxa"/>
            </w:tcMar>
            <w:vAlign w:val="center"/>
          </w:tcPr>
          <w:p w:rsidR="00000000" w:rsidDel="00000000" w:rsidP="00000000" w:rsidRDefault="00000000" w:rsidRPr="00000000" w14:paraId="0000056B">
            <w:pPr>
              <w:spacing w:line="276" w:lineRule="auto"/>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E1</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center"/>
          </w:tcPr>
          <w:p w:rsidR="00000000" w:rsidDel="00000000" w:rsidP="00000000" w:rsidRDefault="00000000" w:rsidRPr="00000000" w14:paraId="0000056C">
            <w:pPr>
              <w:widowControl w:val="0"/>
              <w:spacing w:line="276"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svc-example@e1-example-1234.iam.gserviceaccounts.com</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center"/>
          </w:tcPr>
          <w:p w:rsidR="00000000" w:rsidDel="00000000" w:rsidP="00000000" w:rsidRDefault="00000000" w:rsidRPr="00000000" w14:paraId="0000056D">
            <w:pPr>
              <w:spacing w:line="276"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BigQuery Admin</w:t>
            </w:r>
          </w:p>
          <w:p w:rsidR="00000000" w:rsidDel="00000000" w:rsidP="00000000" w:rsidRDefault="00000000" w:rsidRPr="00000000" w14:paraId="0000056E">
            <w:pPr>
              <w:spacing w:line="276"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Cloud Storage Admin</w:t>
            </w:r>
          </w:p>
          <w:p w:rsidR="00000000" w:rsidDel="00000000" w:rsidP="00000000" w:rsidRDefault="00000000" w:rsidRPr="00000000" w14:paraId="0000056F">
            <w:pPr>
              <w:spacing w:line="276"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Cloud Pub/Sub Publisher/Subscriber/Viewer</w:t>
            </w:r>
          </w:p>
        </w:tc>
      </w:tr>
      <w:tr>
        <w:trPr>
          <w:cantSplit w:val="0"/>
          <w:trHeight w:val="420" w:hRule="atLeast"/>
          <w:tblHeader w:val="0"/>
        </w:trPr>
        <w:tc>
          <w:tcPr>
            <w:tcBorders>
              <w:top w:color="000000" w:space="0" w:sz="0" w:val="nil"/>
              <w:left w:color="000000" w:space="0" w:sz="0" w:val="nil"/>
              <w:right w:color="000000" w:space="0" w:sz="0" w:val="nil"/>
            </w:tcBorders>
            <w:shd w:fill="3362b5" w:val="clear"/>
            <w:tcMar>
              <w:top w:w="100.0" w:type="dxa"/>
              <w:left w:w="100.0" w:type="dxa"/>
              <w:bottom w:w="100.0" w:type="dxa"/>
              <w:right w:w="100.0" w:type="dxa"/>
            </w:tcMar>
            <w:vAlign w:val="center"/>
          </w:tcPr>
          <w:p w:rsidR="00000000" w:rsidDel="00000000" w:rsidP="00000000" w:rsidRDefault="00000000" w:rsidRPr="00000000" w14:paraId="00000570">
            <w:pPr>
              <w:spacing w:line="240" w:lineRule="auto"/>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71">
            <w:pPr>
              <w:widowControl w:val="0"/>
              <w:spacing w:line="276"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svc-example@e2-example-1234.iam.gserviceaccounts.com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72">
            <w:pPr>
              <w:spacing w:line="276"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BigQuery Admin</w:t>
            </w:r>
          </w:p>
          <w:p w:rsidR="00000000" w:rsidDel="00000000" w:rsidP="00000000" w:rsidRDefault="00000000" w:rsidRPr="00000000" w14:paraId="00000573">
            <w:pPr>
              <w:spacing w:line="276"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Cloud Storage Admin</w:t>
            </w:r>
          </w:p>
          <w:p w:rsidR="00000000" w:rsidDel="00000000" w:rsidP="00000000" w:rsidRDefault="00000000" w:rsidRPr="00000000" w14:paraId="00000574">
            <w:pPr>
              <w:spacing w:line="276"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Cloud Pub/Sub Publisher/Subscriber/Viewer</w:t>
            </w:r>
          </w:p>
        </w:tc>
      </w:tr>
      <w:tr>
        <w:trPr>
          <w:cantSplit w:val="0"/>
          <w:trHeight w:val="420" w:hRule="atLeast"/>
          <w:tblHeader w:val="0"/>
        </w:trPr>
        <w:tc>
          <w:tcPr>
            <w:tcBorders>
              <w:top w:color="000000" w:space="0" w:sz="0" w:val="nil"/>
              <w:left w:color="000000" w:space="0" w:sz="0" w:val="nil"/>
              <w:right w:color="000000" w:space="0" w:sz="0" w:val="nil"/>
            </w:tcBorders>
            <w:shd w:fill="3362b5" w:val="clear"/>
            <w:tcMar>
              <w:top w:w="100.0" w:type="dxa"/>
              <w:left w:w="100.0" w:type="dxa"/>
              <w:bottom w:w="100.0" w:type="dxa"/>
              <w:right w:w="100.0" w:type="dxa"/>
            </w:tcMar>
            <w:vAlign w:val="center"/>
          </w:tcPr>
          <w:p w:rsidR="00000000" w:rsidDel="00000000" w:rsidP="00000000" w:rsidRDefault="00000000" w:rsidRPr="00000000" w14:paraId="00000575">
            <w:pPr>
              <w:spacing w:line="240" w:lineRule="auto"/>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E4</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center"/>
          </w:tcPr>
          <w:p w:rsidR="00000000" w:rsidDel="00000000" w:rsidP="00000000" w:rsidRDefault="00000000" w:rsidRPr="00000000" w14:paraId="00000576">
            <w:pPr>
              <w:widowControl w:val="0"/>
              <w:spacing w:line="276"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svc-example@e4-example-1234.iam.gserviceaccounts.com</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center"/>
          </w:tcPr>
          <w:p w:rsidR="00000000" w:rsidDel="00000000" w:rsidP="00000000" w:rsidRDefault="00000000" w:rsidRPr="00000000" w14:paraId="00000577">
            <w:pPr>
              <w:spacing w:line="276"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BigQuery Admin</w:t>
            </w:r>
          </w:p>
          <w:p w:rsidR="00000000" w:rsidDel="00000000" w:rsidP="00000000" w:rsidRDefault="00000000" w:rsidRPr="00000000" w14:paraId="00000578">
            <w:pPr>
              <w:spacing w:line="276"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Cloud Storage Admin</w:t>
            </w:r>
          </w:p>
          <w:p w:rsidR="00000000" w:rsidDel="00000000" w:rsidP="00000000" w:rsidRDefault="00000000" w:rsidRPr="00000000" w14:paraId="00000579">
            <w:pPr>
              <w:spacing w:line="276"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Cloud Pub/Sub Publisher/Subscriber/Viewer</w:t>
            </w:r>
          </w:p>
        </w:tc>
      </w:tr>
    </w:tbl>
    <w:p w:rsidR="00000000" w:rsidDel="00000000" w:rsidP="00000000" w:rsidRDefault="00000000" w:rsidRPr="00000000" w14:paraId="0000057A">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57B">
      <w:pPr>
        <w:rPr>
          <w:rFonts w:ascii="Roboto" w:cs="Roboto" w:eastAsia="Roboto" w:hAnsi="Roboto"/>
        </w:rPr>
      </w:pPr>
      <w:r w:rsidDel="00000000" w:rsidR="00000000" w:rsidRPr="00000000">
        <w:rPr>
          <w:rtl w:val="0"/>
        </w:rPr>
      </w:r>
    </w:p>
    <w:p w:rsidR="00000000" w:rsidDel="00000000" w:rsidP="00000000" w:rsidRDefault="00000000" w:rsidRPr="00000000" w14:paraId="0000057C">
      <w:pPr>
        <w:pStyle w:val="Heading4"/>
        <w:rPr>
          <w:rFonts w:ascii="Roboto" w:cs="Roboto" w:eastAsia="Roboto" w:hAnsi="Roboto"/>
        </w:rPr>
      </w:pPr>
      <w:bookmarkStart w:colFirst="0" w:colLast="0" w:name="_ah5gkh76m7ip" w:id="46"/>
      <w:bookmarkEnd w:id="46"/>
      <w:r w:rsidDel="00000000" w:rsidR="00000000" w:rsidRPr="00000000">
        <w:rPr>
          <w:rFonts w:ascii="Roboto" w:cs="Roboto" w:eastAsia="Roboto" w:hAnsi="Roboto"/>
          <w:rtl w:val="0"/>
        </w:rPr>
        <w:t xml:space="preserve">3.3.4.1 Using Service accounts outside GCP</w:t>
      </w:r>
    </w:p>
    <w:p w:rsidR="00000000" w:rsidDel="00000000" w:rsidP="00000000" w:rsidRDefault="00000000" w:rsidRPr="00000000" w14:paraId="0000057D">
      <w:pPr>
        <w:rPr>
          <w:rFonts w:ascii="Roboto" w:cs="Roboto" w:eastAsia="Roboto" w:hAnsi="Roboto"/>
        </w:rPr>
      </w:pPr>
      <w:r w:rsidDel="00000000" w:rsidR="00000000" w:rsidRPr="00000000">
        <w:rPr>
          <w:rFonts w:ascii="Roboto" w:cs="Roboto" w:eastAsia="Roboto" w:hAnsi="Roboto"/>
          <w:rtl w:val="0"/>
        </w:rPr>
        <w:t xml:space="preserve">For accessing and using a service account outside the GCP environment it is recommended to use a workload identity pool as a container for a collection of external identities.</w:t>
      </w:r>
    </w:p>
    <w:p w:rsidR="00000000" w:rsidDel="00000000" w:rsidP="00000000" w:rsidRDefault="00000000" w:rsidRPr="00000000" w14:paraId="0000057E">
      <w:pPr>
        <w:rPr>
          <w:rFonts w:ascii="Roboto" w:cs="Roboto" w:eastAsia="Roboto" w:hAnsi="Roboto"/>
        </w:rPr>
      </w:pPr>
      <w:r w:rsidDel="00000000" w:rsidR="00000000" w:rsidRPr="00000000">
        <w:rPr>
          <w:rFonts w:ascii="Roboto" w:cs="Roboto" w:eastAsia="Roboto" w:hAnsi="Roboto"/>
          <w:rtl w:val="0"/>
        </w:rPr>
        <w:t xml:space="preserve">A project can contain multiple workload identity pools, and each pool can have access to different resources. This lets you follow the principle of least privilege by grouping related identities in the same pool, and then granting them fine-grained access to resources.</w:t>
      </w:r>
    </w:p>
    <w:p w:rsidR="00000000" w:rsidDel="00000000" w:rsidP="00000000" w:rsidRDefault="00000000" w:rsidRPr="00000000" w14:paraId="0000057F">
      <w:pPr>
        <w:rPr>
          <w:rFonts w:ascii="Roboto" w:cs="Roboto" w:eastAsia="Roboto" w:hAnsi="Roboto"/>
        </w:rPr>
      </w:pPr>
      <w:r w:rsidDel="00000000" w:rsidR="00000000" w:rsidRPr="00000000">
        <w:rPr>
          <w:rFonts w:ascii="Roboto" w:cs="Roboto" w:eastAsia="Roboto" w:hAnsi="Roboto"/>
          <w:rtl w:val="0"/>
        </w:rPr>
        <w:t xml:space="preserve">In general, we recommend creating a new pool for each non-Google Cloud environment that needs to access Google Cloud resources, such as development, staging, or production environments.</w:t>
      </w:r>
    </w:p>
    <w:p w:rsidR="00000000" w:rsidDel="00000000" w:rsidP="00000000" w:rsidRDefault="00000000" w:rsidRPr="00000000" w14:paraId="00000580">
      <w:pPr>
        <w:pStyle w:val="Heading4"/>
        <w:rPr>
          <w:rFonts w:ascii="Roboto" w:cs="Roboto" w:eastAsia="Roboto" w:hAnsi="Roboto"/>
        </w:rPr>
      </w:pPr>
      <w:bookmarkStart w:colFirst="0" w:colLast="0" w:name="_kpyfmwker8xo" w:id="47"/>
      <w:bookmarkEnd w:id="47"/>
      <w:r w:rsidDel="00000000" w:rsidR="00000000" w:rsidRPr="00000000">
        <w:rPr>
          <w:rFonts w:ascii="Roboto" w:cs="Roboto" w:eastAsia="Roboto" w:hAnsi="Roboto"/>
          <w:rtl w:val="0"/>
        </w:rPr>
        <w:t xml:space="preserve">3.3.4.2 Using short lived service accounts credentials</w:t>
      </w:r>
    </w:p>
    <w:p w:rsidR="00000000" w:rsidDel="00000000" w:rsidP="00000000" w:rsidRDefault="00000000" w:rsidRPr="00000000" w14:paraId="00000581">
      <w:pPr>
        <w:rPr>
          <w:rFonts w:ascii="Roboto" w:cs="Roboto" w:eastAsia="Roboto" w:hAnsi="Roboto"/>
          <w:color w:val="666666"/>
        </w:rPr>
      </w:pPr>
      <w:r w:rsidDel="00000000" w:rsidR="00000000" w:rsidRPr="00000000">
        <w:rPr>
          <w:rFonts w:ascii="Roboto" w:cs="Roboto" w:eastAsia="Roboto" w:hAnsi="Roboto"/>
          <w:color w:val="666666"/>
          <w:rtl w:val="0"/>
        </w:rPr>
        <w:t xml:space="preserve">Service accounts can use short-lived credentials to authenticate calls to Google Cloud APIs and other non-Google APIs. Short-lived credentials have a limited lifetime, with durations of just a few hours or shorter. Short-lived service account credentials are useful for scenarios where you need to grant limited access to resources for trusted service accounts. They also create less risk than long-lived credentials, such as service account keys.</w:t>
      </w:r>
    </w:p>
    <w:p w:rsidR="00000000" w:rsidDel="00000000" w:rsidP="00000000" w:rsidRDefault="00000000" w:rsidRPr="00000000" w14:paraId="00000582">
      <w:pPr>
        <w:pStyle w:val="Heading4"/>
        <w:rPr>
          <w:rFonts w:ascii="Roboto" w:cs="Roboto" w:eastAsia="Roboto" w:hAnsi="Roboto"/>
        </w:rPr>
      </w:pPr>
      <w:bookmarkStart w:colFirst="0" w:colLast="0" w:name="_l8fngymerz1l" w:id="48"/>
      <w:bookmarkEnd w:id="48"/>
      <w:r w:rsidDel="00000000" w:rsidR="00000000" w:rsidRPr="00000000">
        <w:rPr>
          <w:rFonts w:ascii="Roboto" w:cs="Roboto" w:eastAsia="Roboto" w:hAnsi="Roboto"/>
          <w:rtl w:val="0"/>
        </w:rPr>
        <w:t xml:space="preserve">3.3.4.3</w:t>
      </w:r>
      <w:r w:rsidDel="00000000" w:rsidR="00000000" w:rsidRPr="00000000">
        <w:rPr>
          <w:rFonts w:ascii="Roboto" w:cs="Roboto" w:eastAsia="Roboto" w:hAnsi="Roboto"/>
          <w:rtl w:val="0"/>
        </w:rPr>
        <w:t xml:space="preserve"> Service account impersonation</w:t>
      </w:r>
    </w:p>
    <w:p w:rsidR="00000000" w:rsidDel="00000000" w:rsidP="00000000" w:rsidRDefault="00000000" w:rsidRPr="00000000" w14:paraId="00000583">
      <w:pPr>
        <w:rPr>
          <w:rFonts w:ascii="Roboto" w:cs="Roboto" w:eastAsia="Roboto" w:hAnsi="Roboto"/>
        </w:rPr>
      </w:pPr>
      <w:r w:rsidDel="00000000" w:rsidR="00000000" w:rsidRPr="00000000">
        <w:rPr>
          <w:rFonts w:ascii="Roboto" w:cs="Roboto" w:eastAsia="Roboto" w:hAnsi="Roboto"/>
          <w:rtl w:val="0"/>
        </w:rPr>
        <w:t xml:space="preserve">You can let other users or service accounts impersonate a service account. This allows members and resources to impersonate, or act as, an Identity and Access Management (IAM) service account. Google’s recommendation is to establish a well defined logging and tracking mechanism before using service account impersonation as a primary way to use elevated access. </w:t>
      </w:r>
    </w:p>
    <w:p w:rsidR="00000000" w:rsidDel="00000000" w:rsidP="00000000" w:rsidRDefault="00000000" w:rsidRPr="00000000" w14:paraId="00000584">
      <w:pPr>
        <w:rPr>
          <w:rFonts w:ascii="Roboto" w:cs="Roboto" w:eastAsia="Roboto" w:hAnsi="Roboto"/>
        </w:rPr>
      </w:pPr>
      <w:r w:rsidDel="00000000" w:rsidR="00000000" w:rsidRPr="00000000">
        <w:rPr>
          <w:rtl w:val="0"/>
        </w:rPr>
      </w:r>
    </w:p>
    <w:p w:rsidR="00000000" w:rsidDel="00000000" w:rsidP="00000000" w:rsidRDefault="00000000" w:rsidRPr="00000000" w14:paraId="00000585">
      <w:pPr>
        <w:rPr>
          <w:rFonts w:ascii="Roboto" w:cs="Roboto" w:eastAsia="Roboto" w:hAnsi="Roboto"/>
        </w:rPr>
      </w:pPr>
      <w:r w:rsidDel="00000000" w:rsidR="00000000" w:rsidRPr="00000000">
        <w:rPr>
          <w:rFonts w:ascii="Roboto" w:cs="Roboto" w:eastAsia="Roboto" w:hAnsi="Roboto"/>
          <w:rtl w:val="0"/>
        </w:rPr>
        <w:t xml:space="preserve">A cloud audit log entry looks like this when a user runs with the impersonate-service-account flag:</w:t>
      </w:r>
    </w:p>
    <w:p w:rsidR="00000000" w:rsidDel="00000000" w:rsidP="00000000" w:rsidRDefault="00000000" w:rsidRPr="00000000" w14:paraId="00000586">
      <w:pPr>
        <w:rPr>
          <w:rFonts w:ascii="Roboto" w:cs="Roboto" w:eastAsia="Roboto" w:hAnsi="Roboto"/>
        </w:rPr>
      </w:pPr>
      <w:r w:rsidDel="00000000" w:rsidR="00000000" w:rsidRPr="00000000">
        <w:rPr>
          <w:rtl w:val="0"/>
        </w:rPr>
      </w:r>
    </w:p>
    <w:tbl>
      <w:tblPr>
        <w:tblStyle w:val="Table17"/>
        <w:jc w:val="left"/>
        <w:tblInd w:w="100.0" w:type="pc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587">
            <w:pPr>
              <w:widowControl w:val="0"/>
              <w:rPr>
                <w:rFonts w:ascii="Roboto" w:cs="Roboto" w:eastAsia="Roboto" w:hAnsi="Roboto"/>
                <w:color w:val="666666"/>
                <w:sz w:val="18"/>
                <w:szCs w:val="18"/>
              </w:rPr>
            </w:pPr>
            <w:r w:rsidDel="00000000" w:rsidR="00000000" w:rsidRPr="00000000">
              <w:rPr>
                <w:rFonts w:ascii="Roboto" w:cs="Roboto" w:eastAsia="Roboto" w:hAnsi="Roboto"/>
                <w:color w:val="333333"/>
                <w:sz w:val="18"/>
                <w:szCs w:val="18"/>
                <w:shd w:fill="f8f8f8" w:val="clear"/>
                <w:rtl w:val="0"/>
              </w:rPr>
              <w:t xml:space="preserve">authenticationInfo: </w:t>
            </w:r>
            <w:r w:rsidDel="00000000" w:rsidR="00000000" w:rsidRPr="00000000">
              <w:rPr>
                <w:rFonts w:ascii="Roboto" w:cs="Roboto" w:eastAsia="Roboto" w:hAnsi="Roboto"/>
                <w:color w:val="dd1144"/>
                <w:sz w:val="18"/>
                <w:szCs w:val="18"/>
                <w:shd w:fill="f8f8f8" w:val="clear"/>
                <w:rtl w:val="0"/>
              </w:rPr>
              <w:t xml:space="preserve">{</w:t>
            </w:r>
            <w:r w:rsidDel="00000000" w:rsidR="00000000" w:rsidRPr="00000000">
              <w:rPr>
                <w:rFonts w:ascii="Roboto" w:cs="Roboto" w:eastAsia="Roboto" w:hAnsi="Roboto"/>
                <w:color w:val="333333"/>
                <w:sz w:val="18"/>
                <w:szCs w:val="18"/>
                <w:shd w:fill="f8f8f8" w:val="clear"/>
                <w:rtl w:val="0"/>
              </w:rPr>
              <w:br w:type="textWrapping"/>
              <w:t xml:space="preserve">   principalEmail: </w:t>
            </w:r>
            <w:r w:rsidDel="00000000" w:rsidR="00000000" w:rsidRPr="00000000">
              <w:rPr>
                <w:rFonts w:ascii="Roboto" w:cs="Roboto" w:eastAsia="Roboto" w:hAnsi="Roboto"/>
                <w:color w:val="dd1144"/>
                <w:sz w:val="18"/>
                <w:szCs w:val="18"/>
                <w:shd w:fill="f8f8f8" w:val="clear"/>
                <w:rtl w:val="0"/>
              </w:rPr>
              <w:t xml:space="preserve">"xxxxx@xxxx"</w:t>
            </w:r>
            <w:r w:rsidDel="00000000" w:rsidR="00000000" w:rsidRPr="00000000">
              <w:rPr>
                <w:rFonts w:ascii="Roboto" w:cs="Roboto" w:eastAsia="Roboto" w:hAnsi="Roboto"/>
                <w:color w:val="333333"/>
                <w:sz w:val="18"/>
                <w:szCs w:val="18"/>
                <w:shd w:fill="f8f8f8" w:val="clear"/>
                <w:rtl w:val="0"/>
              </w:rPr>
              <w:t xml:space="preserve">    </w:t>
            </w:r>
            <w:r w:rsidDel="00000000" w:rsidR="00000000" w:rsidRPr="00000000">
              <w:rPr>
                <w:rFonts w:ascii="Roboto" w:cs="Roboto" w:eastAsia="Roboto" w:hAnsi="Roboto"/>
                <w:color w:val="990073"/>
                <w:sz w:val="18"/>
                <w:szCs w:val="18"/>
                <w:shd w:fill="f8f8f8" w:val="clear"/>
                <w:rtl w:val="0"/>
              </w:rPr>
              <w:t xml:space="preserve">----&gt;</w:t>
            </w:r>
            <w:r w:rsidDel="00000000" w:rsidR="00000000" w:rsidRPr="00000000">
              <w:rPr>
                <w:rFonts w:ascii="Roboto" w:cs="Roboto" w:eastAsia="Roboto" w:hAnsi="Roboto"/>
                <w:color w:val="333333"/>
                <w:sz w:val="18"/>
                <w:szCs w:val="18"/>
                <w:shd w:fill="f8f8f8" w:val="clear"/>
                <w:rtl w:val="0"/>
              </w:rPr>
              <w:t xml:space="preserve"> </w:t>
            </w:r>
            <w:r w:rsidDel="00000000" w:rsidR="00000000" w:rsidRPr="00000000">
              <w:rPr>
                <w:rFonts w:ascii="Roboto" w:cs="Roboto" w:eastAsia="Roboto" w:hAnsi="Roboto"/>
                <w:color w:val="dd1144"/>
                <w:sz w:val="18"/>
                <w:szCs w:val="18"/>
                <w:shd w:fill="f8f8f8" w:val="clear"/>
                <w:rtl w:val="0"/>
              </w:rPr>
              <w:t xml:space="preserve">This</w:t>
            </w:r>
            <w:r w:rsidDel="00000000" w:rsidR="00000000" w:rsidRPr="00000000">
              <w:rPr>
                <w:rFonts w:ascii="Roboto" w:cs="Roboto" w:eastAsia="Roboto" w:hAnsi="Roboto"/>
                <w:color w:val="333333"/>
                <w:sz w:val="18"/>
                <w:szCs w:val="18"/>
                <w:shd w:fill="f8f8f8" w:val="clear"/>
                <w:rtl w:val="0"/>
              </w:rPr>
              <w:t xml:space="preserve"> </w:t>
            </w:r>
            <w:r w:rsidDel="00000000" w:rsidR="00000000" w:rsidRPr="00000000">
              <w:rPr>
                <w:rFonts w:ascii="Roboto" w:cs="Roboto" w:eastAsia="Roboto" w:hAnsi="Roboto"/>
                <w:color w:val="dd1144"/>
                <w:sz w:val="18"/>
                <w:szCs w:val="18"/>
                <w:shd w:fill="f8f8f8" w:val="clear"/>
                <w:rtl w:val="0"/>
              </w:rPr>
              <w:t xml:space="preserve">has</w:t>
            </w:r>
            <w:r w:rsidDel="00000000" w:rsidR="00000000" w:rsidRPr="00000000">
              <w:rPr>
                <w:rFonts w:ascii="Roboto" w:cs="Roboto" w:eastAsia="Roboto" w:hAnsi="Roboto"/>
                <w:color w:val="333333"/>
                <w:sz w:val="18"/>
                <w:szCs w:val="18"/>
                <w:shd w:fill="f8f8f8" w:val="clear"/>
                <w:rtl w:val="0"/>
              </w:rPr>
              <w:t xml:space="preserve"> </w:t>
            </w:r>
            <w:r w:rsidDel="00000000" w:rsidR="00000000" w:rsidRPr="00000000">
              <w:rPr>
                <w:rFonts w:ascii="Roboto" w:cs="Roboto" w:eastAsia="Roboto" w:hAnsi="Roboto"/>
                <w:color w:val="dd1144"/>
                <w:sz w:val="18"/>
                <w:szCs w:val="18"/>
                <w:shd w:fill="f8f8f8" w:val="clear"/>
                <w:rtl w:val="0"/>
              </w:rPr>
              <w:t xml:space="preserve">the</w:t>
            </w:r>
            <w:r w:rsidDel="00000000" w:rsidR="00000000" w:rsidRPr="00000000">
              <w:rPr>
                <w:rFonts w:ascii="Roboto" w:cs="Roboto" w:eastAsia="Roboto" w:hAnsi="Roboto"/>
                <w:color w:val="333333"/>
                <w:sz w:val="18"/>
                <w:szCs w:val="18"/>
                <w:shd w:fill="f8f8f8" w:val="clear"/>
                <w:rtl w:val="0"/>
              </w:rPr>
              <w:t xml:space="preserve"> </w:t>
            </w:r>
            <w:r w:rsidDel="00000000" w:rsidR="00000000" w:rsidRPr="00000000">
              <w:rPr>
                <w:rFonts w:ascii="Roboto" w:cs="Roboto" w:eastAsia="Roboto" w:hAnsi="Roboto"/>
                <w:color w:val="dd1144"/>
                <w:sz w:val="18"/>
                <w:szCs w:val="18"/>
                <w:shd w:fill="f8f8f8" w:val="clear"/>
                <w:rtl w:val="0"/>
              </w:rPr>
              <w:t xml:space="preserve">service</w:t>
            </w:r>
            <w:r w:rsidDel="00000000" w:rsidR="00000000" w:rsidRPr="00000000">
              <w:rPr>
                <w:rFonts w:ascii="Roboto" w:cs="Roboto" w:eastAsia="Roboto" w:hAnsi="Roboto"/>
                <w:color w:val="333333"/>
                <w:sz w:val="18"/>
                <w:szCs w:val="18"/>
                <w:shd w:fill="f8f8f8" w:val="clear"/>
                <w:rtl w:val="0"/>
              </w:rPr>
              <w:t xml:space="preserve"> </w:t>
            </w:r>
            <w:r w:rsidDel="00000000" w:rsidR="00000000" w:rsidRPr="00000000">
              <w:rPr>
                <w:rFonts w:ascii="Roboto" w:cs="Roboto" w:eastAsia="Roboto" w:hAnsi="Roboto"/>
                <w:color w:val="dd1144"/>
                <w:sz w:val="18"/>
                <w:szCs w:val="18"/>
                <w:shd w:fill="f8f8f8" w:val="clear"/>
                <w:rtl w:val="0"/>
              </w:rPr>
              <w:t xml:space="preserve">account</w:t>
            </w:r>
            <w:r w:rsidDel="00000000" w:rsidR="00000000" w:rsidRPr="00000000">
              <w:rPr>
                <w:rFonts w:ascii="Roboto" w:cs="Roboto" w:eastAsia="Roboto" w:hAnsi="Roboto"/>
                <w:color w:val="333333"/>
                <w:sz w:val="18"/>
                <w:szCs w:val="18"/>
                <w:shd w:fill="f8f8f8" w:val="clear"/>
                <w:rtl w:val="0"/>
              </w:rPr>
              <w:t xml:space="preserve"> </w:t>
            </w:r>
            <w:r w:rsidDel="00000000" w:rsidR="00000000" w:rsidRPr="00000000">
              <w:rPr>
                <w:rFonts w:ascii="Roboto" w:cs="Roboto" w:eastAsia="Roboto" w:hAnsi="Roboto"/>
                <w:color w:val="dd1144"/>
                <w:sz w:val="18"/>
                <w:szCs w:val="18"/>
                <w:shd w:fill="f8f8f8" w:val="clear"/>
                <w:rtl w:val="0"/>
              </w:rPr>
              <w:t xml:space="preserve">addresss</w:t>
            </w:r>
            <w:r w:rsidDel="00000000" w:rsidR="00000000" w:rsidRPr="00000000">
              <w:rPr>
                <w:rFonts w:ascii="Roboto" w:cs="Roboto" w:eastAsia="Roboto" w:hAnsi="Roboto"/>
                <w:color w:val="333333"/>
                <w:sz w:val="18"/>
                <w:szCs w:val="18"/>
                <w:shd w:fill="f8f8f8" w:val="clear"/>
                <w:rtl w:val="0"/>
              </w:rPr>
              <w:br w:type="textWrapping"/>
              <w:t xml:space="preserve">   serviceAccountDelegationInfo: </w:t>
            </w:r>
            <w:r w:rsidDel="00000000" w:rsidR="00000000" w:rsidRPr="00000000">
              <w:rPr>
                <w:rFonts w:ascii="Roboto" w:cs="Roboto" w:eastAsia="Roboto" w:hAnsi="Roboto"/>
                <w:color w:val="dd1144"/>
                <w:sz w:val="18"/>
                <w:szCs w:val="18"/>
                <w:shd w:fill="f8f8f8" w:val="clear"/>
                <w:rtl w:val="0"/>
              </w:rPr>
              <w:t xml:space="preserve">[</w:t>
            </w:r>
            <w:r w:rsidDel="00000000" w:rsidR="00000000" w:rsidRPr="00000000">
              <w:rPr>
                <w:rFonts w:ascii="Roboto" w:cs="Roboto" w:eastAsia="Roboto" w:hAnsi="Roboto"/>
                <w:color w:val="333333"/>
                <w:sz w:val="18"/>
                <w:szCs w:val="18"/>
                <w:shd w:fill="f8f8f8" w:val="clear"/>
                <w:rtl w:val="0"/>
              </w:rPr>
              <w:br w:type="textWrapping"/>
              <w:t xml:space="preserve">    </w:t>
            </w:r>
            <w:r w:rsidDel="00000000" w:rsidR="00000000" w:rsidRPr="00000000">
              <w:rPr>
                <w:rFonts w:ascii="Roboto" w:cs="Roboto" w:eastAsia="Roboto" w:hAnsi="Roboto"/>
                <w:color w:val="008080"/>
                <w:sz w:val="18"/>
                <w:szCs w:val="18"/>
                <w:shd w:fill="f8f8f8" w:val="clear"/>
                <w:rtl w:val="0"/>
              </w:rPr>
              <w:t xml:space="preserve">0</w:t>
            </w:r>
            <w:r w:rsidDel="00000000" w:rsidR="00000000" w:rsidRPr="00000000">
              <w:rPr>
                <w:rFonts w:ascii="Roboto" w:cs="Roboto" w:eastAsia="Roboto" w:hAnsi="Roboto"/>
                <w:color w:val="dd1144"/>
                <w:sz w:val="18"/>
                <w:szCs w:val="18"/>
                <w:shd w:fill="f8f8f8" w:val="clear"/>
                <w:rtl w:val="0"/>
              </w:rPr>
              <w:t xml:space="preserve">:</w:t>
            </w:r>
            <w:r w:rsidDel="00000000" w:rsidR="00000000" w:rsidRPr="00000000">
              <w:rPr>
                <w:rFonts w:ascii="Roboto" w:cs="Roboto" w:eastAsia="Roboto" w:hAnsi="Roboto"/>
                <w:color w:val="333333"/>
                <w:sz w:val="18"/>
                <w:szCs w:val="18"/>
                <w:shd w:fill="f8f8f8" w:val="clear"/>
                <w:rtl w:val="0"/>
              </w:rPr>
              <w:t xml:space="preserve"> </w:t>
            </w:r>
            <w:r w:rsidDel="00000000" w:rsidR="00000000" w:rsidRPr="00000000">
              <w:rPr>
                <w:rFonts w:ascii="Roboto" w:cs="Roboto" w:eastAsia="Roboto" w:hAnsi="Roboto"/>
                <w:color w:val="dd1144"/>
                <w:sz w:val="18"/>
                <w:szCs w:val="18"/>
                <w:shd w:fill="f8f8f8" w:val="clear"/>
                <w:rtl w:val="0"/>
              </w:rPr>
              <w:t xml:space="preserve">{</w:t>
            </w:r>
            <w:r w:rsidDel="00000000" w:rsidR="00000000" w:rsidRPr="00000000">
              <w:rPr>
                <w:rFonts w:ascii="Roboto" w:cs="Roboto" w:eastAsia="Roboto" w:hAnsi="Roboto"/>
                <w:color w:val="333333"/>
                <w:sz w:val="18"/>
                <w:szCs w:val="18"/>
                <w:shd w:fill="f8f8f8" w:val="clear"/>
                <w:rtl w:val="0"/>
              </w:rPr>
              <w:br w:type="textWrapping"/>
              <w:t xml:space="preserve">     firstPartyPrincipal: </w:t>
            </w:r>
            <w:r w:rsidDel="00000000" w:rsidR="00000000" w:rsidRPr="00000000">
              <w:rPr>
                <w:rFonts w:ascii="Roboto" w:cs="Roboto" w:eastAsia="Roboto" w:hAnsi="Roboto"/>
                <w:color w:val="dd1144"/>
                <w:sz w:val="18"/>
                <w:szCs w:val="18"/>
                <w:shd w:fill="f8f8f8" w:val="clear"/>
                <w:rtl w:val="0"/>
              </w:rPr>
              <w:t xml:space="preserve">{</w:t>
            </w:r>
            <w:r w:rsidDel="00000000" w:rsidR="00000000" w:rsidRPr="00000000">
              <w:rPr>
                <w:rFonts w:ascii="Roboto" w:cs="Roboto" w:eastAsia="Roboto" w:hAnsi="Roboto"/>
                <w:color w:val="333333"/>
                <w:sz w:val="18"/>
                <w:szCs w:val="18"/>
                <w:shd w:fill="f8f8f8" w:val="clear"/>
                <w:rtl w:val="0"/>
              </w:rPr>
              <w:br w:type="textWrapping"/>
              <w:t xml:space="preserve">      principalEmail: </w:t>
            </w:r>
            <w:r w:rsidDel="00000000" w:rsidR="00000000" w:rsidRPr="00000000">
              <w:rPr>
                <w:rFonts w:ascii="Roboto" w:cs="Roboto" w:eastAsia="Roboto" w:hAnsi="Roboto"/>
                <w:color w:val="dd1144"/>
                <w:sz w:val="18"/>
                <w:szCs w:val="18"/>
                <w:shd w:fill="f8f8f8" w:val="clear"/>
                <w:rtl w:val="0"/>
              </w:rPr>
              <w:t xml:space="preserve">"xxxxx@xxxx"</w:t>
            </w:r>
            <w:r w:rsidDel="00000000" w:rsidR="00000000" w:rsidRPr="00000000">
              <w:rPr>
                <w:rFonts w:ascii="Roboto" w:cs="Roboto" w:eastAsia="Roboto" w:hAnsi="Roboto"/>
                <w:color w:val="333333"/>
                <w:sz w:val="18"/>
                <w:szCs w:val="18"/>
                <w:shd w:fill="f8f8f8" w:val="clear"/>
                <w:rtl w:val="0"/>
              </w:rPr>
              <w:t xml:space="preserve">    </w:t>
            </w:r>
            <w:r w:rsidDel="00000000" w:rsidR="00000000" w:rsidRPr="00000000">
              <w:rPr>
                <w:rFonts w:ascii="Roboto" w:cs="Roboto" w:eastAsia="Roboto" w:hAnsi="Roboto"/>
                <w:color w:val="990073"/>
                <w:sz w:val="18"/>
                <w:szCs w:val="18"/>
                <w:shd w:fill="f8f8f8" w:val="clear"/>
                <w:rtl w:val="0"/>
              </w:rPr>
              <w:t xml:space="preserve">-------&gt;</w:t>
            </w:r>
            <w:r w:rsidDel="00000000" w:rsidR="00000000" w:rsidRPr="00000000">
              <w:rPr>
                <w:rFonts w:ascii="Roboto" w:cs="Roboto" w:eastAsia="Roboto" w:hAnsi="Roboto"/>
                <w:color w:val="333333"/>
                <w:sz w:val="18"/>
                <w:szCs w:val="18"/>
                <w:shd w:fill="f8f8f8" w:val="clear"/>
                <w:rtl w:val="0"/>
              </w:rPr>
              <w:t xml:space="preserve"> </w:t>
            </w:r>
            <w:r w:rsidDel="00000000" w:rsidR="00000000" w:rsidRPr="00000000">
              <w:rPr>
                <w:rFonts w:ascii="Roboto" w:cs="Roboto" w:eastAsia="Roboto" w:hAnsi="Roboto"/>
                <w:color w:val="dd1144"/>
                <w:sz w:val="18"/>
                <w:szCs w:val="18"/>
                <w:shd w:fill="f8f8f8" w:val="clear"/>
                <w:rtl w:val="0"/>
              </w:rPr>
              <w:t xml:space="preserve">This</w:t>
            </w:r>
            <w:r w:rsidDel="00000000" w:rsidR="00000000" w:rsidRPr="00000000">
              <w:rPr>
                <w:rFonts w:ascii="Roboto" w:cs="Roboto" w:eastAsia="Roboto" w:hAnsi="Roboto"/>
                <w:color w:val="333333"/>
                <w:sz w:val="18"/>
                <w:szCs w:val="18"/>
                <w:shd w:fill="f8f8f8" w:val="clear"/>
                <w:rtl w:val="0"/>
              </w:rPr>
              <w:t xml:space="preserve"> </w:t>
            </w:r>
            <w:r w:rsidDel="00000000" w:rsidR="00000000" w:rsidRPr="00000000">
              <w:rPr>
                <w:rFonts w:ascii="Roboto" w:cs="Roboto" w:eastAsia="Roboto" w:hAnsi="Roboto"/>
                <w:color w:val="dd1144"/>
                <w:sz w:val="18"/>
                <w:szCs w:val="18"/>
                <w:shd w:fill="f8f8f8" w:val="clear"/>
                <w:rtl w:val="0"/>
              </w:rPr>
              <w:t xml:space="preserve">has</w:t>
            </w:r>
            <w:r w:rsidDel="00000000" w:rsidR="00000000" w:rsidRPr="00000000">
              <w:rPr>
                <w:rFonts w:ascii="Roboto" w:cs="Roboto" w:eastAsia="Roboto" w:hAnsi="Roboto"/>
                <w:color w:val="333333"/>
                <w:sz w:val="18"/>
                <w:szCs w:val="18"/>
                <w:shd w:fill="f8f8f8" w:val="clear"/>
                <w:rtl w:val="0"/>
              </w:rPr>
              <w:t xml:space="preserve"> </w:t>
            </w:r>
            <w:r w:rsidDel="00000000" w:rsidR="00000000" w:rsidRPr="00000000">
              <w:rPr>
                <w:rFonts w:ascii="Roboto" w:cs="Roboto" w:eastAsia="Roboto" w:hAnsi="Roboto"/>
                <w:color w:val="dd1144"/>
                <w:sz w:val="18"/>
                <w:szCs w:val="18"/>
                <w:shd w:fill="f8f8f8" w:val="clear"/>
                <w:rtl w:val="0"/>
              </w:rPr>
              <w:t xml:space="preserve">the</w:t>
            </w:r>
            <w:r w:rsidDel="00000000" w:rsidR="00000000" w:rsidRPr="00000000">
              <w:rPr>
                <w:rFonts w:ascii="Roboto" w:cs="Roboto" w:eastAsia="Roboto" w:hAnsi="Roboto"/>
                <w:color w:val="333333"/>
                <w:sz w:val="18"/>
                <w:szCs w:val="18"/>
                <w:shd w:fill="f8f8f8" w:val="clear"/>
                <w:rtl w:val="0"/>
              </w:rPr>
              <w:t xml:space="preserve"> </w:t>
            </w:r>
            <w:r w:rsidDel="00000000" w:rsidR="00000000" w:rsidRPr="00000000">
              <w:rPr>
                <w:rFonts w:ascii="Roboto" w:cs="Roboto" w:eastAsia="Roboto" w:hAnsi="Roboto"/>
                <w:color w:val="dd1144"/>
                <w:sz w:val="18"/>
                <w:szCs w:val="18"/>
                <w:shd w:fill="f8f8f8" w:val="clear"/>
                <w:rtl w:val="0"/>
              </w:rPr>
              <w:t xml:space="preserve">user's</w:t>
            </w:r>
            <w:r w:rsidDel="00000000" w:rsidR="00000000" w:rsidRPr="00000000">
              <w:rPr>
                <w:rFonts w:ascii="Roboto" w:cs="Roboto" w:eastAsia="Roboto" w:hAnsi="Roboto"/>
                <w:color w:val="333333"/>
                <w:sz w:val="18"/>
                <w:szCs w:val="18"/>
                <w:shd w:fill="f8f8f8" w:val="clear"/>
                <w:rtl w:val="0"/>
              </w:rPr>
              <w:t xml:space="preserve"> </w:t>
            </w:r>
            <w:r w:rsidDel="00000000" w:rsidR="00000000" w:rsidRPr="00000000">
              <w:rPr>
                <w:rFonts w:ascii="Roboto" w:cs="Roboto" w:eastAsia="Roboto" w:hAnsi="Roboto"/>
                <w:color w:val="dd1144"/>
                <w:sz w:val="18"/>
                <w:szCs w:val="18"/>
                <w:shd w:fill="f8f8f8" w:val="clear"/>
                <w:rtl w:val="0"/>
              </w:rPr>
              <w:t xml:space="preserve">email</w:t>
            </w:r>
            <w:r w:rsidDel="00000000" w:rsidR="00000000" w:rsidRPr="00000000">
              <w:rPr>
                <w:rFonts w:ascii="Roboto" w:cs="Roboto" w:eastAsia="Roboto" w:hAnsi="Roboto"/>
                <w:color w:val="333333"/>
                <w:sz w:val="18"/>
                <w:szCs w:val="18"/>
                <w:shd w:fill="f8f8f8" w:val="clear"/>
                <w:rtl w:val="0"/>
              </w:rPr>
              <w:t xml:space="preserve"> </w:t>
            </w:r>
            <w:r w:rsidDel="00000000" w:rsidR="00000000" w:rsidRPr="00000000">
              <w:rPr>
                <w:rFonts w:ascii="Roboto" w:cs="Roboto" w:eastAsia="Roboto" w:hAnsi="Roboto"/>
                <w:color w:val="dd1144"/>
                <w:sz w:val="18"/>
                <w:szCs w:val="18"/>
                <w:shd w:fill="f8f8f8" w:val="clear"/>
                <w:rtl w:val="0"/>
              </w:rPr>
              <w:t xml:space="preserve">address</w:t>
            </w:r>
            <w:r w:rsidDel="00000000" w:rsidR="00000000" w:rsidRPr="00000000">
              <w:rPr>
                <w:rFonts w:ascii="Roboto" w:cs="Roboto" w:eastAsia="Roboto" w:hAnsi="Roboto"/>
                <w:color w:val="333333"/>
                <w:sz w:val="18"/>
                <w:szCs w:val="18"/>
                <w:shd w:fill="f8f8f8" w:val="clear"/>
                <w:rtl w:val="0"/>
              </w:rPr>
              <w:t xml:space="preserve">   </w:t>
              <w:br w:type="textWrapping"/>
              <w:t xml:space="preserve">     </w:t>
            </w:r>
            <w:r w:rsidDel="00000000" w:rsidR="00000000" w:rsidRPr="00000000">
              <w:rPr>
                <w:rFonts w:ascii="Roboto" w:cs="Roboto" w:eastAsia="Roboto" w:hAnsi="Roboto"/>
                <w:color w:val="dd1144"/>
                <w:sz w:val="18"/>
                <w:szCs w:val="18"/>
                <w:shd w:fill="f8f8f8" w:val="clear"/>
                <w:rtl w:val="0"/>
              </w:rPr>
              <w:t xml:space="preserve">}</w:t>
            </w:r>
            <w:r w:rsidDel="00000000" w:rsidR="00000000" w:rsidRPr="00000000">
              <w:rPr>
                <w:rFonts w:ascii="Roboto" w:cs="Roboto" w:eastAsia="Roboto" w:hAnsi="Roboto"/>
                <w:color w:val="333333"/>
                <w:sz w:val="18"/>
                <w:szCs w:val="18"/>
                <w:shd w:fill="f8f8f8" w:val="clear"/>
                <w:rtl w:val="0"/>
              </w:rPr>
              <w:br w:type="textWrapping"/>
              <w:t xml:space="preserve">    </w:t>
            </w:r>
            <w:r w:rsidDel="00000000" w:rsidR="00000000" w:rsidRPr="00000000">
              <w:rPr>
                <w:rFonts w:ascii="Roboto" w:cs="Roboto" w:eastAsia="Roboto" w:hAnsi="Roboto"/>
                <w:color w:val="dd1144"/>
                <w:sz w:val="18"/>
                <w:szCs w:val="18"/>
                <w:shd w:fill="f8f8f8" w:val="clear"/>
                <w:rtl w:val="0"/>
              </w:rPr>
              <w:t xml:space="preserve">}</w:t>
            </w:r>
            <w:r w:rsidDel="00000000" w:rsidR="00000000" w:rsidRPr="00000000">
              <w:rPr>
                <w:rFonts w:ascii="Roboto" w:cs="Roboto" w:eastAsia="Roboto" w:hAnsi="Roboto"/>
                <w:color w:val="333333"/>
                <w:sz w:val="18"/>
                <w:szCs w:val="18"/>
                <w:shd w:fill="f8f8f8" w:val="clear"/>
                <w:rtl w:val="0"/>
              </w:rPr>
              <w:br w:type="textWrapping"/>
              <w:t xml:space="preserve">   </w:t>
            </w:r>
            <w:r w:rsidDel="00000000" w:rsidR="00000000" w:rsidRPr="00000000">
              <w:rPr>
                <w:rFonts w:ascii="Roboto" w:cs="Roboto" w:eastAsia="Roboto" w:hAnsi="Roboto"/>
                <w:color w:val="dd1144"/>
                <w:sz w:val="18"/>
                <w:szCs w:val="18"/>
                <w:shd w:fill="f8f8f8" w:val="clear"/>
                <w:rtl w:val="0"/>
              </w:rPr>
              <w:t xml:space="preserve">]</w:t>
            </w:r>
            <w:r w:rsidDel="00000000" w:rsidR="00000000" w:rsidRPr="00000000">
              <w:rPr>
                <w:rFonts w:ascii="Roboto" w:cs="Roboto" w:eastAsia="Roboto" w:hAnsi="Roboto"/>
                <w:color w:val="333333"/>
                <w:sz w:val="18"/>
                <w:szCs w:val="18"/>
                <w:shd w:fill="f8f8f8" w:val="clear"/>
                <w:rtl w:val="0"/>
              </w:rPr>
              <w:br w:type="textWrapping"/>
              <w:t xml:space="preserve">  </w:t>
            </w:r>
            <w:r w:rsidDel="00000000" w:rsidR="00000000" w:rsidRPr="00000000">
              <w:rPr>
                <w:rFonts w:ascii="Roboto" w:cs="Roboto" w:eastAsia="Roboto" w:hAnsi="Roboto"/>
                <w:color w:val="dd1144"/>
                <w:sz w:val="18"/>
                <w:szCs w:val="18"/>
                <w:shd w:fill="f8f8f8" w:val="clear"/>
                <w:rtl w:val="0"/>
              </w:rPr>
              <w:t xml:space="preserve">}</w:t>
            </w:r>
            <w:r w:rsidDel="00000000" w:rsidR="00000000" w:rsidRPr="00000000">
              <w:rPr>
                <w:rtl w:val="0"/>
              </w:rPr>
            </w:r>
          </w:p>
        </w:tc>
      </w:tr>
    </w:tbl>
    <w:p w:rsidR="00000000" w:rsidDel="00000000" w:rsidP="00000000" w:rsidRDefault="00000000" w:rsidRPr="00000000" w14:paraId="00000588">
      <w:pPr>
        <w:pStyle w:val="Heading4"/>
        <w:rPr>
          <w:rFonts w:ascii="Roboto" w:cs="Roboto" w:eastAsia="Roboto" w:hAnsi="Roboto"/>
        </w:rPr>
      </w:pPr>
      <w:bookmarkStart w:colFirst="0" w:colLast="0" w:name="_wcbru7ip8ev" w:id="49"/>
      <w:bookmarkEnd w:id="49"/>
      <w:r w:rsidDel="00000000" w:rsidR="00000000" w:rsidRPr="00000000">
        <w:rPr>
          <w:rFonts w:ascii="Roboto" w:cs="Roboto" w:eastAsia="Roboto" w:hAnsi="Roboto"/>
          <w:rtl w:val="0"/>
        </w:rPr>
        <w:t xml:space="preserve">3.3.4.4</w:t>
      </w:r>
      <w:r w:rsidDel="00000000" w:rsidR="00000000" w:rsidRPr="00000000">
        <w:rPr>
          <w:rFonts w:ascii="Roboto" w:cs="Roboto" w:eastAsia="Roboto" w:hAnsi="Roboto"/>
          <w:rtl w:val="0"/>
        </w:rPr>
        <w:t xml:space="preserve"> Service account best practices</w:t>
      </w:r>
    </w:p>
    <w:p w:rsidR="00000000" w:rsidDel="00000000" w:rsidP="00000000" w:rsidRDefault="00000000" w:rsidRPr="00000000" w14:paraId="00000589">
      <w:pPr>
        <w:rPr>
          <w:rFonts w:ascii="Roboto" w:cs="Roboto" w:eastAsia="Roboto" w:hAnsi="Roboto"/>
          <w:color w:val="666666"/>
        </w:rPr>
      </w:pPr>
      <w:r w:rsidDel="00000000" w:rsidR="00000000" w:rsidRPr="00000000">
        <w:rPr>
          <w:rFonts w:ascii="Roboto" w:cs="Roboto" w:eastAsia="Roboto" w:hAnsi="Roboto"/>
          <w:rtl w:val="0"/>
        </w:rPr>
        <w:t xml:space="preserve">Following best practices are recommended to be implemented while creating, using and managing service accounts.</w:t>
      </w:r>
      <w:r w:rsidDel="00000000" w:rsidR="00000000" w:rsidRPr="00000000">
        <w:rPr>
          <w:rtl w:val="0"/>
        </w:rPr>
      </w:r>
    </w:p>
    <w:p w:rsidR="00000000" w:rsidDel="00000000" w:rsidP="00000000" w:rsidRDefault="00000000" w:rsidRPr="00000000" w14:paraId="0000058A">
      <w:pPr>
        <w:rPr>
          <w:rFonts w:ascii="Roboto" w:cs="Roboto" w:eastAsia="Roboto" w:hAnsi="Roboto"/>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470"/>
        <w:tblGridChange w:id="0">
          <w:tblGrid>
            <w:gridCol w:w="1890"/>
            <w:gridCol w:w="7470"/>
          </w:tblGrid>
        </w:tblGridChange>
      </w:tblGrid>
      <w:tr>
        <w:trPr>
          <w:cantSplit w:val="0"/>
          <w:tblHeader w:val="0"/>
        </w:trPr>
        <w:tc>
          <w:tcPr>
            <w:shd w:fill="4285f4"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Topic</w:t>
            </w:r>
          </w:p>
        </w:tc>
        <w:tc>
          <w:tcPr>
            <w:shd w:fill="4285f4" w:val="clear"/>
            <w:tcMar>
              <w:top w:w="100.0" w:type="dxa"/>
              <w:left w:w="100.0" w:type="dxa"/>
              <w:bottom w:w="100.0" w:type="dxa"/>
              <w:right w:w="100.0" w:type="dxa"/>
            </w:tcMar>
            <w:vAlign w:val="top"/>
          </w:tcPr>
          <w:p w:rsidR="00000000" w:rsidDel="00000000" w:rsidP="00000000" w:rsidRDefault="00000000" w:rsidRPr="00000000" w14:paraId="0000058C">
            <w:pP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Best Practices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D">
            <w:pPr>
              <w:spacing w:line="240" w:lineRule="auto"/>
              <w:rPr>
                <w:rFonts w:ascii="Roboto" w:cs="Roboto" w:eastAsia="Roboto" w:hAnsi="Roboto"/>
              </w:rPr>
            </w:pPr>
            <w:r w:rsidDel="00000000" w:rsidR="00000000" w:rsidRPr="00000000">
              <w:rPr>
                <w:rFonts w:ascii="Roboto" w:cs="Roboto" w:eastAsia="Roboto" w:hAnsi="Roboto"/>
                <w:rtl w:val="0"/>
              </w:rPr>
              <w:t xml:space="preserve">Default Service Accounts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spacing w:line="240" w:lineRule="auto"/>
              <w:rPr>
                <w:rFonts w:ascii="Roboto" w:cs="Roboto" w:eastAsia="Roboto" w:hAnsi="Roboto"/>
              </w:rPr>
            </w:pPr>
            <w:r w:rsidDel="00000000" w:rsidR="00000000" w:rsidRPr="00000000">
              <w:rPr>
                <w:rFonts w:ascii="Roboto" w:cs="Roboto" w:eastAsia="Roboto" w:hAnsi="Roboto"/>
                <w:rtl w:val="0"/>
              </w:rPr>
              <w:t xml:space="preserve">Avoid using the Default Compute Engine service account. Use dedicated custom service-accounts for running VM’s with minimal required permissions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F">
            <w:pPr>
              <w:spacing w:line="240" w:lineRule="auto"/>
              <w:rPr>
                <w:rFonts w:ascii="Roboto" w:cs="Roboto" w:eastAsia="Roboto" w:hAnsi="Roboto"/>
              </w:rPr>
            </w:pPr>
            <w:r w:rsidDel="00000000" w:rsidR="00000000" w:rsidRPr="00000000">
              <w:rPr>
                <w:rFonts w:ascii="Roboto" w:cs="Roboto" w:eastAsia="Roboto" w:hAnsi="Roboto"/>
                <w:rtl w:val="0"/>
              </w:rPr>
              <w:t xml:space="preserve">Service Account 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spacing w:line="240" w:lineRule="auto"/>
              <w:rPr>
                <w:rFonts w:ascii="Roboto" w:cs="Roboto" w:eastAsia="Roboto" w:hAnsi="Roboto"/>
              </w:rPr>
            </w:pPr>
            <w:r w:rsidDel="00000000" w:rsidR="00000000" w:rsidRPr="00000000">
              <w:rPr>
                <w:rFonts w:ascii="Roboto" w:cs="Roboto" w:eastAsia="Roboto" w:hAnsi="Roboto"/>
                <w:rtl w:val="0"/>
              </w:rPr>
              <w:t xml:space="preserve">Specify who can act as service accounts. Users who are Service Account Users for a service account can indirectly access all the resources the service account has access to. Therefore, be cautious when granting the serviceAccountUser role to a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1">
            <w:pPr>
              <w:spacing w:line="240" w:lineRule="auto"/>
              <w:rPr>
                <w:rFonts w:ascii="Roboto" w:cs="Roboto" w:eastAsia="Roboto" w:hAnsi="Roboto"/>
              </w:rPr>
            </w:pPr>
            <w:r w:rsidDel="00000000" w:rsidR="00000000" w:rsidRPr="00000000">
              <w:rPr>
                <w:rFonts w:ascii="Roboto" w:cs="Roboto" w:eastAsia="Roboto" w:hAnsi="Roboto"/>
                <w:rtl w:val="0"/>
              </w:rPr>
              <w:t xml:space="preserve">Least Privilege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spacing w:line="240" w:lineRule="auto"/>
              <w:rPr>
                <w:rFonts w:ascii="Roboto" w:cs="Roboto" w:eastAsia="Roboto" w:hAnsi="Roboto"/>
              </w:rPr>
            </w:pPr>
            <w:r w:rsidDel="00000000" w:rsidR="00000000" w:rsidRPr="00000000">
              <w:rPr>
                <w:rFonts w:ascii="Roboto" w:cs="Roboto" w:eastAsia="Roboto" w:hAnsi="Roboto"/>
                <w:rtl w:val="0"/>
              </w:rPr>
              <w:t xml:space="preserve">Grant the service account only the minimum set of permissions required to achieve their goal.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3">
            <w:pPr>
              <w:spacing w:line="240" w:lineRule="auto"/>
              <w:rPr>
                <w:rFonts w:ascii="Roboto" w:cs="Roboto" w:eastAsia="Roboto" w:hAnsi="Roboto"/>
              </w:rPr>
            </w:pPr>
            <w:r w:rsidDel="00000000" w:rsidR="00000000" w:rsidRPr="00000000">
              <w:rPr>
                <w:rFonts w:ascii="Roboto" w:cs="Roboto" w:eastAsia="Roboto" w:hAnsi="Roboto"/>
                <w:rtl w:val="0"/>
              </w:rPr>
              <w:t xml:space="preserve">Per 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spacing w:line="240" w:lineRule="auto"/>
              <w:rPr>
                <w:rFonts w:ascii="Roboto" w:cs="Roboto" w:eastAsia="Roboto" w:hAnsi="Roboto"/>
              </w:rPr>
            </w:pPr>
            <w:r w:rsidDel="00000000" w:rsidR="00000000" w:rsidRPr="00000000">
              <w:rPr>
                <w:rFonts w:ascii="Roboto" w:cs="Roboto" w:eastAsia="Roboto" w:hAnsi="Roboto"/>
                <w:rtl w:val="0"/>
              </w:rPr>
              <w:t xml:space="preserve">Create service accounts for each service/use case with only the permissions required for that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5">
            <w:pPr>
              <w:spacing w:line="240" w:lineRule="auto"/>
              <w:rPr>
                <w:rFonts w:ascii="Roboto" w:cs="Roboto" w:eastAsia="Roboto" w:hAnsi="Roboto"/>
              </w:rPr>
            </w:pPr>
            <w:r w:rsidDel="00000000" w:rsidR="00000000" w:rsidRPr="00000000">
              <w:rPr>
                <w:rFonts w:ascii="Roboto" w:cs="Roboto" w:eastAsia="Roboto" w:hAnsi="Roboto"/>
                <w:rtl w:val="0"/>
              </w:rPr>
              <w:t xml:space="preserve">Centralized Service Account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spacing w:line="240" w:lineRule="auto"/>
              <w:rPr>
                <w:rFonts w:ascii="Roboto" w:cs="Roboto" w:eastAsia="Roboto" w:hAnsi="Roboto"/>
              </w:rPr>
            </w:pPr>
            <w:r w:rsidDel="00000000" w:rsidR="00000000" w:rsidRPr="00000000">
              <w:rPr>
                <w:rFonts w:ascii="Roboto" w:cs="Roboto" w:eastAsia="Roboto" w:hAnsi="Roboto"/>
                <w:rtl w:val="0"/>
              </w:rPr>
              <w:t xml:space="preserve">Create all shared service accounts within a single shared project, making it easier to manage and audit.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7">
            <w:pPr>
              <w:spacing w:line="240" w:lineRule="auto"/>
              <w:rPr>
                <w:rFonts w:ascii="Roboto" w:cs="Roboto" w:eastAsia="Roboto" w:hAnsi="Roboto"/>
              </w:rPr>
            </w:pPr>
            <w:r w:rsidDel="00000000" w:rsidR="00000000" w:rsidRPr="00000000">
              <w:rPr>
                <w:rFonts w:ascii="Roboto" w:cs="Roboto" w:eastAsia="Roboto" w:hAnsi="Roboto"/>
                <w:rtl w:val="0"/>
              </w:rPr>
              <w:t xml:space="preserve">Naming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spacing w:line="240" w:lineRule="auto"/>
              <w:rPr>
                <w:rFonts w:ascii="Roboto" w:cs="Roboto" w:eastAsia="Roboto" w:hAnsi="Roboto"/>
              </w:rPr>
            </w:pPr>
            <w:r w:rsidDel="00000000" w:rsidR="00000000" w:rsidRPr="00000000">
              <w:rPr>
                <w:rFonts w:ascii="Roboto" w:cs="Roboto" w:eastAsia="Roboto" w:hAnsi="Roboto"/>
                <w:rtl w:val="0"/>
              </w:rPr>
              <w:t xml:space="preserve">Define a naming convention for your service accounts. Use the display name of a service account to keep track of the service accounts. When you create a service account, populate its display name with the purpose of the service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9">
            <w:pPr>
              <w:spacing w:line="240" w:lineRule="auto"/>
              <w:rPr>
                <w:rFonts w:ascii="Roboto" w:cs="Roboto" w:eastAsia="Roboto" w:hAnsi="Roboto"/>
              </w:rPr>
            </w:pPr>
            <w:r w:rsidDel="00000000" w:rsidR="00000000" w:rsidRPr="00000000">
              <w:rPr>
                <w:rFonts w:ascii="Roboto" w:cs="Roboto" w:eastAsia="Roboto" w:hAnsi="Roboto"/>
                <w:rtl w:val="0"/>
              </w:rPr>
              <w:t xml:space="preserve">Key Rotation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spacing w:line="240" w:lineRule="auto"/>
              <w:rPr>
                <w:rFonts w:ascii="Roboto" w:cs="Roboto" w:eastAsia="Roboto" w:hAnsi="Roboto"/>
              </w:rPr>
            </w:pPr>
            <w:r w:rsidDel="00000000" w:rsidR="00000000" w:rsidRPr="00000000">
              <w:rPr>
                <w:rFonts w:ascii="Roboto" w:cs="Roboto" w:eastAsia="Roboto" w:hAnsi="Roboto"/>
                <w:rtl w:val="0"/>
              </w:rPr>
              <w:t xml:space="preserve">Implement processes to automate the rotation of user-managed service account keys. Take advantage of the IAM service account API to implement key rotation.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B">
            <w:pPr>
              <w:spacing w:line="240" w:lineRule="auto"/>
              <w:rPr>
                <w:rFonts w:ascii="Roboto" w:cs="Roboto" w:eastAsia="Roboto" w:hAnsi="Roboto"/>
              </w:rPr>
            </w:pPr>
            <w:r w:rsidDel="00000000" w:rsidR="00000000" w:rsidRPr="00000000">
              <w:rPr>
                <w:rFonts w:ascii="Roboto" w:cs="Roboto" w:eastAsia="Roboto" w:hAnsi="Roboto"/>
                <w:rtl w:val="0"/>
              </w:rPr>
              <w:t xml:space="preserve">Auditing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spacing w:line="240" w:lineRule="auto"/>
              <w:rPr>
                <w:rFonts w:ascii="Roboto" w:cs="Roboto" w:eastAsia="Roboto" w:hAnsi="Roboto"/>
              </w:rPr>
            </w:pPr>
            <w:r w:rsidDel="00000000" w:rsidR="00000000" w:rsidRPr="00000000">
              <w:rPr>
                <w:rFonts w:ascii="Roboto" w:cs="Roboto" w:eastAsia="Roboto" w:hAnsi="Roboto"/>
                <w:rtl w:val="0"/>
              </w:rPr>
              <w:t xml:space="preserve">Regularly check service account permissions to make sure they are up-to-date. Audit service accounts and keys using either the serviceAccount.keys.list() method or the Logs Viewer page in the console.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D">
            <w:pPr>
              <w:spacing w:line="240" w:lineRule="auto"/>
              <w:rPr>
                <w:rFonts w:ascii="Roboto" w:cs="Roboto" w:eastAsia="Roboto" w:hAnsi="Roboto"/>
              </w:rPr>
            </w:pPr>
            <w:r w:rsidDel="00000000" w:rsidR="00000000" w:rsidRPr="00000000">
              <w:rPr>
                <w:rFonts w:ascii="Roboto" w:cs="Roboto" w:eastAsia="Roboto" w:hAnsi="Roboto"/>
                <w:rtl w:val="0"/>
              </w:rPr>
              <w:t xml:space="preserve">Deletion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spacing w:line="240" w:lineRule="auto"/>
              <w:rPr>
                <w:rFonts w:ascii="Roboto" w:cs="Roboto" w:eastAsia="Roboto" w:hAnsi="Roboto"/>
              </w:rPr>
            </w:pPr>
            <w:r w:rsidDel="00000000" w:rsidR="00000000" w:rsidRPr="00000000">
              <w:rPr>
                <w:rFonts w:ascii="Roboto" w:cs="Roboto" w:eastAsia="Roboto" w:hAnsi="Roboto"/>
                <w:rtl w:val="0"/>
              </w:rPr>
              <w:t xml:space="preserve">Do not delete service accounts that are in use by running instances on App Engine or Compute Engine unless you want those applications to lose access to the service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F">
            <w:pPr>
              <w:spacing w:line="240" w:lineRule="auto"/>
              <w:rPr>
                <w:rFonts w:ascii="Roboto" w:cs="Roboto" w:eastAsia="Roboto" w:hAnsi="Roboto"/>
              </w:rPr>
            </w:pPr>
            <w:r w:rsidDel="00000000" w:rsidR="00000000" w:rsidRPr="00000000">
              <w:rPr>
                <w:rFonts w:ascii="Roboto" w:cs="Roboto" w:eastAsia="Roboto" w:hAnsi="Roboto"/>
                <w:rtl w:val="0"/>
              </w:rPr>
              <w:t xml:space="preserve">Service Accounts Keys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rPr>
                <w:rFonts w:ascii="Roboto" w:cs="Roboto" w:eastAsia="Roboto" w:hAnsi="Roboto"/>
              </w:rPr>
            </w:pPr>
            <w:r w:rsidDel="00000000" w:rsidR="00000000" w:rsidRPr="00000000">
              <w:rPr>
                <w:rFonts w:ascii="Roboto" w:cs="Roboto" w:eastAsia="Roboto" w:hAnsi="Roboto"/>
                <w:rtl w:val="0"/>
              </w:rPr>
              <w:t xml:space="preserve">Avoid creating long lived service account keys and always have short lived service account access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spacing w:line="240" w:lineRule="auto"/>
              <w:rPr>
                <w:rFonts w:ascii="Roboto" w:cs="Roboto" w:eastAsia="Roboto" w:hAnsi="Roboto"/>
              </w:rPr>
            </w:pPr>
            <w:r w:rsidDel="00000000" w:rsidR="00000000" w:rsidRPr="00000000">
              <w:rPr>
                <w:rFonts w:ascii="Roboto" w:cs="Roboto" w:eastAsia="Roboto" w:hAnsi="Roboto"/>
                <w:rtl w:val="0"/>
              </w:rPr>
              <w:t xml:space="preserve">VPC Service Controls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spacing w:line="240" w:lineRule="auto"/>
              <w:rPr>
                <w:rFonts w:ascii="Roboto" w:cs="Roboto" w:eastAsia="Roboto" w:hAnsi="Roboto"/>
              </w:rPr>
            </w:pPr>
            <w:r w:rsidDel="00000000" w:rsidR="00000000" w:rsidRPr="00000000">
              <w:rPr>
                <w:rFonts w:ascii="Roboto" w:cs="Roboto" w:eastAsia="Roboto" w:hAnsi="Roboto"/>
                <w:rtl w:val="0"/>
              </w:rPr>
              <w:t xml:space="preserve">Utilize VPC Service Controls to create a perimeter around who can authenticate with Google services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3">
            <w:pPr>
              <w:spacing w:line="240" w:lineRule="auto"/>
              <w:rPr>
                <w:rFonts w:ascii="Roboto" w:cs="Roboto" w:eastAsia="Roboto" w:hAnsi="Roboto"/>
              </w:rPr>
            </w:pPr>
            <w:r w:rsidDel="00000000" w:rsidR="00000000" w:rsidRPr="00000000">
              <w:rPr>
                <w:rFonts w:ascii="Roboto" w:cs="Roboto" w:eastAsia="Roboto" w:hAnsi="Roboto"/>
                <w:rtl w:val="0"/>
              </w:rPr>
              <w:t xml:space="preserve">Identities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rPr>
                <w:rFonts w:ascii="Roboto" w:cs="Roboto" w:eastAsia="Roboto" w:hAnsi="Roboto"/>
              </w:rPr>
            </w:pPr>
            <w:r w:rsidDel="00000000" w:rsidR="00000000" w:rsidRPr="00000000">
              <w:rPr>
                <w:rFonts w:ascii="Roboto" w:cs="Roboto" w:eastAsia="Roboto" w:hAnsi="Roboto"/>
                <w:rtl w:val="0"/>
              </w:rPr>
              <w:t xml:space="preserve">Use workload and VM identities wherever possible. GKE workload identity is the recommended way for GKE applications to consume services provided by Google APIs. This is enabled by configuring a Kubernetes service account to act as a Google service account. Any Pods running as the Kubernetes service account then use the Google service account to authenticate to cloud services.</w:t>
            </w:r>
          </w:p>
        </w:tc>
      </w:tr>
    </w:tbl>
    <w:p w:rsidR="00000000" w:rsidDel="00000000" w:rsidP="00000000" w:rsidRDefault="00000000" w:rsidRPr="00000000" w14:paraId="000005A5">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5A6">
      <w:pPr>
        <w:rPr>
          <w:rFonts w:ascii="Roboto" w:cs="Roboto" w:eastAsia="Roboto" w:hAnsi="Roboto"/>
        </w:rPr>
      </w:pPr>
      <w:r w:rsidDel="00000000" w:rsidR="00000000" w:rsidRPr="00000000">
        <w:rPr>
          <w:rFonts w:ascii="Roboto" w:cs="Roboto" w:eastAsia="Roboto" w:hAnsi="Roboto"/>
          <w:rtl w:val="0"/>
        </w:rPr>
        <w:t xml:space="preserve">Google recommends that each use case instance that needs to call a Google API should run as a service account with the minimum permissions necessary for that instance to do its job. In practice, this means service accounts for GKE, Cloud Functions or VM instances should be configured with the following process:</w:t>
      </w:r>
    </w:p>
    <w:p w:rsidR="00000000" w:rsidDel="00000000" w:rsidP="00000000" w:rsidRDefault="00000000" w:rsidRPr="00000000" w14:paraId="000005A7">
      <w:pPr>
        <w:numPr>
          <w:ilvl w:val="0"/>
          <w:numId w:val="105"/>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Create a new service account rather than using the Compute Engine default service account.</w:t>
      </w:r>
    </w:p>
    <w:p w:rsidR="00000000" w:rsidDel="00000000" w:rsidP="00000000" w:rsidRDefault="00000000" w:rsidRPr="00000000" w14:paraId="000005A8">
      <w:pPr>
        <w:numPr>
          <w:ilvl w:val="0"/>
          <w:numId w:val="105"/>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Grant IAM roles to that service account for only the resources that it needs.</w:t>
      </w:r>
    </w:p>
    <w:p w:rsidR="00000000" w:rsidDel="00000000" w:rsidP="00000000" w:rsidRDefault="00000000" w:rsidRPr="00000000" w14:paraId="000005A9">
      <w:pPr>
        <w:numPr>
          <w:ilvl w:val="0"/>
          <w:numId w:val="105"/>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Configure the instance to run as that service account.</w:t>
      </w:r>
    </w:p>
    <w:p w:rsidR="00000000" w:rsidDel="00000000" w:rsidP="00000000" w:rsidRDefault="00000000" w:rsidRPr="00000000" w14:paraId="000005AA">
      <w:pPr>
        <w:numPr>
          <w:ilvl w:val="0"/>
          <w:numId w:val="105"/>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Grant the instance the https://www.googleapis.com/auth/cloud-platform scope to allow full access to all Google Cloud APIs, so that the IAM permissions of the instance are completely determined by the IAM roles of the service account.</w:t>
      </w:r>
    </w:p>
    <w:p w:rsidR="00000000" w:rsidDel="00000000" w:rsidP="00000000" w:rsidRDefault="00000000" w:rsidRPr="00000000" w14:paraId="000005AB">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5AC">
      <w:pPr>
        <w:rPr>
          <w:rFonts w:ascii="Roboto" w:cs="Roboto" w:eastAsia="Roboto" w:hAnsi="Roboto"/>
        </w:rPr>
      </w:pPr>
      <w:r w:rsidDel="00000000" w:rsidR="00000000" w:rsidRPr="00000000">
        <w:rPr>
          <w:rFonts w:ascii="Roboto" w:cs="Roboto" w:eastAsia="Roboto" w:hAnsi="Roboto"/>
          <w:b w:val="1"/>
          <w:rtl w:val="0"/>
        </w:rPr>
        <w:t xml:space="preserve">AMEX Decision: </w:t>
      </w:r>
      <w:r w:rsidDel="00000000" w:rsidR="00000000" w:rsidRPr="00000000">
        <w:rPr>
          <w:rtl w:val="0"/>
        </w:rPr>
      </w:r>
    </w:p>
    <w:p w:rsidR="00000000" w:rsidDel="00000000" w:rsidP="00000000" w:rsidRDefault="00000000" w:rsidRPr="00000000" w14:paraId="000005AD">
      <w:pPr>
        <w:numPr>
          <w:ilvl w:val="0"/>
          <w:numId w:val="14"/>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Service accounts will be used extensively and centralized in a single project</w:t>
      </w:r>
    </w:p>
    <w:p w:rsidR="00000000" w:rsidDel="00000000" w:rsidP="00000000" w:rsidRDefault="00000000" w:rsidRPr="00000000" w14:paraId="000005AE">
      <w:pPr>
        <w:numPr>
          <w:ilvl w:val="0"/>
          <w:numId w:val="14"/>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There is a desire to avoid using Service Account impersonation, even in break glass scenarios, if used, then audit logs during impersonation should include both actor and impersonator information</w:t>
      </w:r>
    </w:p>
    <w:p w:rsidR="00000000" w:rsidDel="00000000" w:rsidP="00000000" w:rsidRDefault="00000000" w:rsidRPr="00000000" w14:paraId="000005AF">
      <w:pPr>
        <w:numPr>
          <w:ilvl w:val="0"/>
          <w:numId w:val="14"/>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Service accounts will be used for both the Customer Tracking and Customer Service applications.</w:t>
      </w:r>
    </w:p>
    <w:p w:rsidR="00000000" w:rsidDel="00000000" w:rsidP="00000000" w:rsidRDefault="00000000" w:rsidRPr="00000000" w14:paraId="000005B0">
      <w:pPr>
        <w:numPr>
          <w:ilvl w:val="0"/>
          <w:numId w:val="14"/>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American Express has decided to use VM and Workload identity for all their workloads. &lt;</w:t>
      </w:r>
      <w:r w:rsidDel="00000000" w:rsidR="00000000" w:rsidRPr="00000000">
        <w:rPr>
          <w:rFonts w:ascii="Roboto" w:cs="Roboto" w:eastAsia="Roboto" w:hAnsi="Roboto"/>
          <w:highlight w:val="yellow"/>
          <w:rtl w:val="0"/>
        </w:rPr>
        <w:t xml:space="preserve">@TODO To be validated</w:t>
      </w:r>
      <w:r w:rsidDel="00000000" w:rsidR="00000000" w:rsidRPr="00000000">
        <w:rPr>
          <w:rFonts w:ascii="Roboto" w:cs="Roboto" w:eastAsia="Roboto" w:hAnsi="Roboto"/>
          <w:rtl w:val="0"/>
        </w:rPr>
        <w:t xml:space="preserve">&gt;</w:t>
      </w:r>
    </w:p>
    <w:p w:rsidR="00000000" w:rsidDel="00000000" w:rsidP="00000000" w:rsidRDefault="00000000" w:rsidRPr="00000000" w14:paraId="000005B1">
      <w:pPr>
        <w:numPr>
          <w:ilvl w:val="0"/>
          <w:numId w:val="14"/>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AMEX has decided to service account impersonation for break glass access. There will be two custom roles created for application elevated access and organisation elevated access. &lt;</w:t>
      </w:r>
      <w:r w:rsidDel="00000000" w:rsidR="00000000" w:rsidRPr="00000000">
        <w:rPr>
          <w:rFonts w:ascii="Roboto" w:cs="Roboto" w:eastAsia="Roboto" w:hAnsi="Roboto"/>
          <w:highlight w:val="yellow"/>
          <w:rtl w:val="0"/>
        </w:rPr>
        <w:t xml:space="preserve">@TODO To be validated</w:t>
      </w:r>
      <w:r w:rsidDel="00000000" w:rsidR="00000000" w:rsidRPr="00000000">
        <w:rPr>
          <w:rFonts w:ascii="Roboto" w:cs="Roboto" w:eastAsia="Roboto" w:hAnsi="Roboto"/>
          <w:rtl w:val="0"/>
        </w:rPr>
        <w:t xml:space="preserve">&gt;</w:t>
      </w:r>
    </w:p>
    <w:p w:rsidR="00000000" w:rsidDel="00000000" w:rsidP="00000000" w:rsidRDefault="00000000" w:rsidRPr="00000000" w14:paraId="000005B2">
      <w:pPr>
        <w:numPr>
          <w:ilvl w:val="0"/>
          <w:numId w:val="14"/>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Hashicorp Vault will be used to maintain and manage a majority of Service Accounts within AMEX. </w:t>
      </w:r>
    </w:p>
    <w:p w:rsidR="00000000" w:rsidDel="00000000" w:rsidP="00000000" w:rsidRDefault="00000000" w:rsidRPr="00000000" w14:paraId="000005B3">
      <w:pPr>
        <w:pStyle w:val="Heading2"/>
        <w:spacing w:after="120" w:before="360" w:lineRule="auto"/>
        <w:rPr>
          <w:rFonts w:ascii="Roboto" w:cs="Roboto" w:eastAsia="Roboto" w:hAnsi="Roboto"/>
          <w:color w:val="000000"/>
          <w:sz w:val="32"/>
          <w:szCs w:val="32"/>
        </w:rPr>
      </w:pPr>
      <w:bookmarkStart w:colFirst="0" w:colLast="0" w:name="_9ft86iy52x4p" w:id="50"/>
      <w:bookmarkEnd w:id="50"/>
      <w:r w:rsidDel="00000000" w:rsidR="00000000" w:rsidRPr="00000000">
        <w:rPr>
          <w:rtl w:val="0"/>
        </w:rPr>
      </w:r>
    </w:p>
    <w:p w:rsidR="00000000" w:rsidDel="00000000" w:rsidP="00000000" w:rsidRDefault="00000000" w:rsidRPr="00000000" w14:paraId="000005B4">
      <w:pPr>
        <w:pStyle w:val="Heading2"/>
        <w:rPr>
          <w:rFonts w:ascii="Roboto" w:cs="Roboto" w:eastAsia="Roboto" w:hAnsi="Roboto"/>
        </w:rPr>
      </w:pPr>
      <w:bookmarkStart w:colFirst="0" w:colLast="0" w:name="_lx71l9tauew" w:id="51"/>
      <w:bookmarkEnd w:id="51"/>
      <w:r w:rsidDel="00000000" w:rsidR="00000000" w:rsidRPr="00000000">
        <w:rPr>
          <w:rFonts w:ascii="Roboto" w:cs="Roboto" w:eastAsia="Roboto" w:hAnsi="Roboto"/>
          <w:sz w:val="28"/>
          <w:szCs w:val="28"/>
          <w:rtl w:val="0"/>
        </w:rPr>
        <w:t xml:space="preserve">3.3.5 Service Account Key Management</w:t>
      </w:r>
      <w:r w:rsidDel="00000000" w:rsidR="00000000" w:rsidRPr="00000000">
        <w:rPr>
          <w:rtl w:val="0"/>
        </w:rPr>
      </w:r>
    </w:p>
    <w:p w:rsidR="00000000" w:rsidDel="00000000" w:rsidP="00000000" w:rsidRDefault="00000000" w:rsidRPr="00000000" w14:paraId="000005B5">
      <w:pPr>
        <w:rPr>
          <w:rFonts w:ascii="Roboto" w:cs="Roboto" w:eastAsia="Roboto" w:hAnsi="Roboto"/>
          <w:highlight w:val="yellow"/>
        </w:rPr>
      </w:pPr>
      <w:r w:rsidDel="00000000" w:rsidR="00000000" w:rsidRPr="00000000">
        <w:rPr>
          <w:rFonts w:ascii="Roboto" w:cs="Roboto" w:eastAsia="Roboto" w:hAnsi="Roboto"/>
          <w:rtl w:val="0"/>
        </w:rPr>
        <w:t xml:space="preserve">All service account keys used in the GCP environment leverage AES-256 symmetric encryption. There are two approaches to key management — Google-managed or user-managed keys. Google App Engine supports Google-managed keys, which are automatically maintained and rotated daily. AMEX will leverage Google-managed keys wherever possible.</w:t>
      </w:r>
      <w:r w:rsidDel="00000000" w:rsidR="00000000" w:rsidRPr="00000000">
        <w:rPr>
          <w:rFonts w:ascii="Roboto" w:cs="Roboto" w:eastAsia="Roboto" w:hAnsi="Roboto"/>
          <w:highlight w:val="yellow"/>
          <w:rtl w:val="0"/>
        </w:rPr>
        <w:t xml:space="preserve">&lt;@TODO: TO BE VALIDATED&gt;</w:t>
      </w:r>
    </w:p>
    <w:p w:rsidR="00000000" w:rsidDel="00000000" w:rsidP="00000000" w:rsidRDefault="00000000" w:rsidRPr="00000000" w14:paraId="000005B6">
      <w:pPr>
        <w:rPr>
          <w:rFonts w:ascii="Roboto" w:cs="Roboto" w:eastAsia="Roboto" w:hAnsi="Roboto"/>
        </w:rPr>
      </w:pPr>
      <w:r w:rsidDel="00000000" w:rsidR="00000000" w:rsidRPr="00000000">
        <w:rPr>
          <w:rtl w:val="0"/>
        </w:rPr>
      </w:r>
    </w:p>
    <w:p w:rsidR="00000000" w:rsidDel="00000000" w:rsidP="00000000" w:rsidRDefault="00000000" w:rsidRPr="00000000" w14:paraId="000005B7">
      <w:pPr>
        <w:rPr>
          <w:rFonts w:ascii="Roboto" w:cs="Roboto" w:eastAsia="Roboto" w:hAnsi="Roboto"/>
        </w:rPr>
      </w:pPr>
      <w:r w:rsidDel="00000000" w:rsidR="00000000" w:rsidRPr="00000000">
        <w:rPr>
          <w:rtl w:val="0"/>
        </w:rPr>
      </w:r>
    </w:p>
    <w:p w:rsidR="00000000" w:rsidDel="00000000" w:rsidP="00000000" w:rsidRDefault="00000000" w:rsidRPr="00000000" w14:paraId="000005B8">
      <w:pPr>
        <w:pStyle w:val="Heading2"/>
        <w:rPr>
          <w:rFonts w:ascii="Roboto" w:cs="Roboto" w:eastAsia="Roboto" w:hAnsi="Roboto"/>
          <w:color w:val="000000"/>
          <w:sz w:val="32"/>
          <w:szCs w:val="32"/>
        </w:rPr>
      </w:pPr>
      <w:bookmarkStart w:colFirst="0" w:colLast="0" w:name="_4p7xgqe8yd66" w:id="52"/>
      <w:bookmarkEnd w:id="52"/>
      <w:r w:rsidDel="00000000" w:rsidR="00000000" w:rsidRPr="00000000">
        <w:rPr>
          <w:rFonts w:ascii="Roboto" w:cs="Roboto" w:eastAsia="Roboto" w:hAnsi="Roboto"/>
          <w:sz w:val="28"/>
          <w:szCs w:val="28"/>
          <w:rtl w:val="0"/>
        </w:rPr>
        <w:t xml:space="preserve">3.3.6 Cloud IAM Policies with Conditions</w:t>
      </w:r>
      <w:r w:rsidDel="00000000" w:rsidR="00000000" w:rsidRPr="00000000">
        <w:rPr>
          <w:rtl w:val="0"/>
        </w:rPr>
      </w:r>
    </w:p>
    <w:p w:rsidR="00000000" w:rsidDel="00000000" w:rsidP="00000000" w:rsidRDefault="00000000" w:rsidRPr="00000000" w14:paraId="000005B9">
      <w:pPr>
        <w:rPr>
          <w:rFonts w:ascii="Roboto" w:cs="Roboto" w:eastAsia="Roboto" w:hAnsi="Roboto"/>
        </w:rPr>
      </w:pPr>
      <w:r w:rsidDel="00000000" w:rsidR="00000000" w:rsidRPr="00000000">
        <w:rPr>
          <w:rFonts w:ascii="Roboto" w:cs="Roboto" w:eastAsia="Roboto" w:hAnsi="Roboto"/>
          <w:rtl w:val="0"/>
        </w:rPr>
        <w:t xml:space="preserve">Cloud IAM policies allow you to add context to the role based on various context conditions. Cloud IAM policies comprise one or more role bindings, which have the following structure:</w:t>
      </w:r>
    </w:p>
    <w:tbl>
      <w:tblPr>
        <w:tblStyle w:val="Table19"/>
        <w:jc w:val="left"/>
        <w:tblInd w:w="100.0" w:type="pc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5BA">
            <w:pPr>
              <w:widowControl w:val="0"/>
              <w:rPr>
                <w:rFonts w:ascii="Roboto" w:cs="Roboto" w:eastAsia="Roboto" w:hAnsi="Roboto"/>
                <w:color w:val="666666"/>
                <w:sz w:val="18"/>
                <w:szCs w:val="18"/>
              </w:rPr>
            </w:pPr>
            <w:r w:rsidDel="00000000" w:rsidR="00000000" w:rsidRPr="00000000">
              <w:rPr>
                <w:rFonts w:ascii="Roboto" w:cs="Roboto" w:eastAsia="Roboto" w:hAnsi="Roboto"/>
                <w:color w:val="333333"/>
                <w:sz w:val="18"/>
                <w:szCs w:val="18"/>
                <w:shd w:fill="f8f8f8" w:val="clear"/>
                <w:rtl w:val="0"/>
              </w:rPr>
              <w:t xml:space="preserve">"bindings": </w:t>
            </w:r>
            <w:r w:rsidDel="00000000" w:rsidR="00000000" w:rsidRPr="00000000">
              <w:rPr>
                <w:rFonts w:ascii="Roboto" w:cs="Roboto" w:eastAsia="Roboto" w:hAnsi="Roboto"/>
                <w:color w:val="dd1144"/>
                <w:sz w:val="18"/>
                <w:szCs w:val="18"/>
                <w:shd w:fill="f8f8f8" w:val="clear"/>
                <w:rtl w:val="0"/>
              </w:rPr>
              <w:t xml:space="preserve">[</w:t>
            </w:r>
            <w:r w:rsidDel="00000000" w:rsidR="00000000" w:rsidRPr="00000000">
              <w:rPr>
                <w:rFonts w:ascii="Roboto" w:cs="Roboto" w:eastAsia="Roboto" w:hAnsi="Roboto"/>
                <w:color w:val="333333"/>
                <w:sz w:val="18"/>
                <w:szCs w:val="18"/>
                <w:shd w:fill="f8f8f8" w:val="clear"/>
                <w:rtl w:val="0"/>
              </w:rPr>
              <w:br w:type="textWrapping"/>
              <w:t xml:space="preserve"> </w:t>
            </w:r>
            <w:r w:rsidDel="00000000" w:rsidR="00000000" w:rsidRPr="00000000">
              <w:rPr>
                <w:rFonts w:ascii="Roboto" w:cs="Roboto" w:eastAsia="Roboto" w:hAnsi="Roboto"/>
                <w:color w:val="dd1144"/>
                <w:sz w:val="18"/>
                <w:szCs w:val="18"/>
                <w:shd w:fill="f8f8f8" w:val="clear"/>
                <w:rtl w:val="0"/>
              </w:rPr>
              <w:t xml:space="preserve">{</w:t>
            </w:r>
            <w:r w:rsidDel="00000000" w:rsidR="00000000" w:rsidRPr="00000000">
              <w:rPr>
                <w:rFonts w:ascii="Roboto" w:cs="Roboto" w:eastAsia="Roboto" w:hAnsi="Roboto"/>
                <w:color w:val="333333"/>
                <w:sz w:val="18"/>
                <w:szCs w:val="18"/>
                <w:shd w:fill="f8f8f8" w:val="clear"/>
                <w:rtl w:val="0"/>
              </w:rPr>
              <w:br w:type="textWrapping"/>
              <w:t xml:space="preserve">    "role": </w:t>
            </w:r>
            <w:r w:rsidDel="00000000" w:rsidR="00000000" w:rsidRPr="00000000">
              <w:rPr>
                <w:rFonts w:ascii="Roboto" w:cs="Roboto" w:eastAsia="Roboto" w:hAnsi="Roboto"/>
                <w:color w:val="dd1144"/>
                <w:sz w:val="18"/>
                <w:szCs w:val="18"/>
                <w:shd w:fill="f8f8f8" w:val="clear"/>
                <w:rtl w:val="0"/>
              </w:rPr>
              <w:t xml:space="preserve">...</w:t>
            </w:r>
            <w:r w:rsidDel="00000000" w:rsidR="00000000" w:rsidRPr="00000000">
              <w:rPr>
                <w:rFonts w:ascii="Roboto" w:cs="Roboto" w:eastAsia="Roboto" w:hAnsi="Roboto"/>
                <w:color w:val="333333"/>
                <w:sz w:val="18"/>
                <w:szCs w:val="18"/>
                <w:shd w:fill="f8f8f8" w:val="clear"/>
                <w:rtl w:val="0"/>
              </w:rPr>
              <w:br w:type="textWrapping"/>
              <w:t xml:space="preserve">    "members": </w:t>
            </w:r>
            <w:r w:rsidDel="00000000" w:rsidR="00000000" w:rsidRPr="00000000">
              <w:rPr>
                <w:rFonts w:ascii="Roboto" w:cs="Roboto" w:eastAsia="Roboto" w:hAnsi="Roboto"/>
                <w:color w:val="dd1144"/>
                <w:sz w:val="18"/>
                <w:szCs w:val="18"/>
                <w:shd w:fill="f8f8f8" w:val="clear"/>
                <w:rtl w:val="0"/>
              </w:rPr>
              <w:t xml:space="preserve">...</w:t>
            </w:r>
            <w:r w:rsidDel="00000000" w:rsidR="00000000" w:rsidRPr="00000000">
              <w:rPr>
                <w:rFonts w:ascii="Roboto" w:cs="Roboto" w:eastAsia="Roboto" w:hAnsi="Roboto"/>
                <w:color w:val="333333"/>
                <w:sz w:val="18"/>
                <w:szCs w:val="18"/>
                <w:shd w:fill="f8f8f8" w:val="clear"/>
                <w:rtl w:val="0"/>
              </w:rPr>
              <w:br w:type="textWrapping"/>
              <w:t xml:space="preserve">    "condition": </w:t>
            </w:r>
            <w:r w:rsidDel="00000000" w:rsidR="00000000" w:rsidRPr="00000000">
              <w:rPr>
                <w:rFonts w:ascii="Roboto" w:cs="Roboto" w:eastAsia="Roboto" w:hAnsi="Roboto"/>
                <w:color w:val="dd1144"/>
                <w:sz w:val="18"/>
                <w:szCs w:val="18"/>
                <w:shd w:fill="f8f8f8" w:val="clear"/>
                <w:rtl w:val="0"/>
              </w:rPr>
              <w:t xml:space="preserve">...</w:t>
            </w:r>
            <w:r w:rsidDel="00000000" w:rsidR="00000000" w:rsidRPr="00000000">
              <w:rPr>
                <w:rFonts w:ascii="Roboto" w:cs="Roboto" w:eastAsia="Roboto" w:hAnsi="Roboto"/>
                <w:color w:val="333333"/>
                <w:sz w:val="18"/>
                <w:szCs w:val="18"/>
                <w:shd w:fill="f8f8f8" w:val="clear"/>
                <w:rtl w:val="0"/>
              </w:rPr>
              <w:br w:type="textWrapping"/>
              <w:t xml:space="preserve">  </w:t>
            </w:r>
            <w:r w:rsidDel="00000000" w:rsidR="00000000" w:rsidRPr="00000000">
              <w:rPr>
                <w:rFonts w:ascii="Roboto" w:cs="Roboto" w:eastAsia="Roboto" w:hAnsi="Roboto"/>
                <w:color w:val="dd1144"/>
                <w:sz w:val="18"/>
                <w:szCs w:val="18"/>
                <w:shd w:fill="f8f8f8" w:val="clear"/>
                <w:rtl w:val="0"/>
              </w:rPr>
              <w:t xml:space="preserve">},</w:t>
            </w:r>
            <w:r w:rsidDel="00000000" w:rsidR="00000000" w:rsidRPr="00000000">
              <w:rPr>
                <w:rFonts w:ascii="Roboto" w:cs="Roboto" w:eastAsia="Roboto" w:hAnsi="Roboto"/>
                <w:color w:val="333333"/>
                <w:sz w:val="18"/>
                <w:szCs w:val="18"/>
                <w:shd w:fill="f8f8f8" w:val="clear"/>
                <w:rtl w:val="0"/>
              </w:rPr>
              <w:br w:type="textWrapping"/>
              <w:t xml:space="preserve">  </w:t>
            </w:r>
            <w:r w:rsidDel="00000000" w:rsidR="00000000" w:rsidRPr="00000000">
              <w:rPr>
                <w:rFonts w:ascii="Roboto" w:cs="Roboto" w:eastAsia="Roboto" w:hAnsi="Roboto"/>
                <w:color w:val="dd1144"/>
                <w:sz w:val="18"/>
                <w:szCs w:val="18"/>
                <w:shd w:fill="f8f8f8" w:val="clear"/>
                <w:rtl w:val="0"/>
              </w:rPr>
              <w:t xml:space="preserve">...</w:t>
            </w:r>
            <w:r w:rsidDel="00000000" w:rsidR="00000000" w:rsidRPr="00000000">
              <w:rPr>
                <w:rFonts w:ascii="Roboto" w:cs="Roboto" w:eastAsia="Roboto" w:hAnsi="Roboto"/>
                <w:color w:val="333333"/>
                <w:sz w:val="18"/>
                <w:szCs w:val="18"/>
                <w:shd w:fill="f8f8f8" w:val="clear"/>
                <w:rtl w:val="0"/>
              </w:rPr>
              <w:br w:type="textWrapping"/>
            </w:r>
            <w:r w:rsidDel="00000000" w:rsidR="00000000" w:rsidRPr="00000000">
              <w:rPr>
                <w:rFonts w:ascii="Roboto" w:cs="Roboto" w:eastAsia="Roboto" w:hAnsi="Roboto"/>
                <w:color w:val="dd1144"/>
                <w:sz w:val="18"/>
                <w:szCs w:val="18"/>
                <w:shd w:fill="f8f8f8" w:val="clear"/>
                <w:rtl w:val="0"/>
              </w:rPr>
              <w:t xml:space="preserve">]</w:t>
            </w:r>
            <w:r w:rsidDel="00000000" w:rsidR="00000000" w:rsidRPr="00000000">
              <w:rPr>
                <w:rtl w:val="0"/>
              </w:rPr>
            </w:r>
          </w:p>
        </w:tc>
      </w:tr>
    </w:tbl>
    <w:p w:rsidR="00000000" w:rsidDel="00000000" w:rsidP="00000000" w:rsidRDefault="00000000" w:rsidRPr="00000000" w14:paraId="000005BB">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5BC">
      <w:pPr>
        <w:rPr>
          <w:rFonts w:ascii="Roboto" w:cs="Roboto" w:eastAsia="Roboto" w:hAnsi="Roboto"/>
        </w:rPr>
      </w:pPr>
      <w:r w:rsidDel="00000000" w:rsidR="00000000" w:rsidRPr="00000000">
        <w:rPr>
          <w:rFonts w:ascii="Roboto" w:cs="Roboto" w:eastAsia="Roboto" w:hAnsi="Roboto"/>
          <w:rtl w:val="0"/>
        </w:rPr>
        <w:t xml:space="preserve">Condition objects are optional, and each role binding can contain zero or one condition. A role binding with no condition object is considered as an unconditional grant, as no condition check is necessary. The condition object has the following structure:</w:t>
      </w:r>
    </w:p>
    <w:tbl>
      <w:tblPr>
        <w:tblStyle w:val="Table20"/>
        <w:jc w:val="left"/>
        <w:tblInd w:w="100.0" w:type="pc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5BD">
            <w:pPr>
              <w:widowControl w:val="0"/>
              <w:rPr>
                <w:rFonts w:ascii="Roboto" w:cs="Roboto" w:eastAsia="Roboto" w:hAnsi="Roboto"/>
                <w:color w:val="666666"/>
                <w:sz w:val="18"/>
                <w:szCs w:val="18"/>
              </w:rPr>
            </w:pPr>
            <w:r w:rsidDel="00000000" w:rsidR="00000000" w:rsidRPr="00000000">
              <w:rPr>
                <w:rFonts w:ascii="Roboto" w:cs="Roboto" w:eastAsia="Roboto" w:hAnsi="Roboto"/>
                <w:color w:val="333333"/>
                <w:sz w:val="18"/>
                <w:szCs w:val="18"/>
                <w:shd w:fill="f8f8f8" w:val="clear"/>
                <w:rtl w:val="0"/>
              </w:rPr>
              <w:t xml:space="preserve">"condition": </w:t>
            </w:r>
            <w:r w:rsidDel="00000000" w:rsidR="00000000" w:rsidRPr="00000000">
              <w:rPr>
                <w:rFonts w:ascii="Roboto" w:cs="Roboto" w:eastAsia="Roboto" w:hAnsi="Roboto"/>
                <w:color w:val="dd1144"/>
                <w:sz w:val="18"/>
                <w:szCs w:val="18"/>
                <w:shd w:fill="f8f8f8" w:val="clear"/>
                <w:rtl w:val="0"/>
              </w:rPr>
              <w:t xml:space="preserve">{</w:t>
            </w:r>
            <w:r w:rsidDel="00000000" w:rsidR="00000000" w:rsidRPr="00000000">
              <w:rPr>
                <w:rFonts w:ascii="Roboto" w:cs="Roboto" w:eastAsia="Roboto" w:hAnsi="Roboto"/>
                <w:color w:val="333333"/>
                <w:sz w:val="18"/>
                <w:szCs w:val="18"/>
                <w:shd w:fill="f8f8f8" w:val="clear"/>
                <w:rtl w:val="0"/>
              </w:rPr>
              <w:br w:type="textWrapping"/>
              <w:t xml:space="preserve">    "title": </w:t>
            </w:r>
            <w:r w:rsidDel="00000000" w:rsidR="00000000" w:rsidRPr="00000000">
              <w:rPr>
                <w:rFonts w:ascii="Roboto" w:cs="Roboto" w:eastAsia="Roboto" w:hAnsi="Roboto"/>
                <w:color w:val="dd1144"/>
                <w:sz w:val="18"/>
                <w:szCs w:val="18"/>
                <w:shd w:fill="f8f8f8" w:val="clear"/>
                <w:rtl w:val="0"/>
              </w:rPr>
              <w:t xml:space="preserve">...</w:t>
            </w:r>
            <w:r w:rsidDel="00000000" w:rsidR="00000000" w:rsidRPr="00000000">
              <w:rPr>
                <w:rFonts w:ascii="Roboto" w:cs="Roboto" w:eastAsia="Roboto" w:hAnsi="Roboto"/>
                <w:color w:val="333333"/>
                <w:sz w:val="18"/>
                <w:szCs w:val="18"/>
                <w:shd w:fill="f8f8f8" w:val="clear"/>
                <w:rtl w:val="0"/>
              </w:rPr>
              <w:br w:type="textWrapping"/>
              <w:t xml:space="preserve">    "description": </w:t>
            </w:r>
            <w:r w:rsidDel="00000000" w:rsidR="00000000" w:rsidRPr="00000000">
              <w:rPr>
                <w:rFonts w:ascii="Roboto" w:cs="Roboto" w:eastAsia="Roboto" w:hAnsi="Roboto"/>
                <w:color w:val="dd1144"/>
                <w:sz w:val="18"/>
                <w:szCs w:val="18"/>
                <w:shd w:fill="f8f8f8" w:val="clear"/>
                <w:rtl w:val="0"/>
              </w:rPr>
              <w:t xml:space="preserve">...</w:t>
            </w:r>
            <w:r w:rsidDel="00000000" w:rsidR="00000000" w:rsidRPr="00000000">
              <w:rPr>
                <w:rFonts w:ascii="Roboto" w:cs="Roboto" w:eastAsia="Roboto" w:hAnsi="Roboto"/>
                <w:color w:val="333333"/>
                <w:sz w:val="18"/>
                <w:szCs w:val="18"/>
                <w:shd w:fill="f8f8f8" w:val="clear"/>
                <w:rtl w:val="0"/>
              </w:rPr>
              <w:br w:type="textWrapping"/>
              <w:t xml:space="preserve">    "expression": </w:t>
            </w:r>
            <w:r w:rsidDel="00000000" w:rsidR="00000000" w:rsidRPr="00000000">
              <w:rPr>
                <w:rFonts w:ascii="Roboto" w:cs="Roboto" w:eastAsia="Roboto" w:hAnsi="Roboto"/>
                <w:color w:val="dd1144"/>
                <w:sz w:val="18"/>
                <w:szCs w:val="18"/>
                <w:shd w:fill="f8f8f8" w:val="clear"/>
                <w:rtl w:val="0"/>
              </w:rPr>
              <w:t xml:space="preserve">...</w:t>
            </w:r>
            <w:r w:rsidDel="00000000" w:rsidR="00000000" w:rsidRPr="00000000">
              <w:rPr>
                <w:rFonts w:ascii="Roboto" w:cs="Roboto" w:eastAsia="Roboto" w:hAnsi="Roboto"/>
                <w:color w:val="333333"/>
                <w:sz w:val="18"/>
                <w:szCs w:val="18"/>
                <w:shd w:fill="f8f8f8" w:val="clear"/>
                <w:rtl w:val="0"/>
              </w:rPr>
              <w:br w:type="textWrapping"/>
            </w:r>
            <w:r w:rsidDel="00000000" w:rsidR="00000000" w:rsidRPr="00000000">
              <w:rPr>
                <w:rFonts w:ascii="Roboto" w:cs="Roboto" w:eastAsia="Roboto" w:hAnsi="Roboto"/>
                <w:color w:val="dd1144"/>
                <w:sz w:val="18"/>
                <w:szCs w:val="18"/>
                <w:shd w:fill="f8f8f8" w:val="clear"/>
                <w:rtl w:val="0"/>
              </w:rPr>
              <w:t xml:space="preserve">}</w:t>
            </w:r>
            <w:r w:rsidDel="00000000" w:rsidR="00000000" w:rsidRPr="00000000">
              <w:rPr>
                <w:rtl w:val="0"/>
              </w:rPr>
            </w:r>
          </w:p>
        </w:tc>
      </w:tr>
    </w:tbl>
    <w:p w:rsidR="00000000" w:rsidDel="00000000" w:rsidP="00000000" w:rsidRDefault="00000000" w:rsidRPr="00000000" w14:paraId="000005BE">
      <w:pPr>
        <w:rPr>
          <w:rFonts w:ascii="Roboto" w:cs="Roboto" w:eastAsia="Roboto" w:hAnsi="Roboto"/>
        </w:rPr>
      </w:pPr>
      <w:r w:rsidDel="00000000" w:rsidR="00000000" w:rsidRPr="00000000">
        <w:rPr>
          <w:rtl w:val="0"/>
        </w:rPr>
      </w:r>
    </w:p>
    <w:p w:rsidR="00000000" w:rsidDel="00000000" w:rsidP="00000000" w:rsidRDefault="00000000" w:rsidRPr="00000000" w14:paraId="000005BF">
      <w:pPr>
        <w:rPr>
          <w:rFonts w:ascii="Roboto" w:cs="Roboto" w:eastAsia="Roboto" w:hAnsi="Roboto"/>
        </w:rPr>
      </w:pPr>
      <w:r w:rsidDel="00000000" w:rsidR="00000000" w:rsidRPr="00000000">
        <w:rPr>
          <w:rFonts w:ascii="Roboto" w:cs="Roboto" w:eastAsia="Roboto" w:hAnsi="Roboto"/>
          <w:rtl w:val="0"/>
        </w:rPr>
        <w:t xml:space="preserve">Title is required, but the description is optional. The expression field is required. It defines an attribute-based logic expression using a subset of the </w:t>
      </w:r>
      <w:hyperlink r:id="rId64">
        <w:r w:rsidDel="00000000" w:rsidR="00000000" w:rsidRPr="00000000">
          <w:rPr>
            <w:rFonts w:ascii="Roboto" w:cs="Roboto" w:eastAsia="Roboto" w:hAnsi="Roboto"/>
            <w:color w:val="1155cc"/>
            <w:u w:val="single"/>
            <w:rtl w:val="0"/>
          </w:rPr>
          <w:t xml:space="preserve">Common Expression Language (CEL)</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5C0">
      <w:pPr>
        <w:rPr>
          <w:rFonts w:ascii="Roboto" w:cs="Roboto" w:eastAsia="Roboto" w:hAnsi="Roboto"/>
        </w:rPr>
      </w:pPr>
      <w:r w:rsidDel="00000000" w:rsidR="00000000" w:rsidRPr="00000000">
        <w:rPr>
          <w:rtl w:val="0"/>
        </w:rPr>
      </w:r>
    </w:p>
    <w:p w:rsidR="00000000" w:rsidDel="00000000" w:rsidP="00000000" w:rsidRDefault="00000000" w:rsidRPr="00000000" w14:paraId="000005C1">
      <w:pPr>
        <w:rPr>
          <w:rFonts w:ascii="Roboto" w:cs="Roboto" w:eastAsia="Roboto" w:hAnsi="Roboto"/>
        </w:rPr>
      </w:pPr>
      <w:r w:rsidDel="00000000" w:rsidR="00000000" w:rsidRPr="00000000">
        <w:rPr>
          <w:rFonts w:ascii="Roboto" w:cs="Roboto" w:eastAsia="Roboto" w:hAnsi="Roboto"/>
          <w:rtl w:val="0"/>
        </w:rPr>
        <w:t xml:space="preserve">Google recommends using the </w:t>
      </w:r>
      <w:hyperlink r:id="rId65">
        <w:r w:rsidDel="00000000" w:rsidR="00000000" w:rsidRPr="00000000">
          <w:rPr>
            <w:rFonts w:ascii="Roboto" w:cs="Roboto" w:eastAsia="Roboto" w:hAnsi="Roboto"/>
            <w:color w:val="1155cc"/>
            <w:u w:val="single"/>
            <w:rtl w:val="0"/>
          </w:rPr>
          <w:t xml:space="preserve">Cloud IAM condition</w:t>
        </w:r>
      </w:hyperlink>
      <w:r w:rsidDel="00000000" w:rsidR="00000000" w:rsidRPr="00000000">
        <w:rPr>
          <w:rFonts w:ascii="Roboto" w:cs="Roboto" w:eastAsia="Roboto" w:hAnsi="Roboto"/>
          <w:rtl w:val="0"/>
        </w:rPr>
        <w:t xml:space="preserve"> feature to grant elevated access for user accounts or service accounts for scenarios like time bound role/access to users/service accounts. This can also be used as a way to provide time bound access to groups or people like contractors etc. </w:t>
      </w:r>
    </w:p>
    <w:p w:rsidR="00000000" w:rsidDel="00000000" w:rsidP="00000000" w:rsidRDefault="00000000" w:rsidRPr="00000000" w14:paraId="000005C2">
      <w:pPr>
        <w:rPr>
          <w:rFonts w:ascii="Roboto" w:cs="Roboto" w:eastAsia="Roboto" w:hAnsi="Roboto"/>
        </w:rPr>
      </w:pPr>
      <w:r w:rsidDel="00000000" w:rsidR="00000000" w:rsidRPr="00000000">
        <w:rPr>
          <w:rtl w:val="0"/>
        </w:rPr>
      </w:r>
    </w:p>
    <w:p w:rsidR="00000000" w:rsidDel="00000000" w:rsidP="00000000" w:rsidRDefault="00000000" w:rsidRPr="00000000" w14:paraId="000005C3">
      <w:pPr>
        <w:rPr>
          <w:rFonts w:ascii="Roboto" w:cs="Roboto" w:eastAsia="Roboto" w:hAnsi="Roboto"/>
        </w:rPr>
      </w:pPr>
      <w:r w:rsidDel="00000000" w:rsidR="00000000" w:rsidRPr="00000000">
        <w:rPr>
          <w:rFonts w:ascii="Roboto" w:cs="Roboto" w:eastAsia="Roboto" w:hAnsi="Roboto"/>
          <w:rtl w:val="0"/>
        </w:rPr>
        <w:t xml:space="preserve">AMEX has decided that Service account impersonation will not be used as a primary method for elevated access, IAM conditions or groups expiration features will be used for time bound access.</w:t>
      </w:r>
    </w:p>
    <w:p w:rsidR="00000000" w:rsidDel="00000000" w:rsidP="00000000" w:rsidRDefault="00000000" w:rsidRPr="00000000" w14:paraId="000005C4">
      <w:pPr>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5C5">
      <w:pPr>
        <w:rPr>
          <w:rFonts w:ascii="Roboto" w:cs="Roboto" w:eastAsia="Roboto" w:hAnsi="Roboto"/>
        </w:rPr>
      </w:pPr>
      <w:r w:rsidDel="00000000" w:rsidR="00000000" w:rsidRPr="00000000">
        <w:rPr>
          <w:rFonts w:ascii="Roboto" w:cs="Roboto" w:eastAsia="Roboto" w:hAnsi="Roboto"/>
          <w:rtl w:val="0"/>
        </w:rPr>
        <w:t xml:space="preserve">IAM Policies with conditions are widely used in other Public Cloud Platforms to isolate resource access within the same environment. Although supported on GCP, when using Shared VPCs, it is often operationally easier to separate resources into different service projects and have dedicated IAM controls around the project boundary than try to manage resource groups within the same project. Google VPCs and projects are not the same as Accounts and Subscriptions on other Public Cloud Platforms. So, when using IAM Policies within conditions, make sure you are not overloading your IAM boundary around the project.</w:t>
      </w:r>
    </w:p>
    <w:p w:rsidR="00000000" w:rsidDel="00000000" w:rsidP="00000000" w:rsidRDefault="00000000" w:rsidRPr="00000000" w14:paraId="000005C6">
      <w:pPr>
        <w:pStyle w:val="Heading1"/>
        <w:rPr>
          <w:rFonts w:ascii="Roboto" w:cs="Roboto" w:eastAsia="Roboto" w:hAnsi="Roboto"/>
        </w:rPr>
      </w:pPr>
      <w:bookmarkStart w:colFirst="0" w:colLast="0" w:name="_v549ibqfqfdk" w:id="53"/>
      <w:bookmarkEnd w:id="53"/>
      <w:r w:rsidDel="00000000" w:rsidR="00000000" w:rsidRPr="00000000">
        <w:rPr>
          <w:rtl w:val="0"/>
        </w:rPr>
      </w:r>
    </w:p>
    <w:p w:rsidR="00000000" w:rsidDel="00000000" w:rsidP="00000000" w:rsidRDefault="00000000" w:rsidRPr="00000000" w14:paraId="000005C7">
      <w:pPr>
        <w:pStyle w:val="Heading1"/>
        <w:rPr>
          <w:rFonts w:ascii="Roboto" w:cs="Roboto" w:eastAsia="Roboto" w:hAnsi="Roboto"/>
        </w:rPr>
      </w:pPr>
      <w:bookmarkStart w:colFirst="0" w:colLast="0" w:name="_ex13uamus6aq" w:id="54"/>
      <w:bookmarkEnd w:id="54"/>
      <w:r w:rsidDel="00000000" w:rsidR="00000000" w:rsidRPr="00000000">
        <w:rPr>
          <w:rFonts w:ascii="Roboto" w:cs="Roboto" w:eastAsia="Roboto" w:hAnsi="Roboto"/>
          <w:rtl w:val="0"/>
        </w:rPr>
        <w:t xml:space="preserve">4. Networking</w:t>
      </w:r>
    </w:p>
    <w:p w:rsidR="00000000" w:rsidDel="00000000" w:rsidP="00000000" w:rsidRDefault="00000000" w:rsidRPr="00000000" w14:paraId="000005C8">
      <w:pPr>
        <w:rPr>
          <w:rFonts w:ascii="Roboto" w:cs="Roboto" w:eastAsia="Roboto" w:hAnsi="Roboto"/>
          <w:b w:val="1"/>
          <w:sz w:val="26"/>
          <w:szCs w:val="26"/>
        </w:rPr>
      </w:pPr>
      <w:r w:rsidDel="00000000" w:rsidR="00000000" w:rsidRPr="00000000">
        <w:rPr>
          <w:rFonts w:ascii="Roboto" w:cs="Roboto" w:eastAsia="Roboto" w:hAnsi="Roboto"/>
          <w:rtl w:val="0"/>
        </w:rPr>
        <w:t xml:space="preserve">AMEX networking team provides the networking and security infrastructure for all AMEX applications. The layout for the GCP network design is outlined below :</w:t>
      </w:r>
      <w:r w:rsidDel="00000000" w:rsidR="00000000" w:rsidRPr="00000000">
        <w:rPr>
          <w:rtl w:val="0"/>
        </w:rPr>
      </w:r>
    </w:p>
    <w:p w:rsidR="00000000" w:rsidDel="00000000" w:rsidP="00000000" w:rsidRDefault="00000000" w:rsidRPr="00000000" w14:paraId="000005C9">
      <w:pPr>
        <w:spacing w:after="120" w:before="360" w:lineRule="auto"/>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5CA">
      <w:pPr>
        <w:spacing w:after="120" w:before="360" w:lineRule="auto"/>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5CB">
      <w:pPr>
        <w:spacing w:after="120" w:before="360" w:lineRule="auto"/>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5CC">
      <w:pPr>
        <w:spacing w:after="120" w:before="360" w:lineRule="auto"/>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5CD">
      <w:pPr>
        <w:spacing w:after="120" w:before="360" w:lineRule="auto"/>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5CE">
      <w:pPr>
        <w:spacing w:after="120" w:before="360" w:lineRule="auto"/>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5CF">
      <w:pPr>
        <w:spacing w:after="120" w:before="360" w:lineRule="auto"/>
        <w:rPr>
          <w:rFonts w:ascii="Roboto" w:cs="Roboto" w:eastAsia="Roboto" w:hAnsi="Roboto"/>
          <w:color w:val="000000"/>
          <w:sz w:val="32"/>
          <w:szCs w:val="32"/>
        </w:rPr>
      </w:pPr>
      <w:r w:rsidDel="00000000" w:rsidR="00000000" w:rsidRPr="00000000">
        <w:rPr>
          <w:rFonts w:ascii="Roboto" w:cs="Roboto" w:eastAsia="Roboto" w:hAnsi="Roboto"/>
          <w:b w:val="1"/>
          <w:color w:val="757575"/>
          <w:sz w:val="26"/>
          <w:szCs w:val="26"/>
          <w:rtl w:val="0"/>
        </w:rPr>
        <w:t xml:space="preserve">Current Phase(no direct Internet Ingress and Egress into GCP) :</w:t>
      </w:r>
      <w:r w:rsidDel="00000000" w:rsidR="00000000" w:rsidRPr="00000000">
        <w:rPr>
          <w:rFonts w:ascii="Roboto" w:cs="Roboto" w:eastAsia="Roboto" w:hAnsi="Roboto"/>
          <w:color w:val="000000"/>
          <w:sz w:val="32"/>
          <w:szCs w:val="32"/>
          <w:rtl w:val="0"/>
        </w:rPr>
        <w:t xml:space="preserve"> </w:t>
      </w:r>
    </w:p>
    <w:p w:rsidR="00000000" w:rsidDel="00000000" w:rsidP="00000000" w:rsidRDefault="00000000" w:rsidRPr="00000000" w14:paraId="000005D0">
      <w:pPr>
        <w:ind w:left="-1440" w:right="-1440" w:firstLine="0"/>
        <w:rPr>
          <w:rFonts w:ascii="Roboto" w:cs="Roboto" w:eastAsia="Roboto" w:hAnsi="Roboto"/>
          <w:b w:val="1"/>
          <w:sz w:val="26"/>
          <w:szCs w:val="26"/>
        </w:rPr>
      </w:pPr>
      <w:r w:rsidDel="00000000" w:rsidR="00000000" w:rsidRPr="00000000">
        <w:rPr>
          <w:b w:val="1"/>
          <w:sz w:val="26"/>
          <w:szCs w:val="26"/>
        </w:rPr>
        <w:drawing>
          <wp:inline distB="114300" distT="114300" distL="114300" distR="114300">
            <wp:extent cx="7786688" cy="7150276"/>
            <wp:effectExtent b="0" l="0" r="0" t="0"/>
            <wp:docPr id="26"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7786688" cy="7150276"/>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spacing w:after="120" w:before="360" w:lineRule="auto"/>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5D2">
      <w:pPr>
        <w:spacing w:after="120" w:before="360" w:lineRule="auto"/>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5D3">
      <w:pPr>
        <w:ind w:left="-1440" w:firstLine="1440"/>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5D4">
      <w:pPr>
        <w:pStyle w:val="Heading2"/>
        <w:rPr>
          <w:rFonts w:ascii="Roboto" w:cs="Roboto" w:eastAsia="Roboto" w:hAnsi="Roboto"/>
          <w:color w:val="3c78d8"/>
        </w:rPr>
      </w:pPr>
      <w:bookmarkStart w:colFirst="0" w:colLast="0" w:name="_q706f6sb8xyf" w:id="55"/>
      <w:bookmarkEnd w:id="55"/>
      <w:r w:rsidDel="00000000" w:rsidR="00000000" w:rsidRPr="00000000">
        <w:rPr>
          <w:rtl w:val="0"/>
        </w:rPr>
      </w:r>
    </w:p>
    <w:p w:rsidR="00000000" w:rsidDel="00000000" w:rsidP="00000000" w:rsidRDefault="00000000" w:rsidRPr="00000000" w14:paraId="000005D5">
      <w:pPr>
        <w:pStyle w:val="Heading2"/>
        <w:rPr>
          <w:rFonts w:ascii="Roboto" w:cs="Roboto" w:eastAsia="Roboto" w:hAnsi="Roboto"/>
        </w:rPr>
      </w:pPr>
      <w:bookmarkStart w:colFirst="0" w:colLast="0" w:name="_fu0oje162999" w:id="56"/>
      <w:bookmarkEnd w:id="56"/>
      <w:r w:rsidDel="00000000" w:rsidR="00000000" w:rsidRPr="00000000">
        <w:rPr>
          <w:rFonts w:ascii="Roboto" w:cs="Roboto" w:eastAsia="Roboto" w:hAnsi="Roboto"/>
          <w:color w:val="3c78d8"/>
          <w:rtl w:val="0"/>
        </w:rPr>
        <w:t xml:space="preserve">4.1 Networking requirements</w:t>
      </w:r>
      <w:r w:rsidDel="00000000" w:rsidR="00000000" w:rsidRPr="00000000">
        <w:rPr>
          <w:rtl w:val="0"/>
        </w:rPr>
      </w:r>
    </w:p>
    <w:p w:rsidR="00000000" w:rsidDel="00000000" w:rsidP="00000000" w:rsidRDefault="00000000" w:rsidRPr="00000000" w14:paraId="000005D6">
      <w:pPr>
        <w:rPr>
          <w:rFonts w:ascii="Roboto" w:cs="Roboto" w:eastAsia="Roboto" w:hAnsi="Roboto"/>
        </w:rPr>
      </w:pPr>
      <w:r w:rsidDel="00000000" w:rsidR="00000000" w:rsidRPr="00000000">
        <w:rPr>
          <w:rFonts w:ascii="Roboto" w:cs="Roboto" w:eastAsia="Roboto" w:hAnsi="Roboto"/>
          <w:rtl w:val="0"/>
        </w:rPr>
        <w:t xml:space="preserve">The network group within AMEX has a number of key requirements for the GCP network architecture design. The main requirements are as follows:</w:t>
      </w:r>
    </w:p>
    <w:p w:rsidR="00000000" w:rsidDel="00000000" w:rsidP="00000000" w:rsidRDefault="00000000" w:rsidRPr="00000000" w14:paraId="000005D7">
      <w:pPr>
        <w:numPr>
          <w:ilvl w:val="0"/>
          <w:numId w:val="45"/>
        </w:numPr>
        <w:ind w:left="720" w:hanging="360"/>
        <w:rPr>
          <w:rFonts w:ascii="Roboto" w:cs="Roboto" w:eastAsia="Roboto" w:hAnsi="Roboto"/>
        </w:rPr>
      </w:pPr>
      <w:r w:rsidDel="00000000" w:rsidR="00000000" w:rsidRPr="00000000">
        <w:rPr>
          <w:rFonts w:ascii="Roboto" w:cs="Roboto" w:eastAsia="Roboto" w:hAnsi="Roboto"/>
          <w:rtl w:val="0"/>
        </w:rPr>
        <w:t xml:space="preserve">C</w:t>
      </w:r>
      <w:r w:rsidDel="00000000" w:rsidR="00000000" w:rsidRPr="00000000">
        <w:rPr>
          <w:rFonts w:ascii="Roboto" w:cs="Roboto" w:eastAsia="Roboto" w:hAnsi="Roboto"/>
          <w:rtl w:val="0"/>
        </w:rPr>
        <w:t xml:space="preserve">entralized network team would be governing VPC routing, connectivity to DC and subnet allocation for app-teams. The NetSec would govern firewalling and communication requirements from application-team VMs(BU-1) to on-premises or other application-team VMs(BU-2).</w:t>
      </w:r>
      <w:r w:rsidDel="00000000" w:rsidR="00000000" w:rsidRPr="00000000">
        <w:rPr>
          <w:rtl w:val="0"/>
        </w:rPr>
      </w:r>
    </w:p>
    <w:p w:rsidR="00000000" w:rsidDel="00000000" w:rsidP="00000000" w:rsidRDefault="00000000" w:rsidRPr="00000000" w14:paraId="000005D8">
      <w:pPr>
        <w:numPr>
          <w:ilvl w:val="0"/>
          <w:numId w:val="45"/>
        </w:numPr>
        <w:ind w:left="720" w:hanging="360"/>
        <w:rPr>
          <w:rFonts w:ascii="Roboto" w:cs="Roboto" w:eastAsia="Roboto" w:hAnsi="Roboto"/>
        </w:rPr>
      </w:pPr>
      <w:r w:rsidDel="00000000" w:rsidR="00000000" w:rsidRPr="00000000">
        <w:rPr>
          <w:rFonts w:ascii="Roboto" w:cs="Roboto" w:eastAsia="Roboto" w:hAnsi="Roboto"/>
          <w:rtl w:val="0"/>
        </w:rPr>
        <w:t xml:space="preserve">Exposure of application team VMs to the internet is not allowed as part of the initial phase (current phase). When native internet ingress/egress directly into GCP is allowed(later phase), a FW appliance in GCP will be needed. This appliance will also perform internal WAF capabilities.</w:t>
      </w:r>
    </w:p>
    <w:p w:rsidR="00000000" w:rsidDel="00000000" w:rsidP="00000000" w:rsidRDefault="00000000" w:rsidRPr="00000000" w14:paraId="000005D9">
      <w:pPr>
        <w:numPr>
          <w:ilvl w:val="0"/>
          <w:numId w:val="45"/>
        </w:numPr>
        <w:ind w:left="720" w:hanging="360"/>
        <w:rPr>
          <w:rFonts w:ascii="Roboto" w:cs="Roboto" w:eastAsia="Roboto" w:hAnsi="Roboto"/>
        </w:rPr>
      </w:pPr>
      <w:r w:rsidDel="00000000" w:rsidR="00000000" w:rsidRPr="00000000">
        <w:rPr>
          <w:rFonts w:ascii="Roboto" w:cs="Roboto" w:eastAsia="Roboto" w:hAnsi="Roboto"/>
          <w:rtl w:val="0"/>
        </w:rPr>
        <w:t xml:space="preserve">As part of the current phase, all internet egress traffic from GCP hosted applications has to go through DC and needs to be inspected by an Onprem FW appliance. Appliance also provides WAF capabilities.</w:t>
      </w:r>
      <w:r w:rsidDel="00000000" w:rsidR="00000000" w:rsidRPr="00000000">
        <w:rPr>
          <w:rFonts w:ascii="Roboto" w:cs="Roboto" w:eastAsia="Roboto" w:hAnsi="Roboto"/>
          <w:rtl w:val="0"/>
        </w:rPr>
        <w:t xml:space="preserve"> Internet ingress into GCP hosted applications is not allowed.</w:t>
      </w:r>
    </w:p>
    <w:p w:rsidR="00000000" w:rsidDel="00000000" w:rsidP="00000000" w:rsidRDefault="00000000" w:rsidRPr="00000000" w14:paraId="000005DA">
      <w:pPr>
        <w:numPr>
          <w:ilvl w:val="0"/>
          <w:numId w:val="45"/>
        </w:numPr>
        <w:ind w:left="720" w:hanging="360"/>
        <w:rPr>
          <w:rFonts w:ascii="Roboto" w:cs="Roboto" w:eastAsia="Roboto" w:hAnsi="Roboto"/>
        </w:rPr>
      </w:pPr>
      <w:r w:rsidDel="00000000" w:rsidR="00000000" w:rsidRPr="00000000">
        <w:rPr>
          <w:rFonts w:ascii="Roboto" w:cs="Roboto" w:eastAsia="Roboto" w:hAnsi="Roboto"/>
          <w:rtl w:val="0"/>
        </w:rPr>
        <w:t xml:space="preserve">All DC traffic (on prem servers) to GCP hosted applications must be inspected by an Onprem FW appliance. This appliance should have WAF capabilities. </w:t>
      </w:r>
    </w:p>
    <w:p w:rsidR="00000000" w:rsidDel="00000000" w:rsidP="00000000" w:rsidRDefault="00000000" w:rsidRPr="00000000" w14:paraId="000005DB">
      <w:pPr>
        <w:numPr>
          <w:ilvl w:val="0"/>
          <w:numId w:val="45"/>
        </w:numPr>
        <w:ind w:left="720" w:hanging="360"/>
        <w:rPr>
          <w:rFonts w:ascii="Roboto" w:cs="Roboto" w:eastAsia="Roboto" w:hAnsi="Roboto"/>
        </w:rPr>
      </w:pPr>
      <w:r w:rsidDel="00000000" w:rsidR="00000000" w:rsidRPr="00000000">
        <w:rPr>
          <w:rFonts w:ascii="Roboto" w:cs="Roboto" w:eastAsia="Roboto" w:hAnsi="Roboto"/>
          <w:rtl w:val="0"/>
        </w:rPr>
        <w:t xml:space="preserve">Inter-application traffic hosted in a distinct GCP environment ( prod and non-prod) needs to be inspected by the Onprem FW appliance with WAF Capabilities. </w:t>
      </w:r>
    </w:p>
    <w:p w:rsidR="00000000" w:rsidDel="00000000" w:rsidP="00000000" w:rsidRDefault="00000000" w:rsidRPr="00000000" w14:paraId="000005DC">
      <w:pPr>
        <w:numPr>
          <w:ilvl w:val="0"/>
          <w:numId w:val="45"/>
        </w:numPr>
        <w:ind w:left="720" w:hanging="360"/>
        <w:rPr>
          <w:rFonts w:ascii="Roboto" w:cs="Roboto" w:eastAsia="Roboto" w:hAnsi="Roboto"/>
        </w:rPr>
      </w:pPr>
      <w:r w:rsidDel="00000000" w:rsidR="00000000" w:rsidRPr="00000000">
        <w:rPr>
          <w:rFonts w:ascii="Roboto" w:cs="Roboto" w:eastAsia="Roboto" w:hAnsi="Roboto"/>
          <w:rtl w:val="0"/>
        </w:rPr>
        <w:t xml:space="preserve">VPC Service controls will be leveraged by AMEX for the prevention of data-exfiltration. There will be a separate perimeter for prod, non-prod applications</w:t>
      </w:r>
      <w:r w:rsidDel="00000000" w:rsidR="00000000" w:rsidRPr="00000000">
        <w:rPr>
          <w:rFonts w:ascii="Roboto" w:cs="Roboto" w:eastAsia="Roboto" w:hAnsi="Roboto"/>
          <w:rtl w:val="0"/>
        </w:rPr>
        <w:t xml:space="preserve">. There will also be a defined set of ingress/egress access rules for partner-services consuming prod/non-prod GCP applications. </w:t>
      </w:r>
    </w:p>
    <w:p w:rsidR="00000000" w:rsidDel="00000000" w:rsidP="00000000" w:rsidRDefault="00000000" w:rsidRPr="00000000" w14:paraId="000005DD">
      <w:pPr>
        <w:numPr>
          <w:ilvl w:val="0"/>
          <w:numId w:val="45"/>
        </w:numPr>
        <w:ind w:left="720" w:hanging="360"/>
        <w:rPr>
          <w:rFonts w:ascii="Roboto" w:cs="Roboto" w:eastAsia="Roboto" w:hAnsi="Roboto"/>
        </w:rPr>
      </w:pPr>
      <w:r w:rsidDel="00000000" w:rsidR="00000000" w:rsidRPr="00000000">
        <w:rPr>
          <w:rFonts w:ascii="Roboto" w:cs="Roboto" w:eastAsia="Roboto" w:hAnsi="Roboto"/>
          <w:rtl w:val="0"/>
        </w:rPr>
        <w:t xml:space="preserve">Production Data-Sets need to be anonymized and copied over to non-prod Data-sets. This  transaction must be enforced with the right security controls. </w:t>
      </w:r>
    </w:p>
    <w:p w:rsidR="00000000" w:rsidDel="00000000" w:rsidP="00000000" w:rsidRDefault="00000000" w:rsidRPr="00000000" w14:paraId="000005DE">
      <w:pPr>
        <w:numPr>
          <w:ilvl w:val="0"/>
          <w:numId w:val="45"/>
        </w:numPr>
        <w:ind w:left="720" w:hanging="360"/>
        <w:rPr>
          <w:rFonts w:ascii="Roboto" w:cs="Roboto" w:eastAsia="Roboto" w:hAnsi="Roboto"/>
        </w:rPr>
      </w:pPr>
      <w:r w:rsidDel="00000000" w:rsidR="00000000" w:rsidRPr="00000000">
        <w:rPr>
          <w:rFonts w:ascii="Roboto" w:cs="Roboto" w:eastAsia="Roboto" w:hAnsi="Roboto"/>
          <w:rtl w:val="0"/>
        </w:rPr>
        <w:t xml:space="preserve">Inter VM communication should be encrypted by default and all traffic-paths must be controlled by the Net-Sec team.</w:t>
      </w:r>
    </w:p>
    <w:p w:rsidR="00000000" w:rsidDel="00000000" w:rsidP="00000000" w:rsidRDefault="00000000" w:rsidRPr="00000000" w14:paraId="000005DF">
      <w:pPr>
        <w:rPr>
          <w:rFonts w:ascii="Roboto" w:cs="Roboto" w:eastAsia="Roboto" w:hAnsi="Roboto"/>
        </w:rPr>
      </w:pPr>
      <w:r w:rsidDel="00000000" w:rsidR="00000000" w:rsidRPr="00000000">
        <w:rPr>
          <w:rtl w:val="0"/>
        </w:rPr>
      </w:r>
    </w:p>
    <w:p w:rsidR="00000000" w:rsidDel="00000000" w:rsidP="00000000" w:rsidRDefault="00000000" w:rsidRPr="00000000" w14:paraId="000005E0">
      <w:pPr>
        <w:rPr>
          <w:rFonts w:ascii="Roboto" w:cs="Roboto" w:eastAsia="Roboto" w:hAnsi="Roboto"/>
        </w:rPr>
      </w:pPr>
      <w:r w:rsidDel="00000000" w:rsidR="00000000" w:rsidRPr="00000000">
        <w:rPr>
          <w:rtl w:val="0"/>
        </w:rPr>
      </w:r>
    </w:p>
    <w:p w:rsidR="00000000" w:rsidDel="00000000" w:rsidP="00000000" w:rsidRDefault="00000000" w:rsidRPr="00000000" w14:paraId="000005E1">
      <w:pPr>
        <w:rPr>
          <w:rFonts w:ascii="Roboto" w:cs="Roboto" w:eastAsia="Roboto" w:hAnsi="Roboto"/>
          <w:color w:val="666666"/>
        </w:rPr>
      </w:pPr>
      <w:r w:rsidDel="00000000" w:rsidR="00000000" w:rsidRPr="00000000">
        <w:rPr>
          <w:rFonts w:ascii="Roboto" w:cs="Roboto" w:eastAsia="Roboto" w:hAnsi="Roboto"/>
          <w:color w:val="666666"/>
          <w:rtl w:val="0"/>
        </w:rPr>
        <w:t xml:space="preserve">Note : GCP hosted services that require direct internet exposure need to go through an exception process. </w:t>
      </w:r>
      <w:r w:rsidDel="00000000" w:rsidR="00000000" w:rsidRPr="00000000">
        <w:rPr>
          <w:rFonts w:ascii="Roboto" w:cs="Roboto" w:eastAsia="Roboto" w:hAnsi="Roboto"/>
          <w:b w:val="1"/>
          <w:color w:val="666666"/>
          <w:rtl w:val="0"/>
        </w:rPr>
        <w:t xml:space="preserve">This is not part of the current phase deployment model in GCP and is part of a </w:t>
      </w:r>
      <w:hyperlink w:anchor="_h5ge04r4hvws">
        <w:r w:rsidDel="00000000" w:rsidR="00000000" w:rsidRPr="00000000">
          <w:rPr>
            <w:rFonts w:ascii="Roboto" w:cs="Roboto" w:eastAsia="Roboto" w:hAnsi="Roboto"/>
            <w:b w:val="1"/>
            <w:color w:val="1155cc"/>
            <w:u w:val="single"/>
            <w:rtl w:val="0"/>
          </w:rPr>
          <w:t xml:space="preserve">future phase</w:t>
        </w:r>
      </w:hyperlink>
      <w:r w:rsidDel="00000000" w:rsidR="00000000" w:rsidRPr="00000000">
        <w:rPr>
          <w:rFonts w:ascii="Roboto" w:cs="Roboto" w:eastAsia="Roboto" w:hAnsi="Roboto"/>
          <w:color w:val="666666"/>
          <w:rtl w:val="0"/>
        </w:rPr>
        <w:t xml:space="preserve">. When approving such a request in the future, the following conditions have to be met : </w:t>
      </w:r>
    </w:p>
    <w:p w:rsidR="00000000" w:rsidDel="00000000" w:rsidP="00000000" w:rsidRDefault="00000000" w:rsidRPr="00000000" w14:paraId="000005E2">
      <w:pPr>
        <w:numPr>
          <w:ilvl w:val="0"/>
          <w:numId w:val="34"/>
        </w:numPr>
        <w:ind w:left="720" w:hanging="360"/>
        <w:rPr>
          <w:rFonts w:ascii="Roboto" w:cs="Roboto" w:eastAsia="Roboto" w:hAnsi="Roboto"/>
          <w:color w:val="666666"/>
        </w:rPr>
      </w:pPr>
      <w:r w:rsidDel="00000000" w:rsidR="00000000" w:rsidRPr="00000000">
        <w:rPr>
          <w:rFonts w:ascii="Roboto" w:cs="Roboto" w:eastAsia="Roboto" w:hAnsi="Roboto"/>
          <w:color w:val="666666"/>
          <w:rtl w:val="0"/>
        </w:rPr>
        <w:t xml:space="preserve">Hosted services must be exposed using HTTPS LB and have a WAF such as Cloud Armor enabled with the right set of preconfigured rules. </w:t>
      </w:r>
    </w:p>
    <w:p w:rsidR="00000000" w:rsidDel="00000000" w:rsidP="00000000" w:rsidRDefault="00000000" w:rsidRPr="00000000" w14:paraId="000005E3">
      <w:pPr>
        <w:numPr>
          <w:ilvl w:val="0"/>
          <w:numId w:val="34"/>
        </w:numPr>
        <w:ind w:left="720" w:hanging="360"/>
        <w:rPr>
          <w:rFonts w:ascii="Roboto" w:cs="Roboto" w:eastAsia="Roboto" w:hAnsi="Roboto"/>
          <w:color w:val="666666"/>
          <w:u w:val="none"/>
        </w:rPr>
      </w:pPr>
      <w:r w:rsidDel="00000000" w:rsidR="00000000" w:rsidRPr="00000000">
        <w:rPr>
          <w:rFonts w:ascii="Roboto" w:cs="Roboto" w:eastAsia="Roboto" w:hAnsi="Roboto"/>
          <w:color w:val="666666"/>
          <w:rtl w:val="0"/>
        </w:rPr>
        <w:t xml:space="preserve">PAN-VM Series/Security-Appliance must be deployed in the architecture. </w:t>
      </w:r>
    </w:p>
    <w:p w:rsidR="00000000" w:rsidDel="00000000" w:rsidP="00000000" w:rsidRDefault="00000000" w:rsidRPr="00000000" w14:paraId="000005E4">
      <w:pPr>
        <w:numPr>
          <w:ilvl w:val="0"/>
          <w:numId w:val="34"/>
        </w:numPr>
        <w:ind w:left="720" w:hanging="360"/>
        <w:rPr>
          <w:color w:val="666666"/>
        </w:rPr>
      </w:pPr>
      <w:r w:rsidDel="00000000" w:rsidR="00000000" w:rsidRPr="00000000">
        <w:rPr>
          <w:rFonts w:ascii="Roboto" w:cs="Roboto" w:eastAsia="Roboto" w:hAnsi="Roboto"/>
          <w:color w:val="666666"/>
          <w:rtl w:val="0"/>
        </w:rPr>
        <w:t xml:space="preserve">Hosted services must be spun up ideally in a shared-VPC(</w:t>
      </w:r>
      <w:r w:rsidDel="00000000" w:rsidR="00000000" w:rsidRPr="00000000">
        <w:rPr>
          <w:rFonts w:ascii="Roboto" w:cs="Roboto" w:eastAsia="Roboto" w:hAnsi="Roboto"/>
          <w:b w:val="1"/>
          <w:color w:val="666666"/>
          <w:rtl w:val="0"/>
        </w:rPr>
        <w:t xml:space="preserve">external Shared VPC</w:t>
      </w:r>
      <w:r w:rsidDel="00000000" w:rsidR="00000000" w:rsidRPr="00000000">
        <w:rPr>
          <w:rFonts w:ascii="Roboto" w:cs="Roboto" w:eastAsia="Roboto" w:hAnsi="Roboto"/>
          <w:color w:val="666666"/>
          <w:rtl w:val="0"/>
        </w:rPr>
        <w:t xml:space="preserve">) that is different from the shared-VPC used for internal applications. This external Shared-VPC will be connected to the untrust/connectivity VPC using PAN-GCP/security appliance. </w:t>
      </w:r>
    </w:p>
    <w:p w:rsidR="00000000" w:rsidDel="00000000" w:rsidP="00000000" w:rsidRDefault="00000000" w:rsidRPr="00000000" w14:paraId="000005E5">
      <w:pPr>
        <w:numPr>
          <w:ilvl w:val="0"/>
          <w:numId w:val="34"/>
        </w:numPr>
        <w:ind w:left="720" w:hanging="360"/>
        <w:rPr>
          <w:rFonts w:ascii="Roboto" w:cs="Roboto" w:eastAsia="Roboto" w:hAnsi="Roboto"/>
          <w:color w:val="666666"/>
        </w:rPr>
      </w:pPr>
      <w:r w:rsidDel="00000000" w:rsidR="00000000" w:rsidRPr="00000000">
        <w:rPr>
          <w:rFonts w:ascii="Roboto" w:cs="Roboto" w:eastAsia="Roboto" w:hAnsi="Roboto"/>
          <w:color w:val="666666"/>
          <w:rtl w:val="0"/>
        </w:rPr>
        <w:t xml:space="preserve">Need for inspection of direct internet ingress and egress, DC ingress and egress is met through the PAN-GCP appliance for IPS/IDS purposes. </w:t>
      </w:r>
    </w:p>
    <w:p w:rsidR="00000000" w:rsidDel="00000000" w:rsidP="00000000" w:rsidRDefault="00000000" w:rsidRPr="00000000" w14:paraId="000005E6">
      <w:pPr>
        <w:numPr>
          <w:ilvl w:val="0"/>
          <w:numId w:val="34"/>
        </w:numPr>
        <w:ind w:left="720" w:hanging="360"/>
        <w:rPr>
          <w:rFonts w:ascii="Roboto" w:cs="Roboto" w:eastAsia="Roboto" w:hAnsi="Roboto"/>
          <w:color w:val="666666"/>
        </w:rPr>
      </w:pPr>
      <w:r w:rsidDel="00000000" w:rsidR="00000000" w:rsidRPr="00000000">
        <w:rPr>
          <w:rFonts w:ascii="Roboto" w:cs="Roboto" w:eastAsia="Roboto" w:hAnsi="Roboto"/>
          <w:color w:val="666666"/>
          <w:rtl w:val="0"/>
        </w:rPr>
        <w:t xml:space="preserve">Creation of GCP FW Rule for HTTPS LB range for ingress and egress with the target=backendserviceVM/service-account.     </w:t>
      </w:r>
    </w:p>
    <w:p w:rsidR="00000000" w:rsidDel="00000000" w:rsidP="00000000" w:rsidRDefault="00000000" w:rsidRPr="00000000" w14:paraId="000005E7">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5E8">
      <w:pPr>
        <w:rPr>
          <w:rFonts w:ascii="Roboto" w:cs="Roboto" w:eastAsia="Roboto" w:hAnsi="Roboto"/>
          <w:color w:val="000000"/>
        </w:rPr>
      </w:pPr>
      <w:r w:rsidDel="00000000" w:rsidR="00000000" w:rsidRPr="00000000">
        <w:rPr>
          <w:rtl w:val="0"/>
        </w:rPr>
      </w:r>
    </w:p>
    <w:p w:rsidR="00000000" w:rsidDel="00000000" w:rsidP="00000000" w:rsidRDefault="00000000" w:rsidRPr="00000000" w14:paraId="000005E9">
      <w:pPr>
        <w:rPr>
          <w:rFonts w:ascii="Roboto" w:cs="Roboto" w:eastAsia="Roboto" w:hAnsi="Roboto"/>
          <w:color w:val="000000"/>
        </w:rPr>
      </w:pPr>
      <w:r w:rsidDel="00000000" w:rsidR="00000000" w:rsidRPr="00000000">
        <w:rPr>
          <w:rtl w:val="0"/>
        </w:rPr>
      </w:r>
    </w:p>
    <w:p w:rsidR="00000000" w:rsidDel="00000000" w:rsidP="00000000" w:rsidRDefault="00000000" w:rsidRPr="00000000" w14:paraId="000005EA">
      <w:pPr>
        <w:pStyle w:val="Heading2"/>
        <w:rPr>
          <w:rFonts w:ascii="Roboto" w:cs="Roboto" w:eastAsia="Roboto" w:hAnsi="Roboto"/>
          <w:color w:val="3c78d8"/>
        </w:rPr>
      </w:pPr>
      <w:bookmarkStart w:colFirst="0" w:colLast="0" w:name="_5yeugb1zloby" w:id="57"/>
      <w:bookmarkEnd w:id="57"/>
      <w:r w:rsidDel="00000000" w:rsidR="00000000" w:rsidRPr="00000000">
        <w:rPr>
          <w:rFonts w:ascii="Roboto" w:cs="Roboto" w:eastAsia="Roboto" w:hAnsi="Roboto"/>
          <w:color w:val="3c78d8"/>
          <w:rtl w:val="0"/>
        </w:rPr>
        <w:t xml:space="preserve">4.2 Proposed VPC Design</w:t>
      </w:r>
    </w:p>
    <w:p w:rsidR="00000000" w:rsidDel="00000000" w:rsidP="00000000" w:rsidRDefault="00000000" w:rsidRPr="00000000" w14:paraId="000005EB">
      <w:pPr>
        <w:pStyle w:val="Heading3"/>
        <w:spacing w:after="80" w:before="320" w:lineRule="auto"/>
        <w:rPr>
          <w:rFonts w:ascii="Roboto" w:cs="Roboto" w:eastAsia="Roboto" w:hAnsi="Roboto"/>
          <w:color w:val="3c78d8"/>
        </w:rPr>
      </w:pPr>
      <w:bookmarkStart w:colFirst="0" w:colLast="0" w:name="_auzkpwdyyaj2" w:id="58"/>
      <w:bookmarkEnd w:id="58"/>
      <w:r w:rsidDel="00000000" w:rsidR="00000000" w:rsidRPr="00000000">
        <w:rPr>
          <w:rFonts w:ascii="Roboto" w:cs="Roboto" w:eastAsia="Roboto" w:hAnsi="Roboto"/>
          <w:color w:val="3c78d8"/>
          <w:rtl w:val="0"/>
        </w:rPr>
        <w:t xml:space="preserve">4.2.1 </w:t>
      </w:r>
      <w:hyperlink w:anchor="_6ze32o7hh6pb">
        <w:r w:rsidDel="00000000" w:rsidR="00000000" w:rsidRPr="00000000">
          <w:rPr>
            <w:rFonts w:ascii="Roboto" w:cs="Roboto" w:eastAsia="Roboto" w:hAnsi="Roboto"/>
            <w:color w:val="3c78d8"/>
            <w:sz w:val="26"/>
            <w:szCs w:val="26"/>
            <w:rtl w:val="0"/>
          </w:rPr>
          <w:t xml:space="preserve">Current Phase </w:t>
        </w:r>
      </w:hyperlink>
      <w:r w:rsidDel="00000000" w:rsidR="00000000" w:rsidRPr="00000000">
        <w:rPr>
          <w:rtl w:val="0"/>
        </w:rPr>
      </w:r>
    </w:p>
    <w:p w:rsidR="00000000" w:rsidDel="00000000" w:rsidP="00000000" w:rsidRDefault="00000000" w:rsidRPr="00000000" w14:paraId="000005EC">
      <w:pPr>
        <w:rPr>
          <w:rFonts w:ascii="Roboto" w:cs="Roboto" w:eastAsia="Roboto" w:hAnsi="Roboto"/>
        </w:rPr>
      </w:pPr>
      <w:r w:rsidDel="00000000" w:rsidR="00000000" w:rsidRPr="00000000">
        <w:rPr>
          <w:rFonts w:ascii="Roboto" w:cs="Roboto" w:eastAsia="Roboto" w:hAnsi="Roboto"/>
          <w:rtl w:val="0"/>
        </w:rPr>
        <w:t xml:space="preserve">This section documents the network architecture that has been proposed to the AMEX Network team. </w:t>
      </w:r>
    </w:p>
    <w:p w:rsidR="00000000" w:rsidDel="00000000" w:rsidP="00000000" w:rsidRDefault="00000000" w:rsidRPr="00000000" w14:paraId="000005ED">
      <w:pPr>
        <w:rPr>
          <w:rFonts w:ascii="Roboto" w:cs="Roboto" w:eastAsia="Roboto" w:hAnsi="Roboto"/>
        </w:rPr>
      </w:pPr>
      <w:r w:rsidDel="00000000" w:rsidR="00000000" w:rsidRPr="00000000">
        <w:rPr>
          <w:rtl w:val="0"/>
        </w:rPr>
      </w:r>
    </w:p>
    <w:p w:rsidR="00000000" w:rsidDel="00000000" w:rsidP="00000000" w:rsidRDefault="00000000" w:rsidRPr="00000000" w14:paraId="000005EE">
      <w:pPr>
        <w:rPr>
          <w:rFonts w:ascii="Roboto" w:cs="Roboto" w:eastAsia="Roboto" w:hAnsi="Roboto"/>
        </w:rPr>
      </w:pPr>
      <w:r w:rsidDel="00000000" w:rsidR="00000000" w:rsidRPr="00000000">
        <w:rPr>
          <w:rFonts w:ascii="Roboto" w:cs="Roboto" w:eastAsia="Roboto" w:hAnsi="Roboto"/>
          <w:rtl w:val="0"/>
        </w:rPr>
        <w:t xml:space="preserve">AMEX DCs are located at Greensboro, NC and Phoenix, Arizona. Based on DC location and latency to GCP regions,  the recommended GCP region mapping would be : </w:t>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DC</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GCP Region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Greensboro</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us-east4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Phoenix</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us-central1</w:t>
            </w:r>
          </w:p>
        </w:tc>
      </w:tr>
    </w:tbl>
    <w:p w:rsidR="00000000" w:rsidDel="00000000" w:rsidP="00000000" w:rsidRDefault="00000000" w:rsidRPr="00000000" w14:paraId="000005F5">
      <w:pPr>
        <w:rPr>
          <w:rFonts w:ascii="Roboto" w:cs="Roboto" w:eastAsia="Roboto" w:hAnsi="Roboto"/>
        </w:rPr>
      </w:pPr>
      <w:r w:rsidDel="00000000" w:rsidR="00000000" w:rsidRPr="00000000">
        <w:rPr>
          <w:rtl w:val="0"/>
        </w:rPr>
      </w:r>
    </w:p>
    <w:p w:rsidR="00000000" w:rsidDel="00000000" w:rsidP="00000000" w:rsidRDefault="00000000" w:rsidRPr="00000000" w14:paraId="000005F6">
      <w:pPr>
        <w:rPr>
          <w:rFonts w:ascii="Roboto" w:cs="Roboto" w:eastAsia="Roboto" w:hAnsi="Roboto"/>
        </w:rPr>
      </w:pPr>
      <w:r w:rsidDel="00000000" w:rsidR="00000000" w:rsidRPr="00000000">
        <w:rPr>
          <w:rtl w:val="0"/>
        </w:rPr>
      </w:r>
    </w:p>
    <w:p w:rsidR="00000000" w:rsidDel="00000000" w:rsidP="00000000" w:rsidRDefault="00000000" w:rsidRPr="00000000" w14:paraId="000005F7">
      <w:pPr>
        <w:rPr>
          <w:rFonts w:ascii="Roboto" w:cs="Roboto" w:eastAsia="Roboto" w:hAnsi="Roboto"/>
        </w:rPr>
      </w:pPr>
      <w:r w:rsidDel="00000000" w:rsidR="00000000" w:rsidRPr="00000000">
        <w:rPr>
          <w:rFonts w:ascii="Roboto" w:cs="Roboto" w:eastAsia="Roboto" w:hAnsi="Roboto"/>
          <w:rtl w:val="0"/>
        </w:rPr>
        <w:t xml:space="preserve">Based on the Network requirements stated </w:t>
      </w:r>
      <w:hyperlink w:anchor="_fu0oje162999">
        <w:r w:rsidDel="00000000" w:rsidR="00000000" w:rsidRPr="00000000">
          <w:rPr>
            <w:rFonts w:ascii="Roboto" w:cs="Roboto" w:eastAsia="Roboto" w:hAnsi="Roboto"/>
            <w:color w:val="1155cc"/>
            <w:u w:val="single"/>
            <w:rtl w:val="0"/>
          </w:rPr>
          <w:t xml:space="preserve">above</w:t>
        </w:r>
      </w:hyperlink>
      <w:r w:rsidDel="00000000" w:rsidR="00000000" w:rsidRPr="00000000">
        <w:rPr>
          <w:rFonts w:ascii="Roboto" w:cs="Roboto" w:eastAsia="Roboto" w:hAnsi="Roboto"/>
          <w:rtl w:val="0"/>
        </w:rPr>
        <w:t xml:space="preserve">, AMEX will leverage the </w:t>
      </w:r>
      <w:r w:rsidDel="00000000" w:rsidR="00000000" w:rsidRPr="00000000">
        <w:rPr>
          <w:rFonts w:ascii="Roboto" w:cs="Roboto" w:eastAsia="Roboto" w:hAnsi="Roboto"/>
          <w:b w:val="1"/>
          <w:rtl w:val="0"/>
        </w:rPr>
        <w:t xml:space="preserve">On-Prem FW Appliance </w:t>
      </w:r>
      <w:r w:rsidDel="00000000" w:rsidR="00000000" w:rsidRPr="00000000">
        <w:rPr>
          <w:rFonts w:ascii="Roboto" w:cs="Roboto" w:eastAsia="Roboto" w:hAnsi="Roboto"/>
          <w:rtl w:val="0"/>
        </w:rPr>
        <w:t xml:space="preserve">during the current/initial phase to  :</w:t>
      </w:r>
    </w:p>
    <w:p w:rsidR="00000000" w:rsidDel="00000000" w:rsidP="00000000" w:rsidRDefault="00000000" w:rsidRPr="00000000" w14:paraId="000005F8">
      <w:pPr>
        <w:numPr>
          <w:ilvl w:val="0"/>
          <w:numId w:val="55"/>
        </w:numPr>
        <w:ind w:left="720" w:hanging="360"/>
        <w:rPr>
          <w:rFonts w:ascii="Roboto" w:cs="Roboto" w:eastAsia="Roboto" w:hAnsi="Roboto"/>
        </w:rPr>
      </w:pPr>
      <w:r w:rsidDel="00000000" w:rsidR="00000000" w:rsidRPr="00000000">
        <w:rPr>
          <w:rFonts w:ascii="Roboto" w:cs="Roboto" w:eastAsia="Roboto" w:hAnsi="Roboto"/>
          <w:rtl w:val="0"/>
        </w:rPr>
        <w:t xml:space="preserve">Inspect all traffic from DCs to GCP</w:t>
      </w:r>
    </w:p>
    <w:p w:rsidR="00000000" w:rsidDel="00000000" w:rsidP="00000000" w:rsidRDefault="00000000" w:rsidRPr="00000000" w14:paraId="000005F9">
      <w:pPr>
        <w:numPr>
          <w:ilvl w:val="0"/>
          <w:numId w:val="55"/>
        </w:numPr>
        <w:ind w:left="720" w:hanging="360"/>
        <w:rPr>
          <w:rFonts w:ascii="Roboto" w:cs="Roboto" w:eastAsia="Roboto" w:hAnsi="Roboto"/>
        </w:rPr>
      </w:pPr>
      <w:r w:rsidDel="00000000" w:rsidR="00000000" w:rsidRPr="00000000">
        <w:rPr>
          <w:rFonts w:ascii="Roboto" w:cs="Roboto" w:eastAsia="Roboto" w:hAnsi="Roboto"/>
          <w:rtl w:val="0"/>
        </w:rPr>
        <w:t xml:space="preserve">Inspect all traffic from Internet egress into GCP hosted applications</w:t>
      </w:r>
    </w:p>
    <w:p w:rsidR="00000000" w:rsidDel="00000000" w:rsidP="00000000" w:rsidRDefault="00000000" w:rsidRPr="00000000" w14:paraId="000005FA">
      <w:pPr>
        <w:numPr>
          <w:ilvl w:val="0"/>
          <w:numId w:val="55"/>
        </w:numPr>
        <w:ind w:left="720" w:hanging="360"/>
        <w:rPr>
          <w:rFonts w:ascii="Roboto" w:cs="Roboto" w:eastAsia="Roboto" w:hAnsi="Roboto"/>
        </w:rPr>
      </w:pPr>
      <w:r w:rsidDel="00000000" w:rsidR="00000000" w:rsidRPr="00000000">
        <w:rPr>
          <w:rFonts w:ascii="Roboto" w:cs="Roboto" w:eastAsia="Roboto" w:hAnsi="Roboto"/>
          <w:rtl w:val="0"/>
        </w:rPr>
        <w:t xml:space="preserve">Inspect all traffic across GCP prod and non-prod VPCs if any traffic-flows are ever allowed(not recommended)</w:t>
      </w:r>
    </w:p>
    <w:p w:rsidR="00000000" w:rsidDel="00000000" w:rsidP="00000000" w:rsidRDefault="00000000" w:rsidRPr="00000000" w14:paraId="000005FB">
      <w:pPr>
        <w:rPr>
          <w:rFonts w:ascii="Roboto" w:cs="Roboto" w:eastAsia="Roboto" w:hAnsi="Roboto"/>
          <w:color w:val="000000"/>
        </w:rPr>
      </w:pPr>
      <w:r w:rsidDel="00000000" w:rsidR="00000000" w:rsidRPr="00000000">
        <w:rPr>
          <w:rtl w:val="0"/>
        </w:rPr>
      </w:r>
    </w:p>
    <w:p w:rsidR="00000000" w:rsidDel="00000000" w:rsidP="00000000" w:rsidRDefault="00000000" w:rsidRPr="00000000" w14:paraId="000005FC">
      <w:pPr>
        <w:rPr>
          <w:rFonts w:ascii="Roboto" w:cs="Roboto" w:eastAsia="Roboto" w:hAnsi="Roboto"/>
          <w:color w:val="000000"/>
        </w:rPr>
      </w:pPr>
      <w:r w:rsidDel="00000000" w:rsidR="00000000" w:rsidRPr="00000000">
        <w:rPr>
          <w:rFonts w:ascii="Roboto" w:cs="Roboto" w:eastAsia="Roboto" w:hAnsi="Roboto"/>
          <w:rtl w:val="0"/>
        </w:rPr>
        <w:t xml:space="preserve">It is important that this onprem FW appliance also provides WAF capabilities.</w:t>
      </w:r>
      <w:r w:rsidDel="00000000" w:rsidR="00000000" w:rsidRPr="00000000">
        <w:rPr>
          <w:rtl w:val="0"/>
        </w:rPr>
      </w:r>
    </w:p>
    <w:p w:rsidR="00000000" w:rsidDel="00000000" w:rsidP="00000000" w:rsidRDefault="00000000" w:rsidRPr="00000000" w14:paraId="000005FD">
      <w:pPr>
        <w:rPr>
          <w:rFonts w:ascii="Roboto" w:cs="Roboto" w:eastAsia="Roboto" w:hAnsi="Roboto"/>
          <w:color w:val="000000"/>
        </w:rPr>
      </w:pPr>
      <w:r w:rsidDel="00000000" w:rsidR="00000000" w:rsidRPr="00000000">
        <w:rPr>
          <w:rtl w:val="0"/>
        </w:rPr>
      </w:r>
    </w:p>
    <w:p w:rsidR="00000000" w:rsidDel="00000000" w:rsidP="00000000" w:rsidRDefault="00000000" w:rsidRPr="00000000" w14:paraId="000005FE">
      <w:pPr>
        <w:rPr>
          <w:rFonts w:ascii="Roboto" w:cs="Roboto" w:eastAsia="Roboto" w:hAnsi="Roboto"/>
        </w:rPr>
      </w:pPr>
      <w:r w:rsidDel="00000000" w:rsidR="00000000" w:rsidRPr="00000000">
        <w:rPr>
          <w:rFonts w:ascii="Roboto" w:cs="Roboto" w:eastAsia="Roboto" w:hAnsi="Roboto"/>
          <w:rtl w:val="0"/>
        </w:rPr>
        <w:t xml:space="preserve">Onboard application into Shared VPC :</w:t>
      </w:r>
    </w:p>
    <w:p w:rsidR="00000000" w:rsidDel="00000000" w:rsidP="00000000" w:rsidRDefault="00000000" w:rsidRPr="00000000" w14:paraId="000005FF">
      <w:pPr>
        <w:rPr>
          <w:rFonts w:ascii="Roboto" w:cs="Roboto" w:eastAsia="Roboto" w:hAnsi="Roboto"/>
        </w:rPr>
      </w:pPr>
      <w:r w:rsidDel="00000000" w:rsidR="00000000" w:rsidRPr="00000000">
        <w:rPr>
          <w:rFonts w:ascii="Roboto" w:cs="Roboto" w:eastAsia="Roboto" w:hAnsi="Roboto"/>
          <w:rtl w:val="0"/>
        </w:rPr>
        <w:t xml:space="preserve">AMEX will leverage GCP Shared VPC for hosting workloads owned by different teams that would :</w:t>
      </w:r>
    </w:p>
    <w:p w:rsidR="00000000" w:rsidDel="00000000" w:rsidP="00000000" w:rsidRDefault="00000000" w:rsidRPr="00000000" w14:paraId="00000600">
      <w:pPr>
        <w:numPr>
          <w:ilvl w:val="0"/>
          <w:numId w:val="54"/>
        </w:numPr>
        <w:ind w:left="720" w:hanging="360"/>
        <w:rPr>
          <w:rFonts w:ascii="Roboto" w:cs="Roboto" w:eastAsia="Roboto" w:hAnsi="Roboto"/>
        </w:rPr>
      </w:pPr>
      <w:r w:rsidDel="00000000" w:rsidR="00000000" w:rsidRPr="00000000">
        <w:rPr>
          <w:rFonts w:ascii="Roboto" w:cs="Roboto" w:eastAsia="Roboto" w:hAnsi="Roboto"/>
          <w:rtl w:val="0"/>
        </w:rPr>
        <w:t xml:space="preserve">Need to privately communicate (RFC1918) with each other </w:t>
      </w:r>
    </w:p>
    <w:p w:rsidR="00000000" w:rsidDel="00000000" w:rsidP="00000000" w:rsidRDefault="00000000" w:rsidRPr="00000000" w14:paraId="00000601">
      <w:pPr>
        <w:numPr>
          <w:ilvl w:val="0"/>
          <w:numId w:val="54"/>
        </w:numPr>
        <w:ind w:left="720" w:hanging="360"/>
        <w:rPr>
          <w:rFonts w:ascii="Roboto" w:cs="Roboto" w:eastAsia="Roboto" w:hAnsi="Roboto"/>
        </w:rPr>
      </w:pPr>
      <w:r w:rsidDel="00000000" w:rsidR="00000000" w:rsidRPr="00000000">
        <w:rPr>
          <w:rFonts w:ascii="Roboto" w:cs="Roboto" w:eastAsia="Roboto" w:hAnsi="Roboto"/>
          <w:rtl w:val="0"/>
        </w:rPr>
        <w:t xml:space="preserve">Need high bandwidth access to google-apis today. In the future when Appliance/PAN-VM Series is deployed, traffic path would be the following : </w:t>
      </w:r>
    </w:p>
    <w:p w:rsidR="00000000" w:rsidDel="00000000" w:rsidP="00000000" w:rsidRDefault="00000000" w:rsidRPr="00000000" w14:paraId="00000602">
      <w:pPr>
        <w:numPr>
          <w:ilvl w:val="1"/>
          <w:numId w:val="54"/>
        </w:numPr>
        <w:ind w:left="1440" w:hanging="360"/>
        <w:rPr>
          <w:rFonts w:ascii="Roboto" w:cs="Roboto" w:eastAsia="Roboto" w:hAnsi="Roboto"/>
          <w:u w:val="none"/>
        </w:rPr>
      </w:pPr>
      <w:r w:rsidDel="00000000" w:rsidR="00000000" w:rsidRPr="00000000">
        <w:rPr>
          <w:rFonts w:ascii="Roboto" w:cs="Roboto" w:eastAsia="Roboto" w:hAnsi="Roboto"/>
          <w:rtl w:val="0"/>
        </w:rPr>
        <w:t xml:space="preserve">Google apis direct through High-BW fiber</w:t>
      </w:r>
    </w:p>
    <w:p w:rsidR="00000000" w:rsidDel="00000000" w:rsidP="00000000" w:rsidRDefault="00000000" w:rsidRPr="00000000" w14:paraId="00000603">
      <w:pPr>
        <w:numPr>
          <w:ilvl w:val="1"/>
          <w:numId w:val="54"/>
        </w:numPr>
        <w:ind w:left="1440" w:hanging="360"/>
        <w:rPr>
          <w:rFonts w:ascii="Roboto" w:cs="Roboto" w:eastAsia="Roboto" w:hAnsi="Roboto"/>
          <w:u w:val="none"/>
        </w:rPr>
      </w:pPr>
      <w:r w:rsidDel="00000000" w:rsidR="00000000" w:rsidRPr="00000000">
        <w:rPr>
          <w:rFonts w:ascii="Roboto" w:cs="Roboto" w:eastAsia="Roboto" w:hAnsi="Roboto"/>
          <w:rtl w:val="0"/>
        </w:rPr>
        <w:t xml:space="preserve">Workload API calls through PAN-VM Series/Appliance</w:t>
      </w:r>
    </w:p>
    <w:p w:rsidR="00000000" w:rsidDel="00000000" w:rsidP="00000000" w:rsidRDefault="00000000" w:rsidRPr="00000000" w14:paraId="00000604">
      <w:pPr>
        <w:numPr>
          <w:ilvl w:val="0"/>
          <w:numId w:val="54"/>
        </w:numPr>
        <w:ind w:left="720" w:hanging="360"/>
        <w:rPr>
          <w:rFonts w:ascii="Roboto" w:cs="Roboto" w:eastAsia="Roboto" w:hAnsi="Roboto"/>
        </w:rPr>
      </w:pPr>
      <w:r w:rsidDel="00000000" w:rsidR="00000000" w:rsidRPr="00000000">
        <w:rPr>
          <w:rFonts w:ascii="Roboto" w:cs="Roboto" w:eastAsia="Roboto" w:hAnsi="Roboto"/>
          <w:rtl w:val="0"/>
        </w:rPr>
        <w:t xml:space="preserve">Have the requirements as outlined </w:t>
      </w:r>
      <w:hyperlink w:anchor="_fu0oje162999">
        <w:r w:rsidDel="00000000" w:rsidR="00000000" w:rsidRPr="00000000">
          <w:rPr>
            <w:rFonts w:ascii="Roboto" w:cs="Roboto" w:eastAsia="Roboto" w:hAnsi="Roboto"/>
            <w:color w:val="1155cc"/>
            <w:u w:val="single"/>
            <w:rtl w:val="0"/>
          </w:rPr>
          <w:t xml:space="preserve">above</w:t>
        </w:r>
      </w:hyperlink>
      <w:r w:rsidDel="00000000" w:rsidR="00000000" w:rsidRPr="00000000">
        <w:rPr>
          <w:rtl w:val="0"/>
        </w:rPr>
      </w:r>
    </w:p>
    <w:p w:rsidR="00000000" w:rsidDel="00000000" w:rsidP="00000000" w:rsidRDefault="00000000" w:rsidRPr="00000000" w14:paraId="00000605">
      <w:pPr>
        <w:rPr>
          <w:rFonts w:ascii="Roboto" w:cs="Roboto" w:eastAsia="Roboto" w:hAnsi="Roboto"/>
        </w:rPr>
      </w:pPr>
      <w:r w:rsidDel="00000000" w:rsidR="00000000" w:rsidRPr="00000000">
        <w:rPr>
          <w:rtl w:val="0"/>
        </w:rPr>
      </w:r>
    </w:p>
    <w:p w:rsidR="00000000" w:rsidDel="00000000" w:rsidP="00000000" w:rsidRDefault="00000000" w:rsidRPr="00000000" w14:paraId="00000606">
      <w:pPr>
        <w:rPr>
          <w:rFonts w:ascii="Roboto" w:cs="Roboto" w:eastAsia="Roboto" w:hAnsi="Roboto"/>
        </w:rPr>
      </w:pPr>
      <w:r w:rsidDel="00000000" w:rsidR="00000000" w:rsidRPr="00000000">
        <w:rPr>
          <w:rFonts w:ascii="Roboto" w:cs="Roboto" w:eastAsia="Roboto" w:hAnsi="Roboto"/>
          <w:rtl w:val="0"/>
        </w:rPr>
        <w:t xml:space="preserve">It is in the above circumstances that AMEX would enable teams to onboard into the shared-VPC. Onboarding the team into the shared VPC would work by :</w:t>
      </w:r>
    </w:p>
    <w:p w:rsidR="00000000" w:rsidDel="00000000" w:rsidP="00000000" w:rsidRDefault="00000000" w:rsidRPr="00000000" w14:paraId="00000607">
      <w:pPr>
        <w:numPr>
          <w:ilvl w:val="0"/>
          <w:numId w:val="42"/>
        </w:numPr>
        <w:ind w:left="720" w:hanging="360"/>
        <w:rPr>
          <w:rFonts w:ascii="Roboto" w:cs="Roboto" w:eastAsia="Roboto" w:hAnsi="Roboto"/>
        </w:rPr>
      </w:pPr>
      <w:r w:rsidDel="00000000" w:rsidR="00000000" w:rsidRPr="00000000">
        <w:rPr>
          <w:rFonts w:ascii="Roboto" w:cs="Roboto" w:eastAsia="Roboto" w:hAnsi="Roboto"/>
          <w:rtl w:val="0"/>
        </w:rPr>
        <w:t xml:space="preserve">Creating a </w:t>
      </w:r>
      <w:r w:rsidDel="00000000" w:rsidR="00000000" w:rsidRPr="00000000">
        <w:rPr>
          <w:rFonts w:ascii="Roboto" w:cs="Roboto" w:eastAsia="Roboto" w:hAnsi="Roboto"/>
          <w:b w:val="1"/>
          <w:rtl w:val="0"/>
        </w:rPr>
        <w:t xml:space="preserve">distinct subnet/region</w:t>
      </w:r>
      <w:r w:rsidDel="00000000" w:rsidR="00000000" w:rsidRPr="00000000">
        <w:rPr>
          <w:rFonts w:ascii="Roboto" w:cs="Roboto" w:eastAsia="Roboto" w:hAnsi="Roboto"/>
          <w:rtl w:val="0"/>
        </w:rPr>
        <w:t xml:space="preserve"> for the particular team. Identification of the IP-block range is crucial so the workloads can scale.</w:t>
      </w:r>
    </w:p>
    <w:p w:rsidR="00000000" w:rsidDel="00000000" w:rsidP="00000000" w:rsidRDefault="00000000" w:rsidRPr="00000000" w14:paraId="00000608">
      <w:pPr>
        <w:numPr>
          <w:ilvl w:val="0"/>
          <w:numId w:val="42"/>
        </w:numPr>
        <w:ind w:left="720" w:hanging="360"/>
        <w:rPr>
          <w:rFonts w:ascii="Roboto" w:cs="Roboto" w:eastAsia="Roboto" w:hAnsi="Roboto"/>
        </w:rPr>
      </w:pPr>
      <w:r w:rsidDel="00000000" w:rsidR="00000000" w:rsidRPr="00000000">
        <w:rPr>
          <w:rFonts w:ascii="Roboto" w:cs="Roboto" w:eastAsia="Roboto" w:hAnsi="Roboto"/>
          <w:rtl w:val="0"/>
        </w:rPr>
        <w:t xml:space="preserve">Share the above defined subnet from the host-project to the application-team project (service-project)</w:t>
      </w:r>
    </w:p>
    <w:p w:rsidR="00000000" w:rsidDel="00000000" w:rsidP="00000000" w:rsidRDefault="00000000" w:rsidRPr="00000000" w14:paraId="00000609">
      <w:pPr>
        <w:numPr>
          <w:ilvl w:val="0"/>
          <w:numId w:val="42"/>
        </w:numPr>
        <w:ind w:left="720" w:hanging="360"/>
      </w:pPr>
      <w:r w:rsidDel="00000000" w:rsidR="00000000" w:rsidRPr="00000000">
        <w:rPr>
          <w:rFonts w:ascii="Roboto" w:cs="Roboto" w:eastAsia="Roboto" w:hAnsi="Roboto"/>
          <w:rtl w:val="0"/>
        </w:rPr>
        <w:t xml:space="preserve">Add the </w:t>
      </w:r>
      <w:r w:rsidDel="00000000" w:rsidR="00000000" w:rsidRPr="00000000">
        <w:rPr>
          <w:rFonts w:ascii="Roboto" w:cs="Roboto" w:eastAsia="Roboto" w:hAnsi="Roboto"/>
          <w:b w:val="1"/>
          <w:rtl w:val="0"/>
        </w:rPr>
        <w:t xml:space="preserve">service project to the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VPC service control perimeter of the environment</w:t>
      </w:r>
    </w:p>
    <w:p w:rsidR="00000000" w:rsidDel="00000000" w:rsidP="00000000" w:rsidRDefault="00000000" w:rsidRPr="00000000" w14:paraId="0000060A">
      <w:pPr>
        <w:numPr>
          <w:ilvl w:val="0"/>
          <w:numId w:val="42"/>
        </w:numPr>
        <w:ind w:left="720" w:hanging="360"/>
        <w:rPr>
          <w:rFonts w:ascii="Roboto" w:cs="Roboto" w:eastAsia="Roboto" w:hAnsi="Roboto"/>
        </w:rPr>
      </w:pPr>
      <w:r w:rsidDel="00000000" w:rsidR="00000000" w:rsidRPr="00000000">
        <w:rPr>
          <w:rFonts w:ascii="Roboto" w:cs="Roboto" w:eastAsia="Roboto" w:hAnsi="Roboto"/>
          <w:rtl w:val="0"/>
        </w:rPr>
        <w:t xml:space="preserve">Create FW rules in DC to enable communication from the above subnet to onprem-clients/servers. </w:t>
      </w:r>
    </w:p>
    <w:p w:rsidR="00000000" w:rsidDel="00000000" w:rsidP="00000000" w:rsidRDefault="00000000" w:rsidRPr="00000000" w14:paraId="0000060B">
      <w:pPr>
        <w:numPr>
          <w:ilvl w:val="0"/>
          <w:numId w:val="42"/>
        </w:numPr>
        <w:ind w:left="720" w:hanging="360"/>
        <w:rPr>
          <w:rFonts w:ascii="Roboto" w:cs="Roboto" w:eastAsia="Roboto" w:hAnsi="Roboto"/>
        </w:rPr>
      </w:pPr>
      <w:r w:rsidDel="00000000" w:rsidR="00000000" w:rsidRPr="00000000">
        <w:rPr>
          <w:rFonts w:ascii="Roboto" w:cs="Roboto" w:eastAsia="Roboto" w:hAnsi="Roboto"/>
          <w:rtl w:val="0"/>
        </w:rPr>
        <w:t xml:space="preserve">Create GCP ingress and egress FW rules :</w:t>
      </w:r>
    </w:p>
    <w:p w:rsidR="00000000" w:rsidDel="00000000" w:rsidP="00000000" w:rsidRDefault="00000000" w:rsidRPr="00000000" w14:paraId="0000060C">
      <w:pPr>
        <w:numPr>
          <w:ilvl w:val="1"/>
          <w:numId w:val="42"/>
        </w:numPr>
        <w:ind w:left="1440" w:hanging="360"/>
        <w:rPr>
          <w:rFonts w:ascii="Roboto" w:cs="Roboto" w:eastAsia="Roboto" w:hAnsi="Roboto"/>
        </w:rPr>
      </w:pPr>
      <w:r w:rsidDel="00000000" w:rsidR="00000000" w:rsidRPr="00000000">
        <w:rPr>
          <w:rFonts w:ascii="Roboto" w:cs="Roboto" w:eastAsia="Roboto" w:hAnsi="Roboto"/>
          <w:rtl w:val="0"/>
        </w:rPr>
        <w:t xml:space="preserve">To enable communication between the subnets of the distinct workload-teams </w:t>
      </w:r>
    </w:p>
    <w:p w:rsidR="00000000" w:rsidDel="00000000" w:rsidP="00000000" w:rsidRDefault="00000000" w:rsidRPr="00000000" w14:paraId="0000060D">
      <w:pPr>
        <w:numPr>
          <w:ilvl w:val="1"/>
          <w:numId w:val="42"/>
        </w:numPr>
        <w:ind w:left="1440" w:hanging="360"/>
        <w:rPr>
          <w:rFonts w:ascii="Roboto" w:cs="Roboto" w:eastAsia="Roboto" w:hAnsi="Roboto"/>
        </w:rPr>
      </w:pPr>
      <w:r w:rsidDel="00000000" w:rsidR="00000000" w:rsidRPr="00000000">
        <w:rPr>
          <w:rFonts w:ascii="Roboto" w:cs="Roboto" w:eastAsia="Roboto" w:hAnsi="Roboto"/>
          <w:rtl w:val="0"/>
        </w:rPr>
        <w:t xml:space="preserve">To enable communication from DC. </w:t>
      </w:r>
    </w:p>
    <w:p w:rsidR="00000000" w:rsidDel="00000000" w:rsidP="00000000" w:rsidRDefault="00000000" w:rsidRPr="00000000" w14:paraId="0000060E">
      <w:pPr>
        <w:rPr>
          <w:rFonts w:ascii="Roboto" w:cs="Roboto" w:eastAsia="Roboto" w:hAnsi="Roboto"/>
        </w:rPr>
      </w:pPr>
      <w:r w:rsidDel="00000000" w:rsidR="00000000" w:rsidRPr="00000000">
        <w:rPr>
          <w:rtl w:val="0"/>
        </w:rPr>
      </w:r>
    </w:p>
    <w:p w:rsidR="00000000" w:rsidDel="00000000" w:rsidP="00000000" w:rsidRDefault="00000000" w:rsidRPr="00000000" w14:paraId="0000060F">
      <w:pPr>
        <w:rPr>
          <w:rFonts w:ascii="Roboto" w:cs="Roboto" w:eastAsia="Roboto" w:hAnsi="Roboto"/>
        </w:rPr>
      </w:pPr>
      <w:r w:rsidDel="00000000" w:rsidR="00000000" w:rsidRPr="00000000">
        <w:rPr>
          <w:rFonts w:ascii="Roboto" w:cs="Roboto" w:eastAsia="Roboto" w:hAnsi="Roboto"/>
          <w:rtl w:val="0"/>
        </w:rPr>
        <w:t xml:space="preserve">AMEX will create the following VPCs within GCP as part of the </w:t>
      </w:r>
      <w:hyperlink r:id="rId67">
        <w:r w:rsidDel="00000000" w:rsidR="00000000" w:rsidRPr="00000000">
          <w:rPr>
            <w:rFonts w:ascii="Roboto" w:cs="Roboto" w:eastAsia="Roboto" w:hAnsi="Roboto"/>
            <w:color w:val="1155cc"/>
            <w:u w:val="single"/>
            <w:rtl w:val="0"/>
          </w:rPr>
          <w:t xml:space="preserve">current phase</w:t>
        </w:r>
      </w:hyperlink>
      <w:r w:rsidDel="00000000" w:rsidR="00000000" w:rsidRPr="00000000">
        <w:rPr>
          <w:rFonts w:ascii="Roboto" w:cs="Roboto" w:eastAsia="Roboto" w:hAnsi="Roboto"/>
          <w:rtl w:val="0"/>
        </w:rPr>
        <w:t xml:space="preserve"> : </w:t>
      </w:r>
    </w:p>
    <w:p w:rsidR="00000000" w:rsidDel="00000000" w:rsidP="00000000" w:rsidRDefault="00000000" w:rsidRPr="00000000" w14:paraId="00000610">
      <w:pPr>
        <w:rPr>
          <w:rFonts w:ascii="Roboto" w:cs="Roboto" w:eastAsia="Roboto" w:hAnsi="Roboto"/>
        </w:rPr>
      </w:pPr>
      <w:r w:rsidDel="00000000" w:rsidR="00000000" w:rsidRPr="00000000">
        <w:rPr>
          <w:rtl w:val="0"/>
        </w:rPr>
      </w:r>
    </w:p>
    <w:p w:rsidR="00000000" w:rsidDel="00000000" w:rsidP="00000000" w:rsidRDefault="00000000" w:rsidRPr="00000000" w14:paraId="00000611">
      <w:pPr>
        <w:numPr>
          <w:ilvl w:val="0"/>
          <w:numId w:val="107"/>
        </w:numPr>
        <w:ind w:left="720" w:hanging="360"/>
        <w:rPr>
          <w:rFonts w:ascii="Roboto" w:cs="Roboto" w:eastAsia="Roboto" w:hAnsi="Roboto"/>
        </w:rPr>
      </w:pPr>
      <w:r w:rsidDel="00000000" w:rsidR="00000000" w:rsidRPr="00000000">
        <w:rPr>
          <w:rFonts w:ascii="Roboto" w:cs="Roboto" w:eastAsia="Roboto" w:hAnsi="Roboto"/>
          <w:b w:val="1"/>
          <w:rtl w:val="0"/>
        </w:rPr>
        <w:t xml:space="preserve">Amex-shared-services VPC : </w:t>
      </w:r>
      <w:r w:rsidDel="00000000" w:rsidR="00000000" w:rsidRPr="00000000">
        <w:rPr>
          <w:rFonts w:ascii="Roboto" w:cs="Roboto" w:eastAsia="Roboto" w:hAnsi="Roboto"/>
          <w:rtl w:val="0"/>
        </w:rPr>
        <w:t xml:space="preserve">This is AMEX’s shared services VPC and will host all steams. Network team needs to build a workflow to accommodate this onboarding through the existing CI/CD pipeline. Some of the key requirements that the application teams need to fill for onboarding are -</w:t>
      </w:r>
    </w:p>
    <w:p w:rsidR="00000000" w:rsidDel="00000000" w:rsidP="00000000" w:rsidRDefault="00000000" w:rsidRPr="00000000" w14:paraId="00000612">
      <w:pPr>
        <w:numPr>
          <w:ilvl w:val="2"/>
          <w:numId w:val="107"/>
        </w:numPr>
        <w:ind w:left="2160" w:hanging="360"/>
        <w:rPr>
          <w:rFonts w:ascii="Roboto" w:cs="Roboto" w:eastAsia="Roboto" w:hAnsi="Roboto"/>
        </w:rPr>
      </w:pPr>
      <w:r w:rsidDel="00000000" w:rsidR="00000000" w:rsidRPr="00000000">
        <w:rPr>
          <w:rFonts w:ascii="Roboto" w:cs="Roboto" w:eastAsia="Roboto" w:hAnsi="Roboto"/>
          <w:rtl w:val="0"/>
        </w:rPr>
        <w:t xml:space="preserve">Connectivity to DC requirement</w:t>
      </w:r>
    </w:p>
    <w:p w:rsidR="00000000" w:rsidDel="00000000" w:rsidP="00000000" w:rsidRDefault="00000000" w:rsidRPr="00000000" w14:paraId="00000613">
      <w:pPr>
        <w:numPr>
          <w:ilvl w:val="2"/>
          <w:numId w:val="107"/>
        </w:numPr>
        <w:ind w:left="2160" w:hanging="360"/>
        <w:rPr>
          <w:rFonts w:ascii="Roboto" w:cs="Roboto" w:eastAsia="Roboto" w:hAnsi="Roboto"/>
        </w:rPr>
      </w:pPr>
      <w:r w:rsidDel="00000000" w:rsidR="00000000" w:rsidRPr="00000000">
        <w:rPr>
          <w:rFonts w:ascii="Roboto" w:cs="Roboto" w:eastAsia="Roboto" w:hAnsi="Roboto"/>
          <w:rtl w:val="0"/>
        </w:rPr>
        <w:t xml:space="preserve">Connectivity to alternate application-team services requirement</w:t>
      </w:r>
    </w:p>
    <w:p w:rsidR="00000000" w:rsidDel="00000000" w:rsidP="00000000" w:rsidRDefault="00000000" w:rsidRPr="00000000" w14:paraId="00000614">
      <w:pPr>
        <w:numPr>
          <w:ilvl w:val="2"/>
          <w:numId w:val="107"/>
        </w:numPr>
        <w:ind w:left="2160" w:hanging="360"/>
        <w:rPr>
          <w:rFonts w:ascii="Roboto" w:cs="Roboto" w:eastAsia="Roboto" w:hAnsi="Roboto"/>
        </w:rPr>
      </w:pPr>
      <w:r w:rsidDel="00000000" w:rsidR="00000000" w:rsidRPr="00000000">
        <w:rPr>
          <w:rFonts w:ascii="Roboto" w:cs="Roboto" w:eastAsia="Roboto" w:hAnsi="Roboto"/>
          <w:rtl w:val="0"/>
        </w:rPr>
        <w:t xml:space="preserve">Leveraging GKE ? If so, service-cidr, pod-cidr and node-cidr are required. If not, primary subnet CIDR is required based on the number of application-instances at peak traffic volumes. </w:t>
      </w:r>
    </w:p>
    <w:p w:rsidR="00000000" w:rsidDel="00000000" w:rsidP="00000000" w:rsidRDefault="00000000" w:rsidRPr="00000000" w14:paraId="00000615">
      <w:pPr>
        <w:numPr>
          <w:ilvl w:val="2"/>
          <w:numId w:val="107"/>
        </w:numPr>
        <w:ind w:left="2160" w:hanging="360"/>
        <w:rPr>
          <w:rFonts w:ascii="Roboto" w:cs="Roboto" w:eastAsia="Roboto" w:hAnsi="Roboto"/>
        </w:rPr>
      </w:pPr>
      <w:r w:rsidDel="00000000" w:rsidR="00000000" w:rsidRPr="00000000">
        <w:rPr>
          <w:rFonts w:ascii="Roboto" w:cs="Roboto" w:eastAsia="Roboto" w:hAnsi="Roboto"/>
          <w:rtl w:val="0"/>
        </w:rPr>
        <w:t xml:space="preserve">GKE Service accounts and other service-accounts that need to be given &lt;x-IAM-permissions&gt; in the shared-vpc host project. </w:t>
      </w:r>
    </w:p>
    <w:p w:rsidR="00000000" w:rsidDel="00000000" w:rsidP="00000000" w:rsidRDefault="00000000" w:rsidRPr="00000000" w14:paraId="00000616">
      <w:pPr>
        <w:numPr>
          <w:ilvl w:val="2"/>
          <w:numId w:val="107"/>
        </w:numPr>
        <w:ind w:left="2160" w:hanging="360"/>
        <w:rPr>
          <w:rFonts w:ascii="Roboto" w:cs="Roboto" w:eastAsia="Roboto" w:hAnsi="Roboto"/>
        </w:rPr>
      </w:pPr>
      <w:r w:rsidDel="00000000" w:rsidR="00000000" w:rsidRPr="00000000">
        <w:rPr>
          <w:rFonts w:ascii="Roboto" w:cs="Roboto" w:eastAsia="Roboto" w:hAnsi="Roboto"/>
          <w:rtl w:val="0"/>
        </w:rPr>
        <w:t xml:space="preserve">Determine the set of googleapis required by the App team.</w:t>
      </w:r>
    </w:p>
    <w:p w:rsidR="00000000" w:rsidDel="00000000" w:rsidP="00000000" w:rsidRDefault="00000000" w:rsidRPr="00000000" w14:paraId="00000617">
      <w:pPr>
        <w:numPr>
          <w:ilvl w:val="1"/>
          <w:numId w:val="107"/>
        </w:numPr>
        <w:ind w:left="1440" w:hanging="360"/>
        <w:rPr>
          <w:rFonts w:ascii="Roboto" w:cs="Roboto" w:eastAsia="Roboto" w:hAnsi="Roboto"/>
        </w:rPr>
      </w:pPr>
      <w:r w:rsidDel="00000000" w:rsidR="00000000" w:rsidRPr="00000000">
        <w:rPr>
          <w:rFonts w:ascii="Roboto" w:cs="Roboto" w:eastAsia="Roboto" w:hAnsi="Roboto"/>
          <w:rtl w:val="0"/>
        </w:rPr>
        <w:t xml:space="preserve">Interconnect attachments from DCs will land on this VPC for Onprem/DC Connectivity</w:t>
      </w:r>
    </w:p>
    <w:p w:rsidR="00000000" w:rsidDel="00000000" w:rsidP="00000000" w:rsidRDefault="00000000" w:rsidRPr="00000000" w14:paraId="00000618">
      <w:pPr>
        <w:numPr>
          <w:ilvl w:val="1"/>
          <w:numId w:val="107"/>
        </w:numPr>
        <w:ind w:left="1440" w:hanging="360"/>
        <w:rPr>
          <w:rFonts w:ascii="Roboto" w:cs="Roboto" w:eastAsia="Roboto" w:hAnsi="Roboto"/>
        </w:rPr>
      </w:pPr>
      <w:r w:rsidDel="00000000" w:rsidR="00000000" w:rsidRPr="00000000">
        <w:rPr>
          <w:rFonts w:ascii="Roboto" w:cs="Roboto" w:eastAsia="Roboto" w:hAnsi="Roboto"/>
          <w:rtl w:val="0"/>
        </w:rPr>
        <w:t xml:space="preserve">Google PSO Recommends exploring Private Service Connect(PSC) as an option to enable RFC1918 communication between shared-services and environmental VPCs (if feasible). Please refer </w:t>
      </w:r>
      <w:hyperlink r:id="rId68">
        <w:r w:rsidDel="00000000" w:rsidR="00000000" w:rsidRPr="00000000">
          <w:rPr>
            <w:rFonts w:ascii="Roboto" w:cs="Roboto" w:eastAsia="Roboto" w:hAnsi="Roboto"/>
            <w:color w:val="1155cc"/>
            <w:u w:val="single"/>
            <w:rtl w:val="0"/>
          </w:rPr>
          <w:t xml:space="preserve">here</w:t>
        </w:r>
      </w:hyperlink>
      <w:r w:rsidDel="00000000" w:rsidR="00000000" w:rsidRPr="00000000">
        <w:rPr>
          <w:rFonts w:ascii="Roboto" w:cs="Roboto" w:eastAsia="Roboto" w:hAnsi="Roboto"/>
          <w:rtl w:val="0"/>
        </w:rPr>
        <w:t xml:space="preserve"> for implementation details for leveraging PSC for exposing a service to an alternate VPC.  If PSC cannot be used, Cloud HA VPN GW will be created in us-east4 and us-central1 to facilitate RFC1918 communication between amex-shared-services VPC and other environmental VPCs(environmental VPCs are described below). </w:t>
      </w:r>
    </w:p>
    <w:p w:rsidR="00000000" w:rsidDel="00000000" w:rsidP="00000000" w:rsidRDefault="00000000" w:rsidRPr="00000000" w14:paraId="00000619">
      <w:pPr>
        <w:ind w:left="1440" w:firstLine="0"/>
        <w:rPr>
          <w:rFonts w:ascii="Roboto" w:cs="Roboto" w:eastAsia="Roboto" w:hAnsi="Roboto"/>
        </w:rPr>
      </w:pPr>
      <w:r w:rsidDel="00000000" w:rsidR="00000000" w:rsidRPr="00000000">
        <w:rPr>
          <w:rFonts w:ascii="Roboto" w:cs="Roboto" w:eastAsia="Roboto" w:hAnsi="Roboto"/>
          <w:rtl w:val="0"/>
        </w:rPr>
        <w:t xml:space="preserve">Note -&gt; VPC-peering is not recommended as an interconnectivity method because of the </w:t>
      </w:r>
      <w:hyperlink r:id="rId69">
        <w:r w:rsidDel="00000000" w:rsidR="00000000" w:rsidRPr="00000000">
          <w:rPr>
            <w:rFonts w:ascii="Roboto" w:cs="Roboto" w:eastAsia="Roboto" w:hAnsi="Roboto"/>
            <w:color w:val="1155cc"/>
            <w:u w:val="single"/>
            <w:rtl w:val="0"/>
          </w:rPr>
          <w:t xml:space="preserve">aggregated network quotas that VPC-peering creates</w:t>
        </w:r>
      </w:hyperlink>
      <w:r w:rsidDel="00000000" w:rsidR="00000000" w:rsidRPr="00000000">
        <w:rPr>
          <w:rFonts w:ascii="Roboto" w:cs="Roboto" w:eastAsia="Roboto" w:hAnsi="Roboto"/>
          <w:rtl w:val="0"/>
        </w:rPr>
        <w:t xml:space="preserve"> creating scale concerns.</w:t>
      </w:r>
    </w:p>
    <w:p w:rsidR="00000000" w:rsidDel="00000000" w:rsidP="00000000" w:rsidRDefault="00000000" w:rsidRPr="00000000" w14:paraId="0000061A">
      <w:pPr>
        <w:numPr>
          <w:ilvl w:val="1"/>
          <w:numId w:val="107"/>
        </w:numPr>
        <w:ind w:left="1440" w:hanging="360"/>
      </w:pPr>
      <w:r w:rsidDel="00000000" w:rsidR="00000000" w:rsidRPr="00000000">
        <w:rPr>
          <w:rFonts w:ascii="Roboto" w:cs="Roboto" w:eastAsia="Roboto" w:hAnsi="Roboto"/>
          <w:rtl w:val="0"/>
        </w:rPr>
        <w:t xml:space="preserve">Service projects of amex-network-shared-services Shared-VPC should be added to the </w:t>
      </w:r>
      <w:r w:rsidDel="00000000" w:rsidR="00000000" w:rsidRPr="00000000">
        <w:rPr>
          <w:rFonts w:ascii="Roboto" w:cs="Roboto" w:eastAsia="Roboto" w:hAnsi="Roboto"/>
          <w:b w:val="1"/>
          <w:rtl w:val="0"/>
        </w:rPr>
        <w:t xml:space="preserve">Shared-services VPC Service control perimeter.</w:t>
      </w:r>
    </w:p>
    <w:p w:rsidR="00000000" w:rsidDel="00000000" w:rsidP="00000000" w:rsidRDefault="00000000" w:rsidRPr="00000000" w14:paraId="0000061B">
      <w:pPr>
        <w:rPr>
          <w:rFonts w:ascii="Roboto" w:cs="Roboto" w:eastAsia="Roboto" w:hAnsi="Roboto"/>
        </w:rPr>
      </w:pPr>
      <w:r w:rsidDel="00000000" w:rsidR="00000000" w:rsidRPr="00000000">
        <w:rPr>
          <w:rtl w:val="0"/>
        </w:rPr>
      </w:r>
    </w:p>
    <w:p w:rsidR="00000000" w:rsidDel="00000000" w:rsidP="00000000" w:rsidRDefault="00000000" w:rsidRPr="00000000" w14:paraId="0000061C">
      <w:pPr>
        <w:numPr>
          <w:ilvl w:val="0"/>
          <w:numId w:val="107"/>
        </w:numPr>
        <w:ind w:left="720" w:hanging="360"/>
        <w:rPr>
          <w:rFonts w:ascii="Roboto" w:cs="Roboto" w:eastAsia="Roboto" w:hAnsi="Roboto"/>
        </w:rPr>
      </w:pPr>
      <w:r w:rsidDel="00000000" w:rsidR="00000000" w:rsidRPr="00000000">
        <w:rPr>
          <w:rFonts w:ascii="Roboto" w:cs="Roboto" w:eastAsia="Roboto" w:hAnsi="Roboto"/>
          <w:b w:val="1"/>
          <w:rtl w:val="0"/>
        </w:rPr>
        <w:t xml:space="preserve">Amex-prod-shared VPC</w:t>
      </w:r>
      <w:r w:rsidDel="00000000" w:rsidR="00000000" w:rsidRPr="00000000">
        <w:rPr>
          <w:rFonts w:ascii="Roboto" w:cs="Roboto" w:eastAsia="Roboto" w:hAnsi="Roboto"/>
          <w:rtl w:val="0"/>
        </w:rPr>
        <w:t xml:space="preserve"> : This is AMEX’s production GCP VPC and will host prod applications. This is </w:t>
      </w:r>
      <w:r w:rsidDel="00000000" w:rsidR="00000000" w:rsidRPr="00000000">
        <w:rPr>
          <w:rFonts w:ascii="Roboto" w:cs="Roboto" w:eastAsia="Roboto" w:hAnsi="Roboto"/>
          <w:b w:val="1"/>
          <w:rtl w:val="0"/>
        </w:rPr>
        <w:t xml:space="preserve">Amex’s E3 environment.</w:t>
      </w:r>
    </w:p>
    <w:p w:rsidR="00000000" w:rsidDel="00000000" w:rsidP="00000000" w:rsidRDefault="00000000" w:rsidRPr="00000000" w14:paraId="0000061D">
      <w:pPr>
        <w:numPr>
          <w:ilvl w:val="1"/>
          <w:numId w:val="107"/>
        </w:numPr>
        <w:ind w:left="1440" w:hanging="360"/>
        <w:rPr>
          <w:color w:val="000000"/>
        </w:rPr>
      </w:pPr>
      <w:r w:rsidDel="00000000" w:rsidR="00000000" w:rsidRPr="00000000">
        <w:rPr>
          <w:rFonts w:ascii="Roboto" w:cs="Roboto" w:eastAsia="Roboto" w:hAnsi="Roboto"/>
          <w:rtl w:val="0"/>
        </w:rPr>
        <w:t xml:space="preserve">This VPC will be created in project-id =</w:t>
      </w:r>
      <w:r w:rsidDel="00000000" w:rsidR="00000000" w:rsidRPr="00000000">
        <w:rPr>
          <w:rFonts w:ascii="Roboto" w:cs="Roboto" w:eastAsia="Roboto" w:hAnsi="Roboto"/>
          <w:b w:val="1"/>
          <w:rtl w:val="0"/>
        </w:rPr>
        <w:t xml:space="preserve"> amex-network-prod</w:t>
      </w:r>
    </w:p>
    <w:p w:rsidR="00000000" w:rsidDel="00000000" w:rsidP="00000000" w:rsidRDefault="00000000" w:rsidRPr="00000000" w14:paraId="0000061E">
      <w:pPr>
        <w:numPr>
          <w:ilvl w:val="1"/>
          <w:numId w:val="107"/>
        </w:numPr>
        <w:ind w:left="1440" w:hanging="360"/>
        <w:rPr>
          <w:rFonts w:ascii="Roboto" w:cs="Roboto" w:eastAsia="Roboto" w:hAnsi="Roboto"/>
          <w:color w:val="000000"/>
        </w:rPr>
      </w:pPr>
      <w:r w:rsidDel="00000000" w:rsidR="00000000" w:rsidRPr="00000000">
        <w:rPr>
          <w:rFonts w:ascii="Roboto" w:cs="Roboto" w:eastAsia="Roboto" w:hAnsi="Roboto"/>
          <w:rtl w:val="0"/>
        </w:rPr>
        <w:t xml:space="preserve">This is a shared VPC. Subnet-allocations and application team onboarding would function similarly to the Amex-shared-services VPC</w:t>
      </w:r>
    </w:p>
    <w:p w:rsidR="00000000" w:rsidDel="00000000" w:rsidP="00000000" w:rsidRDefault="00000000" w:rsidRPr="00000000" w14:paraId="0000061F">
      <w:pPr>
        <w:numPr>
          <w:ilvl w:val="1"/>
          <w:numId w:val="107"/>
        </w:numPr>
        <w:ind w:left="1440" w:hanging="360"/>
        <w:rPr>
          <w:rFonts w:ascii="Roboto" w:cs="Roboto" w:eastAsia="Roboto" w:hAnsi="Roboto"/>
          <w:color w:val="000000"/>
        </w:rPr>
      </w:pPr>
      <w:r w:rsidDel="00000000" w:rsidR="00000000" w:rsidRPr="00000000">
        <w:rPr>
          <w:rFonts w:ascii="Roboto" w:cs="Roboto" w:eastAsia="Roboto" w:hAnsi="Roboto"/>
          <w:rtl w:val="0"/>
        </w:rPr>
        <w:t xml:space="preserve">Interconnect attachments from DCs will land on this VPC</w:t>
      </w:r>
    </w:p>
    <w:p w:rsidR="00000000" w:rsidDel="00000000" w:rsidP="00000000" w:rsidRDefault="00000000" w:rsidRPr="00000000" w14:paraId="00000620">
      <w:pPr>
        <w:numPr>
          <w:ilvl w:val="1"/>
          <w:numId w:val="107"/>
        </w:numPr>
        <w:ind w:left="1440" w:hanging="360"/>
        <w:rPr>
          <w:rFonts w:ascii="Roboto" w:cs="Roboto" w:eastAsia="Roboto" w:hAnsi="Roboto"/>
        </w:rPr>
      </w:pPr>
      <w:r w:rsidDel="00000000" w:rsidR="00000000" w:rsidRPr="00000000">
        <w:rPr>
          <w:rFonts w:ascii="Roboto" w:cs="Roboto" w:eastAsia="Roboto" w:hAnsi="Roboto"/>
          <w:rtl w:val="0"/>
        </w:rPr>
        <w:t xml:space="preserve">If Private Service Connect cannot be leveraged, Cloud HA VPN GW will be used in us-east4 and us-central1 to enable RFC1918 communication between amex-shared-services VPC and Amex-prod-shared VPC</w:t>
      </w:r>
    </w:p>
    <w:p w:rsidR="00000000" w:rsidDel="00000000" w:rsidP="00000000" w:rsidRDefault="00000000" w:rsidRPr="00000000" w14:paraId="00000621">
      <w:pPr>
        <w:numPr>
          <w:ilvl w:val="1"/>
          <w:numId w:val="107"/>
        </w:numPr>
        <w:ind w:left="1440" w:hanging="360"/>
      </w:pPr>
      <w:r w:rsidDel="00000000" w:rsidR="00000000" w:rsidRPr="00000000">
        <w:rPr>
          <w:rFonts w:ascii="Roboto" w:cs="Roboto" w:eastAsia="Roboto" w:hAnsi="Roboto"/>
          <w:rtl w:val="0"/>
        </w:rPr>
        <w:t xml:space="preserve">Service projects of amex-prod-shared VPC should be added to the</w:t>
      </w:r>
      <w:r w:rsidDel="00000000" w:rsidR="00000000" w:rsidRPr="00000000">
        <w:rPr>
          <w:rFonts w:ascii="Roboto" w:cs="Roboto" w:eastAsia="Roboto" w:hAnsi="Roboto"/>
          <w:b w:val="1"/>
          <w:rtl w:val="0"/>
        </w:rPr>
        <w:t xml:space="preserve"> Prod VPC Service control perimeter.</w:t>
      </w:r>
    </w:p>
    <w:p w:rsidR="00000000" w:rsidDel="00000000" w:rsidP="00000000" w:rsidRDefault="00000000" w:rsidRPr="00000000" w14:paraId="00000622">
      <w:pPr>
        <w:rPr>
          <w:rFonts w:ascii="Roboto" w:cs="Roboto" w:eastAsia="Roboto" w:hAnsi="Roboto"/>
        </w:rPr>
      </w:pPr>
      <w:r w:rsidDel="00000000" w:rsidR="00000000" w:rsidRPr="00000000">
        <w:rPr>
          <w:rtl w:val="0"/>
        </w:rPr>
      </w:r>
    </w:p>
    <w:p w:rsidR="00000000" w:rsidDel="00000000" w:rsidP="00000000" w:rsidRDefault="00000000" w:rsidRPr="00000000" w14:paraId="00000623">
      <w:pPr>
        <w:numPr>
          <w:ilvl w:val="0"/>
          <w:numId w:val="107"/>
        </w:numPr>
        <w:ind w:left="720" w:hanging="360"/>
        <w:rPr>
          <w:rFonts w:ascii="Roboto" w:cs="Roboto" w:eastAsia="Roboto" w:hAnsi="Roboto"/>
        </w:rPr>
      </w:pPr>
      <w:r w:rsidDel="00000000" w:rsidR="00000000" w:rsidRPr="00000000">
        <w:rPr>
          <w:rFonts w:ascii="Roboto" w:cs="Roboto" w:eastAsia="Roboto" w:hAnsi="Roboto"/>
          <w:b w:val="1"/>
          <w:rtl w:val="0"/>
        </w:rPr>
        <w:t xml:space="preserve">Amex-dev-shared VPC</w:t>
      </w:r>
      <w:r w:rsidDel="00000000" w:rsidR="00000000" w:rsidRPr="00000000">
        <w:rPr>
          <w:rFonts w:ascii="Roboto" w:cs="Roboto" w:eastAsia="Roboto" w:hAnsi="Roboto"/>
          <w:rtl w:val="0"/>
        </w:rPr>
        <w:t xml:space="preserve"> : This is AMEX’s Development GCP VPC and will host dev applications.This is </w:t>
      </w:r>
      <w:r w:rsidDel="00000000" w:rsidR="00000000" w:rsidRPr="00000000">
        <w:rPr>
          <w:rFonts w:ascii="Roboto" w:cs="Roboto" w:eastAsia="Roboto" w:hAnsi="Roboto"/>
          <w:b w:val="1"/>
          <w:rtl w:val="0"/>
        </w:rPr>
        <w:t xml:space="preserve">Amex’s E1 environment.</w:t>
      </w:r>
      <w:r w:rsidDel="00000000" w:rsidR="00000000" w:rsidRPr="00000000">
        <w:rPr>
          <w:rtl w:val="0"/>
        </w:rPr>
      </w:r>
    </w:p>
    <w:p w:rsidR="00000000" w:rsidDel="00000000" w:rsidP="00000000" w:rsidRDefault="00000000" w:rsidRPr="00000000" w14:paraId="00000624">
      <w:pPr>
        <w:numPr>
          <w:ilvl w:val="1"/>
          <w:numId w:val="107"/>
        </w:numPr>
        <w:ind w:left="1440" w:hanging="360"/>
      </w:pPr>
      <w:r w:rsidDel="00000000" w:rsidR="00000000" w:rsidRPr="00000000">
        <w:rPr>
          <w:rFonts w:ascii="Roboto" w:cs="Roboto" w:eastAsia="Roboto" w:hAnsi="Roboto"/>
          <w:rtl w:val="0"/>
        </w:rPr>
        <w:t xml:space="preserve">This VPC will be created in project-id = </w:t>
      </w:r>
      <w:r w:rsidDel="00000000" w:rsidR="00000000" w:rsidRPr="00000000">
        <w:rPr>
          <w:rFonts w:ascii="Roboto" w:cs="Roboto" w:eastAsia="Roboto" w:hAnsi="Roboto"/>
          <w:b w:val="1"/>
          <w:rtl w:val="0"/>
        </w:rPr>
        <w:t xml:space="preserve">amex-network-nonprod</w:t>
      </w:r>
    </w:p>
    <w:p w:rsidR="00000000" w:rsidDel="00000000" w:rsidP="00000000" w:rsidRDefault="00000000" w:rsidRPr="00000000" w14:paraId="00000625">
      <w:pPr>
        <w:numPr>
          <w:ilvl w:val="1"/>
          <w:numId w:val="107"/>
        </w:numPr>
        <w:ind w:left="1440" w:hanging="360"/>
        <w:rPr>
          <w:rFonts w:ascii="Roboto" w:cs="Roboto" w:eastAsia="Roboto" w:hAnsi="Roboto"/>
        </w:rPr>
      </w:pPr>
      <w:r w:rsidDel="00000000" w:rsidR="00000000" w:rsidRPr="00000000">
        <w:rPr>
          <w:rFonts w:ascii="Roboto" w:cs="Roboto" w:eastAsia="Roboto" w:hAnsi="Roboto"/>
          <w:rtl w:val="0"/>
        </w:rPr>
        <w:t xml:space="preserve">This is a shared VPC. Subnet-allocations and application team onboarding would function similarly to the Amex-shared-services VPC</w:t>
      </w:r>
    </w:p>
    <w:p w:rsidR="00000000" w:rsidDel="00000000" w:rsidP="00000000" w:rsidRDefault="00000000" w:rsidRPr="00000000" w14:paraId="00000626">
      <w:pPr>
        <w:numPr>
          <w:ilvl w:val="1"/>
          <w:numId w:val="107"/>
        </w:numPr>
        <w:ind w:left="1440" w:hanging="360"/>
        <w:rPr>
          <w:rFonts w:ascii="Roboto" w:cs="Roboto" w:eastAsia="Roboto" w:hAnsi="Roboto"/>
        </w:rPr>
      </w:pPr>
      <w:r w:rsidDel="00000000" w:rsidR="00000000" w:rsidRPr="00000000">
        <w:rPr>
          <w:rFonts w:ascii="Roboto" w:cs="Roboto" w:eastAsia="Roboto" w:hAnsi="Roboto"/>
          <w:rtl w:val="0"/>
        </w:rPr>
        <w:t xml:space="preserve">Cloud HA VPN GWs will be used to interconnect this environment to Onprem using IPSec tunnels</w:t>
      </w:r>
    </w:p>
    <w:p w:rsidR="00000000" w:rsidDel="00000000" w:rsidP="00000000" w:rsidRDefault="00000000" w:rsidRPr="00000000" w14:paraId="00000627">
      <w:pPr>
        <w:numPr>
          <w:ilvl w:val="1"/>
          <w:numId w:val="107"/>
        </w:numPr>
        <w:ind w:left="1440" w:hanging="360"/>
        <w:rPr>
          <w:rFonts w:ascii="Roboto" w:cs="Roboto" w:eastAsia="Roboto" w:hAnsi="Roboto"/>
        </w:rPr>
      </w:pPr>
      <w:r w:rsidDel="00000000" w:rsidR="00000000" w:rsidRPr="00000000">
        <w:rPr>
          <w:rFonts w:ascii="Roboto" w:cs="Roboto" w:eastAsia="Roboto" w:hAnsi="Roboto"/>
          <w:rtl w:val="0"/>
        </w:rPr>
        <w:t xml:space="preserve">If Private Service Connect cannot be leveraged, Cloud HA VPN GW will be used in us-east4 and us-central1 to enable RFC1918 communication between amex-shared-services VPC and Amex-dev-shared VPC</w:t>
      </w:r>
    </w:p>
    <w:p w:rsidR="00000000" w:rsidDel="00000000" w:rsidP="00000000" w:rsidRDefault="00000000" w:rsidRPr="00000000" w14:paraId="00000628">
      <w:pPr>
        <w:numPr>
          <w:ilvl w:val="1"/>
          <w:numId w:val="107"/>
        </w:numPr>
        <w:ind w:left="1440" w:hanging="360"/>
      </w:pPr>
      <w:r w:rsidDel="00000000" w:rsidR="00000000" w:rsidRPr="00000000">
        <w:rPr>
          <w:rFonts w:ascii="Roboto" w:cs="Roboto" w:eastAsia="Roboto" w:hAnsi="Roboto"/>
          <w:rtl w:val="0"/>
        </w:rPr>
        <w:t xml:space="preserve">Service projects of amex-dev-shared VPC should be added to the </w:t>
      </w:r>
      <w:r w:rsidDel="00000000" w:rsidR="00000000" w:rsidRPr="00000000">
        <w:rPr>
          <w:rFonts w:ascii="Roboto" w:cs="Roboto" w:eastAsia="Roboto" w:hAnsi="Roboto"/>
          <w:b w:val="1"/>
          <w:rtl w:val="0"/>
        </w:rPr>
        <w:t xml:space="preserve">Non-Prod VPC Service control perimeter.</w:t>
      </w:r>
    </w:p>
    <w:p w:rsidR="00000000" w:rsidDel="00000000" w:rsidP="00000000" w:rsidRDefault="00000000" w:rsidRPr="00000000" w14:paraId="00000629">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62A">
      <w:pPr>
        <w:numPr>
          <w:ilvl w:val="0"/>
          <w:numId w:val="107"/>
        </w:numPr>
        <w:ind w:left="720" w:hanging="360"/>
        <w:rPr>
          <w:rFonts w:ascii="Roboto" w:cs="Roboto" w:eastAsia="Roboto" w:hAnsi="Roboto"/>
        </w:rPr>
      </w:pPr>
      <w:r w:rsidDel="00000000" w:rsidR="00000000" w:rsidRPr="00000000">
        <w:rPr>
          <w:rFonts w:ascii="Roboto" w:cs="Roboto" w:eastAsia="Roboto" w:hAnsi="Roboto"/>
          <w:b w:val="1"/>
          <w:rtl w:val="0"/>
        </w:rPr>
        <w:t xml:space="preserve">Amex-test-shared VPC </w:t>
      </w:r>
      <w:r w:rsidDel="00000000" w:rsidR="00000000" w:rsidRPr="00000000">
        <w:rPr>
          <w:rFonts w:ascii="Roboto" w:cs="Roboto" w:eastAsia="Roboto" w:hAnsi="Roboto"/>
          <w:rtl w:val="0"/>
        </w:rPr>
        <w:t xml:space="preserve">(not shown in above diagram, to maintain simplicity) :  This is AMEX’s Test/Integration GCP VPC. This is </w:t>
      </w:r>
      <w:r w:rsidDel="00000000" w:rsidR="00000000" w:rsidRPr="00000000">
        <w:rPr>
          <w:rFonts w:ascii="Roboto" w:cs="Roboto" w:eastAsia="Roboto" w:hAnsi="Roboto"/>
          <w:b w:val="1"/>
          <w:rtl w:val="0"/>
        </w:rPr>
        <w:t xml:space="preserve">Amex’s E2 environment.</w:t>
      </w:r>
      <w:r w:rsidDel="00000000" w:rsidR="00000000" w:rsidRPr="00000000">
        <w:rPr>
          <w:rtl w:val="0"/>
        </w:rPr>
      </w:r>
    </w:p>
    <w:p w:rsidR="00000000" w:rsidDel="00000000" w:rsidP="00000000" w:rsidRDefault="00000000" w:rsidRPr="00000000" w14:paraId="0000062B">
      <w:pPr>
        <w:numPr>
          <w:ilvl w:val="1"/>
          <w:numId w:val="107"/>
        </w:numPr>
        <w:ind w:left="1440" w:hanging="360"/>
      </w:pPr>
      <w:r w:rsidDel="00000000" w:rsidR="00000000" w:rsidRPr="00000000">
        <w:rPr>
          <w:rFonts w:ascii="Roboto" w:cs="Roboto" w:eastAsia="Roboto" w:hAnsi="Roboto"/>
          <w:rtl w:val="0"/>
        </w:rPr>
        <w:t xml:space="preserve">This VPC will be created in project-id = </w:t>
      </w:r>
      <w:r w:rsidDel="00000000" w:rsidR="00000000" w:rsidRPr="00000000">
        <w:rPr>
          <w:rFonts w:ascii="Roboto" w:cs="Roboto" w:eastAsia="Roboto" w:hAnsi="Roboto"/>
          <w:b w:val="1"/>
          <w:rtl w:val="0"/>
        </w:rPr>
        <w:t xml:space="preserve">amex-network-nonprod</w:t>
      </w:r>
    </w:p>
    <w:p w:rsidR="00000000" w:rsidDel="00000000" w:rsidP="00000000" w:rsidRDefault="00000000" w:rsidRPr="00000000" w14:paraId="0000062C">
      <w:pPr>
        <w:numPr>
          <w:ilvl w:val="1"/>
          <w:numId w:val="107"/>
        </w:numPr>
        <w:ind w:left="1440" w:hanging="360"/>
        <w:rPr>
          <w:rFonts w:ascii="Roboto" w:cs="Roboto" w:eastAsia="Roboto" w:hAnsi="Roboto"/>
        </w:rPr>
      </w:pPr>
      <w:r w:rsidDel="00000000" w:rsidR="00000000" w:rsidRPr="00000000">
        <w:rPr>
          <w:rFonts w:ascii="Roboto" w:cs="Roboto" w:eastAsia="Roboto" w:hAnsi="Roboto"/>
          <w:rtl w:val="0"/>
        </w:rPr>
        <w:t xml:space="preserve">This is a shared VPC. Subnet-allocations and application team onboarding would function similar to the Amex-shared-services VPC</w:t>
      </w:r>
    </w:p>
    <w:p w:rsidR="00000000" w:rsidDel="00000000" w:rsidP="00000000" w:rsidRDefault="00000000" w:rsidRPr="00000000" w14:paraId="0000062D">
      <w:pPr>
        <w:numPr>
          <w:ilvl w:val="1"/>
          <w:numId w:val="107"/>
        </w:numPr>
        <w:ind w:left="1440" w:hanging="360"/>
        <w:rPr>
          <w:rFonts w:ascii="Roboto" w:cs="Roboto" w:eastAsia="Roboto" w:hAnsi="Roboto"/>
        </w:rPr>
      </w:pPr>
      <w:r w:rsidDel="00000000" w:rsidR="00000000" w:rsidRPr="00000000">
        <w:rPr>
          <w:rFonts w:ascii="Roboto" w:cs="Roboto" w:eastAsia="Roboto" w:hAnsi="Roboto"/>
          <w:rtl w:val="0"/>
        </w:rPr>
        <w:t xml:space="preserve">Cloud HA VPN GWs will be used to interconnect this environment to Onprem using IPSec tunnels</w:t>
      </w:r>
    </w:p>
    <w:p w:rsidR="00000000" w:rsidDel="00000000" w:rsidP="00000000" w:rsidRDefault="00000000" w:rsidRPr="00000000" w14:paraId="0000062E">
      <w:pPr>
        <w:numPr>
          <w:ilvl w:val="1"/>
          <w:numId w:val="107"/>
        </w:numPr>
        <w:ind w:left="1440" w:hanging="360"/>
        <w:rPr>
          <w:rFonts w:ascii="Roboto" w:cs="Roboto" w:eastAsia="Roboto" w:hAnsi="Roboto"/>
        </w:rPr>
      </w:pPr>
      <w:r w:rsidDel="00000000" w:rsidR="00000000" w:rsidRPr="00000000">
        <w:rPr>
          <w:rFonts w:ascii="Roboto" w:cs="Roboto" w:eastAsia="Roboto" w:hAnsi="Roboto"/>
          <w:rtl w:val="0"/>
        </w:rPr>
        <w:t xml:space="preserve">If Private Service Connect cannot be leveraged, Cloud HA VPN GW will be used in us-east4 and us-central1 to enable RFC1918 communication between amex-shared-services VPC and Amex-test-shared VPC</w:t>
      </w:r>
    </w:p>
    <w:p w:rsidR="00000000" w:rsidDel="00000000" w:rsidP="00000000" w:rsidRDefault="00000000" w:rsidRPr="00000000" w14:paraId="0000062F">
      <w:pPr>
        <w:numPr>
          <w:ilvl w:val="1"/>
          <w:numId w:val="107"/>
        </w:numPr>
        <w:ind w:left="1440" w:hanging="360"/>
      </w:pPr>
      <w:r w:rsidDel="00000000" w:rsidR="00000000" w:rsidRPr="00000000">
        <w:rPr>
          <w:rFonts w:ascii="Roboto" w:cs="Roboto" w:eastAsia="Roboto" w:hAnsi="Roboto"/>
          <w:rtl w:val="0"/>
        </w:rPr>
        <w:t xml:space="preserve">Service projects of amex-test-shared VPC should be added to the </w:t>
      </w:r>
      <w:r w:rsidDel="00000000" w:rsidR="00000000" w:rsidRPr="00000000">
        <w:rPr>
          <w:rFonts w:ascii="Roboto" w:cs="Roboto" w:eastAsia="Roboto" w:hAnsi="Roboto"/>
          <w:b w:val="1"/>
          <w:rtl w:val="0"/>
        </w:rPr>
        <w:t xml:space="preserve">Non-Prod VPC Service control perimeter.</w:t>
      </w:r>
    </w:p>
    <w:p w:rsidR="00000000" w:rsidDel="00000000" w:rsidP="00000000" w:rsidRDefault="00000000" w:rsidRPr="00000000" w14:paraId="00000630">
      <w:pPr>
        <w:ind w:left="720" w:hanging="360"/>
        <w:rPr>
          <w:rFonts w:ascii="Roboto" w:cs="Roboto" w:eastAsia="Roboto" w:hAnsi="Roboto"/>
          <w:b w:val="1"/>
        </w:rPr>
      </w:pPr>
      <w:r w:rsidDel="00000000" w:rsidR="00000000" w:rsidRPr="00000000">
        <w:rPr>
          <w:rtl w:val="0"/>
        </w:rPr>
      </w:r>
    </w:p>
    <w:p w:rsidR="00000000" w:rsidDel="00000000" w:rsidP="00000000" w:rsidRDefault="00000000" w:rsidRPr="00000000" w14:paraId="00000631">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632">
      <w:pPr>
        <w:numPr>
          <w:ilvl w:val="0"/>
          <w:numId w:val="107"/>
        </w:numPr>
        <w:ind w:left="720" w:hanging="360"/>
        <w:rPr>
          <w:rFonts w:ascii="Roboto" w:cs="Roboto" w:eastAsia="Roboto" w:hAnsi="Roboto"/>
        </w:rPr>
      </w:pPr>
      <w:r w:rsidDel="00000000" w:rsidR="00000000" w:rsidRPr="00000000">
        <w:rPr>
          <w:rFonts w:ascii="Roboto" w:cs="Roboto" w:eastAsia="Roboto" w:hAnsi="Roboto"/>
          <w:b w:val="1"/>
          <w:rtl w:val="0"/>
        </w:rPr>
        <w:t xml:space="preserve">Amex-engg-shared VPC </w:t>
      </w:r>
      <w:r w:rsidDel="00000000" w:rsidR="00000000" w:rsidRPr="00000000">
        <w:rPr>
          <w:rFonts w:ascii="Roboto" w:cs="Roboto" w:eastAsia="Roboto" w:hAnsi="Roboto"/>
          <w:rtl w:val="0"/>
        </w:rPr>
        <w:t xml:space="preserve">(not shown in above diagram, to maintain simplicity) :  This is AMEX’s Engg/Lab GCP VPC. This is </w:t>
      </w:r>
      <w:r w:rsidDel="00000000" w:rsidR="00000000" w:rsidRPr="00000000">
        <w:rPr>
          <w:rFonts w:ascii="Roboto" w:cs="Roboto" w:eastAsia="Roboto" w:hAnsi="Roboto"/>
          <w:b w:val="1"/>
          <w:rtl w:val="0"/>
        </w:rPr>
        <w:t xml:space="preserve">Amex’s E0 environment.</w:t>
      </w:r>
      <w:r w:rsidDel="00000000" w:rsidR="00000000" w:rsidRPr="00000000">
        <w:rPr>
          <w:rtl w:val="0"/>
        </w:rPr>
      </w:r>
    </w:p>
    <w:p w:rsidR="00000000" w:rsidDel="00000000" w:rsidP="00000000" w:rsidRDefault="00000000" w:rsidRPr="00000000" w14:paraId="00000633">
      <w:pPr>
        <w:numPr>
          <w:ilvl w:val="1"/>
          <w:numId w:val="107"/>
        </w:numPr>
        <w:ind w:left="1440" w:hanging="360"/>
      </w:pPr>
      <w:r w:rsidDel="00000000" w:rsidR="00000000" w:rsidRPr="00000000">
        <w:rPr>
          <w:rFonts w:ascii="Roboto" w:cs="Roboto" w:eastAsia="Roboto" w:hAnsi="Roboto"/>
          <w:rtl w:val="0"/>
        </w:rPr>
        <w:t xml:space="preserve">This VPC will be created in project-id = </w:t>
      </w:r>
      <w:r w:rsidDel="00000000" w:rsidR="00000000" w:rsidRPr="00000000">
        <w:rPr>
          <w:rFonts w:ascii="Roboto" w:cs="Roboto" w:eastAsia="Roboto" w:hAnsi="Roboto"/>
          <w:b w:val="1"/>
          <w:rtl w:val="0"/>
        </w:rPr>
        <w:t xml:space="preserve">amex-network-nonprod</w:t>
      </w:r>
    </w:p>
    <w:p w:rsidR="00000000" w:rsidDel="00000000" w:rsidP="00000000" w:rsidRDefault="00000000" w:rsidRPr="00000000" w14:paraId="00000634">
      <w:pPr>
        <w:numPr>
          <w:ilvl w:val="1"/>
          <w:numId w:val="107"/>
        </w:numPr>
        <w:ind w:left="1440" w:hanging="360"/>
        <w:rPr>
          <w:rFonts w:ascii="Roboto" w:cs="Roboto" w:eastAsia="Roboto" w:hAnsi="Roboto"/>
        </w:rPr>
      </w:pPr>
      <w:r w:rsidDel="00000000" w:rsidR="00000000" w:rsidRPr="00000000">
        <w:rPr>
          <w:rFonts w:ascii="Roboto" w:cs="Roboto" w:eastAsia="Roboto" w:hAnsi="Roboto"/>
          <w:rtl w:val="0"/>
        </w:rPr>
        <w:t xml:space="preserve">This is a shared VPC. Subnet-allocations and application team onboarding would function similar to the Amex-shared-services VPC</w:t>
      </w:r>
    </w:p>
    <w:p w:rsidR="00000000" w:rsidDel="00000000" w:rsidP="00000000" w:rsidRDefault="00000000" w:rsidRPr="00000000" w14:paraId="00000635">
      <w:pPr>
        <w:numPr>
          <w:ilvl w:val="1"/>
          <w:numId w:val="107"/>
        </w:numPr>
        <w:ind w:left="1440" w:hanging="360"/>
        <w:rPr>
          <w:rFonts w:ascii="Roboto" w:cs="Roboto" w:eastAsia="Roboto" w:hAnsi="Roboto"/>
        </w:rPr>
      </w:pPr>
      <w:r w:rsidDel="00000000" w:rsidR="00000000" w:rsidRPr="00000000">
        <w:rPr>
          <w:rFonts w:ascii="Roboto" w:cs="Roboto" w:eastAsia="Roboto" w:hAnsi="Roboto"/>
          <w:rtl w:val="0"/>
        </w:rPr>
        <w:t xml:space="preserve">Cloud HA VPN GWs will be used to interconnect this environment to Onprem using IPSec tunnels</w:t>
      </w:r>
    </w:p>
    <w:p w:rsidR="00000000" w:rsidDel="00000000" w:rsidP="00000000" w:rsidRDefault="00000000" w:rsidRPr="00000000" w14:paraId="00000636">
      <w:pPr>
        <w:numPr>
          <w:ilvl w:val="1"/>
          <w:numId w:val="107"/>
        </w:numPr>
        <w:ind w:left="1440" w:hanging="360"/>
        <w:rPr>
          <w:rFonts w:ascii="Roboto" w:cs="Roboto" w:eastAsia="Roboto" w:hAnsi="Roboto"/>
        </w:rPr>
      </w:pPr>
      <w:r w:rsidDel="00000000" w:rsidR="00000000" w:rsidRPr="00000000">
        <w:rPr>
          <w:rFonts w:ascii="Roboto" w:cs="Roboto" w:eastAsia="Roboto" w:hAnsi="Roboto"/>
          <w:rtl w:val="0"/>
        </w:rPr>
        <w:t xml:space="preserve">If Private Service Connect cannot be leveraged, Cloud HA VPN GW will be used in us-east4 and us-central1 to enable RFC1918 communication between amex-shared-services VPC and Amex-engg-shared VPC</w:t>
      </w:r>
    </w:p>
    <w:p w:rsidR="00000000" w:rsidDel="00000000" w:rsidP="00000000" w:rsidRDefault="00000000" w:rsidRPr="00000000" w14:paraId="00000637">
      <w:pPr>
        <w:numPr>
          <w:ilvl w:val="1"/>
          <w:numId w:val="107"/>
        </w:numPr>
        <w:ind w:left="1440" w:hanging="360"/>
      </w:pPr>
      <w:r w:rsidDel="00000000" w:rsidR="00000000" w:rsidRPr="00000000">
        <w:rPr>
          <w:rFonts w:ascii="Roboto" w:cs="Roboto" w:eastAsia="Roboto" w:hAnsi="Roboto"/>
          <w:rtl w:val="0"/>
        </w:rPr>
        <w:t xml:space="preserve">Service projects of amex-engg-shared VPC should be added to the </w:t>
      </w:r>
      <w:r w:rsidDel="00000000" w:rsidR="00000000" w:rsidRPr="00000000">
        <w:rPr>
          <w:rFonts w:ascii="Roboto" w:cs="Roboto" w:eastAsia="Roboto" w:hAnsi="Roboto"/>
          <w:b w:val="1"/>
          <w:rtl w:val="0"/>
        </w:rPr>
        <w:t xml:space="preserve">Non-Prod VPC Service control perimeter.</w:t>
      </w:r>
    </w:p>
    <w:p w:rsidR="00000000" w:rsidDel="00000000" w:rsidP="00000000" w:rsidRDefault="00000000" w:rsidRPr="00000000" w14:paraId="00000638">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639">
      <w:pPr>
        <w:numPr>
          <w:ilvl w:val="0"/>
          <w:numId w:val="107"/>
        </w:numPr>
        <w:ind w:left="720" w:hanging="360"/>
        <w:rPr>
          <w:b w:val="1"/>
        </w:rPr>
      </w:pPr>
      <w:r w:rsidDel="00000000" w:rsidR="00000000" w:rsidRPr="00000000">
        <w:rPr>
          <w:rFonts w:ascii="Roboto" w:cs="Roboto" w:eastAsia="Roboto" w:hAnsi="Roboto"/>
          <w:b w:val="1"/>
          <w:rtl w:val="0"/>
        </w:rPr>
        <w:t xml:space="preserve">Amex-data-anonymize-shared VPC : </w:t>
      </w:r>
      <w:r w:rsidDel="00000000" w:rsidR="00000000" w:rsidRPr="00000000">
        <w:rPr>
          <w:rFonts w:ascii="Roboto" w:cs="Roboto" w:eastAsia="Roboto" w:hAnsi="Roboto"/>
          <w:rtl w:val="0"/>
        </w:rPr>
        <w:t xml:space="preserve">This VPC will host data-ingestion pipelines(GKE/dataproc clusters) that would anonymize production datasets. The anonymized data-sets can then be written into non-prod environments for consumption</w:t>
      </w:r>
    </w:p>
    <w:p w:rsidR="00000000" w:rsidDel="00000000" w:rsidP="00000000" w:rsidRDefault="00000000" w:rsidRPr="00000000" w14:paraId="0000063A">
      <w:pPr>
        <w:numPr>
          <w:ilvl w:val="1"/>
          <w:numId w:val="107"/>
        </w:numPr>
        <w:ind w:left="1440" w:hanging="360"/>
      </w:pPr>
      <w:r w:rsidDel="00000000" w:rsidR="00000000" w:rsidRPr="00000000">
        <w:rPr>
          <w:rFonts w:ascii="Roboto" w:cs="Roboto" w:eastAsia="Roboto" w:hAnsi="Roboto"/>
          <w:rtl w:val="0"/>
        </w:rPr>
        <w:t xml:space="preserve">This VPC will be created in project-id = </w:t>
      </w:r>
      <w:r w:rsidDel="00000000" w:rsidR="00000000" w:rsidRPr="00000000">
        <w:rPr>
          <w:rFonts w:ascii="Roboto" w:cs="Roboto" w:eastAsia="Roboto" w:hAnsi="Roboto"/>
          <w:b w:val="1"/>
          <w:rtl w:val="0"/>
        </w:rPr>
        <w:t xml:space="preserve">amex-data-anonymize</w:t>
      </w:r>
    </w:p>
    <w:p w:rsidR="00000000" w:rsidDel="00000000" w:rsidP="00000000" w:rsidRDefault="00000000" w:rsidRPr="00000000" w14:paraId="0000063B">
      <w:pPr>
        <w:numPr>
          <w:ilvl w:val="1"/>
          <w:numId w:val="107"/>
        </w:numPr>
        <w:ind w:left="1440" w:hanging="360"/>
        <w:rPr>
          <w:rFonts w:ascii="Roboto" w:cs="Roboto" w:eastAsia="Roboto" w:hAnsi="Roboto"/>
        </w:rPr>
      </w:pPr>
      <w:r w:rsidDel="00000000" w:rsidR="00000000" w:rsidRPr="00000000">
        <w:rPr>
          <w:rFonts w:ascii="Roboto" w:cs="Roboto" w:eastAsia="Roboto" w:hAnsi="Roboto"/>
          <w:rtl w:val="0"/>
        </w:rPr>
        <w:t xml:space="preserve">This is a shared VPC. Subnet-allocations and application team onboarding would function similar to the Amex-shared-services VPC</w:t>
      </w:r>
    </w:p>
    <w:p w:rsidR="00000000" w:rsidDel="00000000" w:rsidP="00000000" w:rsidRDefault="00000000" w:rsidRPr="00000000" w14:paraId="0000063C">
      <w:pPr>
        <w:numPr>
          <w:ilvl w:val="0"/>
          <w:numId w:val="107"/>
        </w:numPr>
        <w:ind w:left="720" w:hanging="360"/>
        <w:rPr>
          <w:rFonts w:ascii="Roboto" w:cs="Roboto" w:eastAsia="Roboto" w:hAnsi="Roboto"/>
        </w:rPr>
      </w:pPr>
      <w:r w:rsidDel="00000000" w:rsidR="00000000" w:rsidRPr="00000000">
        <w:rPr>
          <w:rFonts w:ascii="Roboto" w:cs="Roboto" w:eastAsia="Roboto" w:hAnsi="Roboto"/>
          <w:rtl w:val="0"/>
        </w:rPr>
        <w:t xml:space="preserve">Service projects of Amex-data-anonymize-shared VPC should be added to the </w:t>
      </w:r>
      <w:r w:rsidDel="00000000" w:rsidR="00000000" w:rsidRPr="00000000">
        <w:rPr>
          <w:rFonts w:ascii="Roboto" w:cs="Roboto" w:eastAsia="Roboto" w:hAnsi="Roboto"/>
          <w:b w:val="1"/>
          <w:rtl w:val="0"/>
        </w:rPr>
        <w:t xml:space="preserve">Anonymous Data VPC Service control perimeter</w:t>
      </w:r>
      <w:r w:rsidDel="00000000" w:rsidR="00000000" w:rsidRPr="00000000">
        <w:rPr>
          <w:rFonts w:ascii="Roboto" w:cs="Roboto" w:eastAsia="Roboto" w:hAnsi="Roboto"/>
          <w:rtl w:val="0"/>
        </w:rPr>
        <w:t xml:space="preserve">.hared services (such as Active directory, logging and monitoring servers, &lt;&gt;) </w:t>
      </w:r>
    </w:p>
    <w:p w:rsidR="00000000" w:rsidDel="00000000" w:rsidP="00000000" w:rsidRDefault="00000000" w:rsidRPr="00000000" w14:paraId="0000063D">
      <w:pPr>
        <w:numPr>
          <w:ilvl w:val="1"/>
          <w:numId w:val="107"/>
        </w:numPr>
        <w:ind w:left="1440" w:hanging="360"/>
        <w:rPr>
          <w:color w:val="000000"/>
        </w:rPr>
      </w:pPr>
      <w:r w:rsidDel="00000000" w:rsidR="00000000" w:rsidRPr="00000000">
        <w:rPr>
          <w:rFonts w:ascii="Roboto" w:cs="Roboto" w:eastAsia="Roboto" w:hAnsi="Roboto"/>
          <w:rtl w:val="0"/>
        </w:rPr>
        <w:t xml:space="preserve">This VPC will be created in project-id =</w:t>
      </w:r>
      <w:r w:rsidDel="00000000" w:rsidR="00000000" w:rsidRPr="00000000">
        <w:rPr>
          <w:rFonts w:ascii="Roboto" w:cs="Roboto" w:eastAsia="Roboto" w:hAnsi="Roboto"/>
          <w:b w:val="1"/>
          <w:rtl w:val="0"/>
        </w:rPr>
        <w:t xml:space="preserve"> amex-network-shared-services</w:t>
      </w:r>
    </w:p>
    <w:p w:rsidR="00000000" w:rsidDel="00000000" w:rsidP="00000000" w:rsidRDefault="00000000" w:rsidRPr="00000000" w14:paraId="0000063E">
      <w:pPr>
        <w:numPr>
          <w:ilvl w:val="1"/>
          <w:numId w:val="107"/>
        </w:numPr>
        <w:ind w:left="1440" w:hanging="360"/>
        <w:rPr>
          <w:rFonts w:ascii="Roboto" w:cs="Roboto" w:eastAsia="Roboto" w:hAnsi="Roboto"/>
        </w:rPr>
      </w:pPr>
      <w:r w:rsidDel="00000000" w:rsidR="00000000" w:rsidRPr="00000000">
        <w:rPr>
          <w:rFonts w:ascii="Roboto" w:cs="Roboto" w:eastAsia="Roboto" w:hAnsi="Roboto"/>
          <w:rtl w:val="0"/>
        </w:rPr>
        <w:t xml:space="preserve">This is a shared VPC</w:t>
      </w:r>
    </w:p>
    <w:p w:rsidR="00000000" w:rsidDel="00000000" w:rsidP="00000000" w:rsidRDefault="00000000" w:rsidRPr="00000000" w14:paraId="0000063F">
      <w:pPr>
        <w:numPr>
          <w:ilvl w:val="1"/>
          <w:numId w:val="107"/>
        </w:numPr>
        <w:ind w:left="1440" w:hanging="360"/>
        <w:rPr>
          <w:rFonts w:ascii="Roboto" w:cs="Roboto" w:eastAsia="Roboto" w:hAnsi="Roboto"/>
          <w:color w:val="000000"/>
        </w:rPr>
      </w:pPr>
      <w:r w:rsidDel="00000000" w:rsidR="00000000" w:rsidRPr="00000000">
        <w:rPr>
          <w:rFonts w:ascii="Roboto" w:cs="Roboto" w:eastAsia="Roboto" w:hAnsi="Roboto"/>
          <w:rtl w:val="0"/>
        </w:rPr>
        <w:t xml:space="preserve">Distinct subnets from this VPC would be shared to shared-services application </w:t>
      </w:r>
    </w:p>
    <w:p w:rsidR="00000000" w:rsidDel="00000000" w:rsidP="00000000" w:rsidRDefault="00000000" w:rsidRPr="00000000" w14:paraId="00000640">
      <w:pPr>
        <w:pStyle w:val="Heading3"/>
        <w:spacing w:after="80" w:before="320" w:lineRule="auto"/>
        <w:rPr>
          <w:rFonts w:ascii="Roboto" w:cs="Roboto" w:eastAsia="Roboto" w:hAnsi="Roboto"/>
          <w:color w:val="3c78d8"/>
        </w:rPr>
      </w:pPr>
      <w:bookmarkStart w:colFirst="0" w:colLast="0" w:name="_h5ge04r4hvws" w:id="59"/>
      <w:bookmarkEnd w:id="59"/>
      <w:r w:rsidDel="00000000" w:rsidR="00000000" w:rsidRPr="00000000">
        <w:rPr>
          <w:rFonts w:ascii="Roboto" w:cs="Roboto" w:eastAsia="Roboto" w:hAnsi="Roboto"/>
          <w:color w:val="3c78d8"/>
          <w:rtl w:val="0"/>
        </w:rPr>
        <w:t xml:space="preserve">4.2.2 </w:t>
      </w:r>
      <w:hyperlink w:anchor="_jvrl2ab7oc4v">
        <w:r w:rsidDel="00000000" w:rsidR="00000000" w:rsidRPr="00000000">
          <w:rPr>
            <w:rFonts w:ascii="Roboto" w:cs="Roboto" w:eastAsia="Roboto" w:hAnsi="Roboto"/>
            <w:color w:val="3c78d8"/>
            <w:sz w:val="26"/>
            <w:szCs w:val="26"/>
            <w:rtl w:val="0"/>
          </w:rPr>
          <w:t xml:space="preserve">Future Phase </w:t>
        </w:r>
      </w:hyperlink>
      <w:r w:rsidDel="00000000" w:rsidR="00000000" w:rsidRPr="00000000">
        <w:rPr>
          <w:rtl w:val="0"/>
        </w:rPr>
      </w:r>
    </w:p>
    <w:p w:rsidR="00000000" w:rsidDel="00000000" w:rsidP="00000000" w:rsidRDefault="00000000" w:rsidRPr="00000000" w14:paraId="00000641">
      <w:pPr>
        <w:rPr>
          <w:rFonts w:ascii="Roboto" w:cs="Roboto" w:eastAsia="Roboto" w:hAnsi="Roboto"/>
          <w:b w:val="1"/>
        </w:rPr>
      </w:pPr>
      <w:r w:rsidDel="00000000" w:rsidR="00000000" w:rsidRPr="00000000">
        <w:rPr>
          <w:rFonts w:ascii="Roboto" w:cs="Roboto" w:eastAsia="Roboto" w:hAnsi="Roboto"/>
          <w:rtl w:val="0"/>
        </w:rPr>
        <w:t xml:space="preserve">As part of this phase, direct Internet ingress and egress will be enabled into GCP hosted applications. This design is an </w:t>
      </w:r>
      <w:r w:rsidDel="00000000" w:rsidR="00000000" w:rsidRPr="00000000">
        <w:rPr>
          <w:rFonts w:ascii="Roboto" w:cs="Roboto" w:eastAsia="Roboto" w:hAnsi="Roboto"/>
          <w:b w:val="1"/>
          <w:rtl w:val="0"/>
        </w:rPr>
        <w:t xml:space="preserve">extension of the current-phase design. </w:t>
      </w:r>
    </w:p>
    <w:p w:rsidR="00000000" w:rsidDel="00000000" w:rsidP="00000000" w:rsidRDefault="00000000" w:rsidRPr="00000000" w14:paraId="00000642">
      <w:pPr>
        <w:rPr>
          <w:rFonts w:ascii="Roboto" w:cs="Roboto" w:eastAsia="Roboto" w:hAnsi="Roboto"/>
        </w:rPr>
      </w:pPr>
      <w:r w:rsidDel="00000000" w:rsidR="00000000" w:rsidRPr="00000000">
        <w:rPr>
          <w:rtl w:val="0"/>
        </w:rPr>
      </w:r>
    </w:p>
    <w:p w:rsidR="00000000" w:rsidDel="00000000" w:rsidP="00000000" w:rsidRDefault="00000000" w:rsidRPr="00000000" w14:paraId="00000643">
      <w:pPr>
        <w:rPr>
          <w:rFonts w:ascii="Roboto" w:cs="Roboto" w:eastAsia="Roboto" w:hAnsi="Roboto"/>
        </w:rPr>
      </w:pPr>
      <w:r w:rsidDel="00000000" w:rsidR="00000000" w:rsidRPr="00000000">
        <w:rPr>
          <w:rFonts w:ascii="Roboto" w:cs="Roboto" w:eastAsia="Roboto" w:hAnsi="Roboto"/>
          <w:b w:val="1"/>
          <w:rtl w:val="0"/>
        </w:rPr>
        <w:t xml:space="preserve">Note</w:t>
      </w:r>
      <w:r w:rsidDel="00000000" w:rsidR="00000000" w:rsidRPr="00000000">
        <w:rPr>
          <w:rFonts w:ascii="Roboto" w:cs="Roboto" w:eastAsia="Roboto" w:hAnsi="Roboto"/>
          <w:rtl w:val="0"/>
        </w:rPr>
        <w:t xml:space="preserve"> : ​​ Below design is an initial proposal from Google and should be treated as such – the final design is a subject of further discussions prior of providing a final solution.</w:t>
      </w:r>
    </w:p>
    <w:p w:rsidR="00000000" w:rsidDel="00000000" w:rsidP="00000000" w:rsidRDefault="00000000" w:rsidRPr="00000000" w14:paraId="00000644">
      <w:pPr>
        <w:rPr>
          <w:rFonts w:ascii="Roboto" w:cs="Roboto" w:eastAsia="Roboto" w:hAnsi="Roboto"/>
        </w:rPr>
      </w:pPr>
      <w:r w:rsidDel="00000000" w:rsidR="00000000" w:rsidRPr="00000000">
        <w:rPr>
          <w:rtl w:val="0"/>
        </w:rPr>
      </w:r>
    </w:p>
    <w:p w:rsidR="00000000" w:rsidDel="00000000" w:rsidP="00000000" w:rsidRDefault="00000000" w:rsidRPr="00000000" w14:paraId="00000645">
      <w:pPr>
        <w:rPr>
          <w:rFonts w:ascii="Roboto" w:cs="Roboto" w:eastAsia="Roboto" w:hAnsi="Roboto"/>
        </w:rPr>
      </w:pPr>
      <w:r w:rsidDel="00000000" w:rsidR="00000000" w:rsidRPr="00000000">
        <w:rPr>
          <w:rFonts w:ascii="Roboto" w:cs="Roboto" w:eastAsia="Roboto" w:hAnsi="Roboto"/>
          <w:rtl w:val="0"/>
        </w:rPr>
        <w:t xml:space="preserve">Based on the Network requirements stated </w:t>
      </w:r>
      <w:hyperlink w:anchor="_fu0oje162999">
        <w:r w:rsidDel="00000000" w:rsidR="00000000" w:rsidRPr="00000000">
          <w:rPr>
            <w:rFonts w:ascii="Roboto" w:cs="Roboto" w:eastAsia="Roboto" w:hAnsi="Roboto"/>
            <w:color w:val="1155cc"/>
            <w:u w:val="single"/>
            <w:rtl w:val="0"/>
          </w:rPr>
          <w:t xml:space="preserve">above</w:t>
        </w:r>
      </w:hyperlink>
      <w:r w:rsidDel="00000000" w:rsidR="00000000" w:rsidRPr="00000000">
        <w:rPr>
          <w:rFonts w:ascii="Roboto" w:cs="Roboto" w:eastAsia="Roboto" w:hAnsi="Roboto"/>
          <w:rtl w:val="0"/>
        </w:rPr>
        <w:t xml:space="preserve">, AMEX will leverage the </w:t>
      </w:r>
      <w:r w:rsidDel="00000000" w:rsidR="00000000" w:rsidRPr="00000000">
        <w:rPr>
          <w:rFonts w:ascii="Roboto" w:cs="Roboto" w:eastAsia="Roboto" w:hAnsi="Roboto"/>
          <w:b w:val="1"/>
          <w:rtl w:val="0"/>
        </w:rPr>
        <w:t xml:space="preserve">PAN-VM Appliance </w:t>
      </w:r>
      <w:r w:rsidDel="00000000" w:rsidR="00000000" w:rsidRPr="00000000">
        <w:rPr>
          <w:rFonts w:ascii="Roboto" w:cs="Roboto" w:eastAsia="Roboto" w:hAnsi="Roboto"/>
          <w:rtl w:val="0"/>
        </w:rPr>
        <w:t xml:space="preserve">within GCP to   :</w:t>
      </w:r>
    </w:p>
    <w:p w:rsidR="00000000" w:rsidDel="00000000" w:rsidP="00000000" w:rsidRDefault="00000000" w:rsidRPr="00000000" w14:paraId="00000646">
      <w:pPr>
        <w:numPr>
          <w:ilvl w:val="0"/>
          <w:numId w:val="55"/>
        </w:numPr>
        <w:ind w:left="720" w:hanging="360"/>
        <w:rPr>
          <w:rFonts w:ascii="Roboto" w:cs="Roboto" w:eastAsia="Roboto" w:hAnsi="Roboto"/>
        </w:rPr>
      </w:pPr>
      <w:r w:rsidDel="00000000" w:rsidR="00000000" w:rsidRPr="00000000">
        <w:rPr>
          <w:rFonts w:ascii="Roboto" w:cs="Roboto" w:eastAsia="Roboto" w:hAnsi="Roboto"/>
          <w:rtl w:val="0"/>
        </w:rPr>
        <w:t xml:space="preserve">Inspect all traffic from Internet ingress/egress into GCP hosted applications</w:t>
      </w:r>
    </w:p>
    <w:p w:rsidR="00000000" w:rsidDel="00000000" w:rsidP="00000000" w:rsidRDefault="00000000" w:rsidRPr="00000000" w14:paraId="00000647">
      <w:pPr>
        <w:numPr>
          <w:ilvl w:val="0"/>
          <w:numId w:val="55"/>
        </w:numPr>
        <w:ind w:left="720" w:hanging="360"/>
        <w:rPr>
          <w:rFonts w:ascii="Roboto" w:cs="Roboto" w:eastAsia="Roboto" w:hAnsi="Roboto"/>
        </w:rPr>
      </w:pPr>
      <w:r w:rsidDel="00000000" w:rsidR="00000000" w:rsidRPr="00000000">
        <w:rPr>
          <w:rFonts w:ascii="Roboto" w:cs="Roboto" w:eastAsia="Roboto" w:hAnsi="Roboto"/>
          <w:rtl w:val="0"/>
        </w:rPr>
        <w:t xml:space="preserve">To perform IPS</w:t>
      </w:r>
    </w:p>
    <w:p w:rsidR="00000000" w:rsidDel="00000000" w:rsidP="00000000" w:rsidRDefault="00000000" w:rsidRPr="00000000" w14:paraId="00000648">
      <w:pPr>
        <w:numPr>
          <w:ilvl w:val="0"/>
          <w:numId w:val="55"/>
        </w:numPr>
        <w:ind w:left="720" w:hanging="360"/>
        <w:rPr>
          <w:rFonts w:ascii="Roboto" w:cs="Roboto" w:eastAsia="Roboto" w:hAnsi="Roboto"/>
        </w:rPr>
      </w:pPr>
      <w:r w:rsidDel="00000000" w:rsidR="00000000" w:rsidRPr="00000000">
        <w:rPr>
          <w:rFonts w:ascii="Roboto" w:cs="Roboto" w:eastAsia="Roboto" w:hAnsi="Roboto"/>
          <w:rtl w:val="0"/>
        </w:rPr>
        <w:t xml:space="preserve">Inspect all traffic across GCP prod and non-prod VPCs natively in GCP instead of onprem-FW</w:t>
      </w:r>
    </w:p>
    <w:p w:rsidR="00000000" w:rsidDel="00000000" w:rsidP="00000000" w:rsidRDefault="00000000" w:rsidRPr="00000000" w14:paraId="00000649">
      <w:pPr>
        <w:numPr>
          <w:ilvl w:val="0"/>
          <w:numId w:val="55"/>
        </w:numPr>
        <w:ind w:left="720" w:hanging="360"/>
        <w:rPr>
          <w:rFonts w:ascii="Roboto" w:cs="Roboto" w:eastAsia="Roboto" w:hAnsi="Roboto"/>
          <w:u w:val="none"/>
        </w:rPr>
      </w:pPr>
      <w:r w:rsidDel="00000000" w:rsidR="00000000" w:rsidRPr="00000000">
        <w:rPr>
          <w:rFonts w:ascii="Roboto" w:cs="Roboto" w:eastAsia="Roboto" w:hAnsi="Roboto"/>
          <w:rtl w:val="0"/>
        </w:rPr>
        <w:t xml:space="preserve">WAF solution should be utilized for all web traffic. This needs to be further discussed. </w:t>
      </w:r>
      <w:r w:rsidDel="00000000" w:rsidR="00000000" w:rsidRPr="00000000">
        <w:rPr>
          <w:rtl w:val="0"/>
        </w:rPr>
      </w:r>
    </w:p>
    <w:p w:rsidR="00000000" w:rsidDel="00000000" w:rsidP="00000000" w:rsidRDefault="00000000" w:rsidRPr="00000000" w14:paraId="0000064A">
      <w:pPr>
        <w:rPr>
          <w:rFonts w:ascii="Roboto" w:cs="Roboto" w:eastAsia="Roboto" w:hAnsi="Roboto"/>
        </w:rPr>
      </w:pPr>
      <w:r w:rsidDel="00000000" w:rsidR="00000000" w:rsidRPr="00000000">
        <w:rPr>
          <w:rtl w:val="0"/>
        </w:rPr>
      </w:r>
    </w:p>
    <w:p w:rsidR="00000000" w:rsidDel="00000000" w:rsidP="00000000" w:rsidRDefault="00000000" w:rsidRPr="00000000" w14:paraId="0000064B">
      <w:pPr>
        <w:rPr>
          <w:rFonts w:ascii="Roboto" w:cs="Roboto" w:eastAsia="Roboto" w:hAnsi="Roboto"/>
        </w:rPr>
      </w:pPr>
      <w:r w:rsidDel="00000000" w:rsidR="00000000" w:rsidRPr="00000000">
        <w:rPr>
          <w:rFonts w:ascii="Roboto" w:cs="Roboto" w:eastAsia="Roboto" w:hAnsi="Roboto"/>
          <w:rtl w:val="0"/>
        </w:rPr>
        <w:t xml:space="preserve"> Based on the PAN-appliance chosen, throughput capabilities are follows:</w:t>
      </w:r>
    </w:p>
    <w:p w:rsidR="00000000" w:rsidDel="00000000" w:rsidP="00000000" w:rsidRDefault="00000000" w:rsidRPr="00000000" w14:paraId="0000064C">
      <w:pPr>
        <w:jc w:val="center"/>
        <w:rPr>
          <w:rFonts w:ascii="Roboto" w:cs="Roboto" w:eastAsia="Roboto" w:hAnsi="Roboto"/>
          <w:color w:val="000000"/>
        </w:rPr>
      </w:pPr>
      <w:r w:rsidDel="00000000" w:rsidR="00000000" w:rsidRPr="00000000">
        <w:rPr>
          <w:rFonts w:ascii="Roboto" w:cs="Roboto" w:eastAsia="Roboto" w:hAnsi="Roboto"/>
          <w:color w:val="000000"/>
        </w:rPr>
        <w:drawing>
          <wp:inline distB="114300" distT="114300" distL="114300" distR="114300">
            <wp:extent cx="5943600" cy="2057400"/>
            <wp:effectExtent b="0" l="0" r="0" t="0"/>
            <wp:docPr id="34" name="image33.png"/>
            <a:graphic>
              <a:graphicData uri="http://schemas.openxmlformats.org/drawingml/2006/picture">
                <pic:pic>
                  <pic:nvPicPr>
                    <pic:cNvPr id="0" name="image33.png"/>
                    <pic:cNvPicPr preferRelativeResize="0"/>
                  </pic:nvPicPr>
                  <pic:blipFill>
                    <a:blip r:embed="rId70"/>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jc w:val="center"/>
        <w:rPr>
          <w:rFonts w:ascii="Roboto" w:cs="Roboto" w:eastAsia="Roboto" w:hAnsi="Roboto"/>
          <w:color w:val="000000"/>
        </w:rPr>
      </w:pPr>
      <w:r w:rsidDel="00000000" w:rsidR="00000000" w:rsidRPr="00000000">
        <w:rPr>
          <w:rtl w:val="0"/>
        </w:rPr>
      </w:r>
    </w:p>
    <w:p w:rsidR="00000000" w:rsidDel="00000000" w:rsidP="00000000" w:rsidRDefault="00000000" w:rsidRPr="00000000" w14:paraId="0000064E">
      <w:pPr>
        <w:rPr>
          <w:rFonts w:ascii="Roboto" w:cs="Roboto" w:eastAsia="Roboto" w:hAnsi="Roboto"/>
          <w:color w:val="000000"/>
        </w:rPr>
      </w:pPr>
      <w:r w:rsidDel="00000000" w:rsidR="00000000" w:rsidRPr="00000000">
        <w:rPr>
          <w:rFonts w:ascii="Roboto" w:cs="Roboto" w:eastAsia="Roboto" w:hAnsi="Roboto"/>
          <w:rtl w:val="0"/>
        </w:rPr>
        <w:t xml:space="preserve">Note : A VM Appliance in GCP can only have a max of 8 NIC(network Interfaces) and hence can interconnect only upto 8 VPCs.</w:t>
      </w:r>
      <w:r w:rsidDel="00000000" w:rsidR="00000000" w:rsidRPr="00000000">
        <w:rPr>
          <w:rtl w:val="0"/>
        </w:rPr>
      </w:r>
    </w:p>
    <w:p w:rsidR="00000000" w:rsidDel="00000000" w:rsidP="00000000" w:rsidRDefault="00000000" w:rsidRPr="00000000" w14:paraId="0000064F">
      <w:pPr>
        <w:rPr>
          <w:rFonts w:ascii="Roboto" w:cs="Roboto" w:eastAsia="Roboto" w:hAnsi="Roboto"/>
          <w:color w:val="000000"/>
        </w:rPr>
      </w:pPr>
      <w:r w:rsidDel="00000000" w:rsidR="00000000" w:rsidRPr="00000000">
        <w:rPr>
          <w:rtl w:val="0"/>
        </w:rPr>
      </w:r>
    </w:p>
    <w:p w:rsidR="00000000" w:rsidDel="00000000" w:rsidP="00000000" w:rsidRDefault="00000000" w:rsidRPr="00000000" w14:paraId="00000650">
      <w:pPr>
        <w:rPr>
          <w:rFonts w:ascii="Roboto" w:cs="Roboto" w:eastAsia="Roboto" w:hAnsi="Roboto"/>
        </w:rPr>
      </w:pPr>
      <w:r w:rsidDel="00000000" w:rsidR="00000000" w:rsidRPr="00000000">
        <w:rPr>
          <w:rFonts w:ascii="Roboto" w:cs="Roboto" w:eastAsia="Roboto" w:hAnsi="Roboto"/>
          <w:rtl w:val="0"/>
        </w:rPr>
        <w:t xml:space="preserve">In addition to the VPCs outlined in the </w:t>
      </w:r>
      <w:hyperlink w:anchor="_auzkpwdyyaj2">
        <w:r w:rsidDel="00000000" w:rsidR="00000000" w:rsidRPr="00000000">
          <w:rPr>
            <w:rFonts w:ascii="Roboto" w:cs="Roboto" w:eastAsia="Roboto" w:hAnsi="Roboto"/>
            <w:color w:val="1155cc"/>
            <w:u w:val="single"/>
            <w:rtl w:val="0"/>
          </w:rPr>
          <w:t xml:space="preserve">current-phase</w:t>
        </w:r>
      </w:hyperlink>
      <w:r w:rsidDel="00000000" w:rsidR="00000000" w:rsidRPr="00000000">
        <w:rPr>
          <w:rFonts w:ascii="Roboto" w:cs="Roboto" w:eastAsia="Roboto" w:hAnsi="Roboto"/>
          <w:rtl w:val="0"/>
        </w:rPr>
        <w:t xml:space="preserve">, AMEX will create the following VPCs : </w:t>
      </w:r>
    </w:p>
    <w:p w:rsidR="00000000" w:rsidDel="00000000" w:rsidP="00000000" w:rsidRDefault="00000000" w:rsidRPr="00000000" w14:paraId="00000651">
      <w:pPr>
        <w:rPr>
          <w:rFonts w:ascii="Roboto" w:cs="Roboto" w:eastAsia="Roboto" w:hAnsi="Roboto"/>
        </w:rPr>
      </w:pPr>
      <w:r w:rsidDel="00000000" w:rsidR="00000000" w:rsidRPr="00000000">
        <w:rPr>
          <w:rtl w:val="0"/>
        </w:rPr>
      </w:r>
    </w:p>
    <w:p w:rsidR="00000000" w:rsidDel="00000000" w:rsidP="00000000" w:rsidRDefault="00000000" w:rsidRPr="00000000" w14:paraId="00000652">
      <w:pPr>
        <w:numPr>
          <w:ilvl w:val="0"/>
          <w:numId w:val="52"/>
        </w:numPr>
        <w:ind w:left="720" w:hanging="360"/>
        <w:rPr>
          <w:rFonts w:ascii="Roboto" w:cs="Roboto" w:eastAsia="Roboto" w:hAnsi="Roboto"/>
        </w:rPr>
      </w:pPr>
      <w:r w:rsidDel="00000000" w:rsidR="00000000" w:rsidRPr="00000000">
        <w:rPr>
          <w:rFonts w:ascii="Roboto" w:cs="Roboto" w:eastAsia="Roboto" w:hAnsi="Roboto"/>
          <w:b w:val="1"/>
          <w:rtl w:val="0"/>
        </w:rPr>
        <w:t xml:space="preserve">Amex-connectivity-prod VPC </w:t>
      </w:r>
      <w:r w:rsidDel="00000000" w:rsidR="00000000" w:rsidRPr="00000000">
        <w:rPr>
          <w:rFonts w:ascii="Roboto" w:cs="Roboto" w:eastAsia="Roboto" w:hAnsi="Roboto"/>
          <w:rtl w:val="0"/>
        </w:rPr>
        <w:t xml:space="preserve">: This is the untrust(DMZ)/connectivity VPC and will act as a transit VPC across AMEX prod-shared-VPC and DC. </w:t>
      </w:r>
    </w:p>
    <w:p w:rsidR="00000000" w:rsidDel="00000000" w:rsidP="00000000" w:rsidRDefault="00000000" w:rsidRPr="00000000" w14:paraId="00000653">
      <w:pPr>
        <w:numPr>
          <w:ilvl w:val="1"/>
          <w:numId w:val="52"/>
        </w:numPr>
        <w:ind w:left="1440" w:hanging="360"/>
        <w:rPr>
          <w:color w:val="000000"/>
        </w:rPr>
      </w:pPr>
      <w:r w:rsidDel="00000000" w:rsidR="00000000" w:rsidRPr="00000000">
        <w:rPr>
          <w:rFonts w:ascii="Roboto" w:cs="Roboto" w:eastAsia="Roboto" w:hAnsi="Roboto"/>
          <w:rtl w:val="0"/>
        </w:rPr>
        <w:t xml:space="preserve">This VPC will be created in project-id = </w:t>
      </w:r>
      <w:r w:rsidDel="00000000" w:rsidR="00000000" w:rsidRPr="00000000">
        <w:rPr>
          <w:rFonts w:ascii="Roboto" w:cs="Roboto" w:eastAsia="Roboto" w:hAnsi="Roboto"/>
          <w:b w:val="1"/>
          <w:rtl w:val="0"/>
        </w:rPr>
        <w:t xml:space="preserve">amex-network-prod</w:t>
      </w:r>
    </w:p>
    <w:p w:rsidR="00000000" w:rsidDel="00000000" w:rsidP="00000000" w:rsidRDefault="00000000" w:rsidRPr="00000000" w14:paraId="00000654">
      <w:pPr>
        <w:numPr>
          <w:ilvl w:val="1"/>
          <w:numId w:val="52"/>
        </w:numPr>
        <w:ind w:left="1440" w:hanging="360"/>
        <w:rPr>
          <w:rFonts w:ascii="Roboto" w:cs="Roboto" w:eastAsia="Roboto" w:hAnsi="Roboto"/>
          <w:color w:val="000000"/>
        </w:rPr>
      </w:pPr>
      <w:r w:rsidDel="00000000" w:rsidR="00000000" w:rsidRPr="00000000">
        <w:rPr>
          <w:rFonts w:ascii="Roboto" w:cs="Roboto" w:eastAsia="Roboto" w:hAnsi="Roboto"/>
          <w:rtl w:val="0"/>
        </w:rPr>
        <w:t xml:space="preserve">This is a normal VPC and not a shared-VPC. </w:t>
      </w:r>
    </w:p>
    <w:p w:rsidR="00000000" w:rsidDel="00000000" w:rsidP="00000000" w:rsidRDefault="00000000" w:rsidRPr="00000000" w14:paraId="00000655">
      <w:pPr>
        <w:numPr>
          <w:ilvl w:val="1"/>
          <w:numId w:val="52"/>
        </w:numPr>
        <w:ind w:left="1440" w:hanging="360"/>
        <w:rPr>
          <w:rFonts w:ascii="Roboto" w:cs="Roboto" w:eastAsia="Roboto" w:hAnsi="Roboto"/>
          <w:color w:val="000000"/>
        </w:rPr>
      </w:pPr>
      <w:r w:rsidDel="00000000" w:rsidR="00000000" w:rsidRPr="00000000">
        <w:rPr>
          <w:rFonts w:ascii="Roboto" w:cs="Roboto" w:eastAsia="Roboto" w:hAnsi="Roboto"/>
          <w:rtl w:val="0"/>
        </w:rPr>
        <w:t xml:space="preserve">The untrust interface of the prod-PAN-VMSeries appliance (NIC-0) will land on this VPC. The trust-interface of prod-PAN-VMSeries appliance(non-NIC0) will land on the prod-shared-VPC</w:t>
      </w:r>
    </w:p>
    <w:p w:rsidR="00000000" w:rsidDel="00000000" w:rsidP="00000000" w:rsidRDefault="00000000" w:rsidRPr="00000000" w14:paraId="00000656">
      <w:pPr>
        <w:numPr>
          <w:ilvl w:val="1"/>
          <w:numId w:val="52"/>
        </w:numPr>
        <w:ind w:left="1440" w:hanging="360"/>
        <w:rPr>
          <w:rFonts w:ascii="Roboto" w:cs="Roboto" w:eastAsia="Roboto" w:hAnsi="Roboto"/>
        </w:rPr>
      </w:pPr>
      <w:r w:rsidDel="00000000" w:rsidR="00000000" w:rsidRPr="00000000">
        <w:rPr>
          <w:rFonts w:ascii="Roboto" w:cs="Roboto" w:eastAsia="Roboto" w:hAnsi="Roboto"/>
          <w:rtl w:val="0"/>
        </w:rPr>
        <w:t xml:space="preserve">Create a route : destination=amex-prod-supernet, nextHop = ILB-PAN-Appliance. PAN-appliance will have a policy to send the received traffic to the trust-interface.</w:t>
      </w:r>
    </w:p>
    <w:p w:rsidR="00000000" w:rsidDel="00000000" w:rsidP="00000000" w:rsidRDefault="00000000" w:rsidRPr="00000000" w14:paraId="00000657">
      <w:pPr>
        <w:numPr>
          <w:ilvl w:val="1"/>
          <w:numId w:val="52"/>
        </w:numPr>
        <w:ind w:left="1440" w:hanging="360"/>
        <w:rPr>
          <w:rFonts w:ascii="Roboto" w:cs="Roboto" w:eastAsia="Roboto" w:hAnsi="Roboto"/>
          <w:color w:val="000000"/>
        </w:rPr>
      </w:pPr>
      <w:r w:rsidDel="00000000" w:rsidR="00000000" w:rsidRPr="00000000">
        <w:rPr>
          <w:rFonts w:ascii="Roboto" w:cs="Roboto" w:eastAsia="Roboto" w:hAnsi="Roboto"/>
          <w:rtl w:val="0"/>
        </w:rPr>
        <w:t xml:space="preserve">Interconnect attachments from DCs will land on this VPC. At this point, AMEX could decide to deprovision the interconnect attachments that land directly in the prod-shared-VPC and leverage the appliance as a transit ie DC -&gt; amex-connectivity-vpc -&gt; PAN-Appliance -&gt; prod-shared-VPC</w:t>
      </w:r>
    </w:p>
    <w:p w:rsidR="00000000" w:rsidDel="00000000" w:rsidP="00000000" w:rsidRDefault="00000000" w:rsidRPr="00000000" w14:paraId="00000658">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659">
      <w:pPr>
        <w:numPr>
          <w:ilvl w:val="0"/>
          <w:numId w:val="52"/>
        </w:numPr>
        <w:ind w:left="720" w:hanging="360"/>
        <w:rPr>
          <w:rFonts w:ascii="Roboto" w:cs="Roboto" w:eastAsia="Roboto" w:hAnsi="Roboto"/>
        </w:rPr>
      </w:pPr>
      <w:r w:rsidDel="00000000" w:rsidR="00000000" w:rsidRPr="00000000">
        <w:rPr>
          <w:rFonts w:ascii="Roboto" w:cs="Roboto" w:eastAsia="Roboto" w:hAnsi="Roboto"/>
          <w:b w:val="1"/>
          <w:rtl w:val="0"/>
        </w:rPr>
        <w:t xml:space="preserve">Amex-connectivity-nonprod VPC </w:t>
      </w:r>
      <w:r w:rsidDel="00000000" w:rsidR="00000000" w:rsidRPr="00000000">
        <w:rPr>
          <w:rFonts w:ascii="Roboto" w:cs="Roboto" w:eastAsia="Roboto" w:hAnsi="Roboto"/>
          <w:rtl w:val="0"/>
        </w:rPr>
        <w:t xml:space="preserve">: This is the untrust(DMZ)/connectivity VPC and will act as a transit VPC across AMEX’s nonprod shared-VPC(arena, dev, test, engg) and DC. </w:t>
      </w:r>
    </w:p>
    <w:p w:rsidR="00000000" w:rsidDel="00000000" w:rsidP="00000000" w:rsidRDefault="00000000" w:rsidRPr="00000000" w14:paraId="0000065A">
      <w:pPr>
        <w:numPr>
          <w:ilvl w:val="1"/>
          <w:numId w:val="52"/>
        </w:numPr>
        <w:ind w:left="1440" w:hanging="360"/>
        <w:rPr>
          <w:rFonts w:ascii="Roboto" w:cs="Roboto" w:eastAsia="Roboto" w:hAnsi="Roboto"/>
          <w:color w:val="000000"/>
        </w:rPr>
      </w:pPr>
      <w:r w:rsidDel="00000000" w:rsidR="00000000" w:rsidRPr="00000000">
        <w:rPr>
          <w:rFonts w:ascii="Roboto" w:cs="Roboto" w:eastAsia="Roboto" w:hAnsi="Roboto"/>
          <w:rtl w:val="0"/>
        </w:rPr>
        <w:t xml:space="preserve">This VPC will be created in project-id = amex-network-nonprod</w:t>
      </w:r>
    </w:p>
    <w:p w:rsidR="00000000" w:rsidDel="00000000" w:rsidP="00000000" w:rsidRDefault="00000000" w:rsidRPr="00000000" w14:paraId="0000065B">
      <w:pPr>
        <w:numPr>
          <w:ilvl w:val="1"/>
          <w:numId w:val="52"/>
        </w:numPr>
        <w:ind w:left="1440" w:hanging="360"/>
        <w:rPr>
          <w:rFonts w:ascii="Roboto" w:cs="Roboto" w:eastAsia="Roboto" w:hAnsi="Roboto"/>
          <w:color w:val="000000"/>
        </w:rPr>
      </w:pPr>
      <w:r w:rsidDel="00000000" w:rsidR="00000000" w:rsidRPr="00000000">
        <w:rPr>
          <w:rFonts w:ascii="Roboto" w:cs="Roboto" w:eastAsia="Roboto" w:hAnsi="Roboto"/>
          <w:rtl w:val="0"/>
        </w:rPr>
        <w:t xml:space="preserve">This is not a shared VPC. </w:t>
      </w:r>
    </w:p>
    <w:p w:rsidR="00000000" w:rsidDel="00000000" w:rsidP="00000000" w:rsidRDefault="00000000" w:rsidRPr="00000000" w14:paraId="0000065C">
      <w:pPr>
        <w:numPr>
          <w:ilvl w:val="1"/>
          <w:numId w:val="52"/>
        </w:numPr>
        <w:ind w:left="1440" w:hanging="360"/>
        <w:rPr>
          <w:rFonts w:ascii="Roboto" w:cs="Roboto" w:eastAsia="Roboto" w:hAnsi="Roboto"/>
          <w:color w:val="000000"/>
        </w:rPr>
      </w:pPr>
      <w:r w:rsidDel="00000000" w:rsidR="00000000" w:rsidRPr="00000000">
        <w:rPr>
          <w:rFonts w:ascii="Roboto" w:cs="Roboto" w:eastAsia="Roboto" w:hAnsi="Roboto"/>
          <w:rtl w:val="0"/>
        </w:rPr>
        <w:t xml:space="preserve">The untrust interface of the nonprod-PAN-VMSeries appliance (NIC-0) will land on this VPC. The trust-interface of nonprod-PAN-VMSeries appliance(non-NIC0) will land on the diff environmental non-prod VPCs(dev, test, arena, engg) thereby using up 4 NICs of the appliance. </w:t>
      </w:r>
    </w:p>
    <w:p w:rsidR="00000000" w:rsidDel="00000000" w:rsidP="00000000" w:rsidRDefault="00000000" w:rsidRPr="00000000" w14:paraId="0000065D">
      <w:pPr>
        <w:numPr>
          <w:ilvl w:val="1"/>
          <w:numId w:val="52"/>
        </w:numPr>
        <w:ind w:left="1440" w:hanging="360"/>
        <w:rPr>
          <w:rFonts w:ascii="Roboto" w:cs="Roboto" w:eastAsia="Roboto" w:hAnsi="Roboto"/>
        </w:rPr>
      </w:pPr>
      <w:r w:rsidDel="00000000" w:rsidR="00000000" w:rsidRPr="00000000">
        <w:rPr>
          <w:rFonts w:ascii="Roboto" w:cs="Roboto" w:eastAsia="Roboto" w:hAnsi="Roboto"/>
          <w:rtl w:val="0"/>
        </w:rPr>
        <w:t xml:space="preserve">Create a route : destination=amex-nonprod-supernet(4 supernets for the 4 nonprod VPCs), nextHop = ILB-PAN-Appliance. PAN policy must exist that will route to the correct trust-interface of PAN.</w:t>
      </w:r>
    </w:p>
    <w:p w:rsidR="00000000" w:rsidDel="00000000" w:rsidP="00000000" w:rsidRDefault="00000000" w:rsidRPr="00000000" w14:paraId="0000065E">
      <w:pPr>
        <w:numPr>
          <w:ilvl w:val="1"/>
          <w:numId w:val="52"/>
        </w:numPr>
        <w:ind w:left="1440" w:hanging="360"/>
        <w:rPr>
          <w:rFonts w:ascii="Roboto" w:cs="Roboto" w:eastAsia="Roboto" w:hAnsi="Roboto"/>
          <w:color w:val="000000"/>
        </w:rPr>
      </w:pPr>
      <w:r w:rsidDel="00000000" w:rsidR="00000000" w:rsidRPr="00000000">
        <w:rPr>
          <w:rFonts w:ascii="Roboto" w:cs="Roboto" w:eastAsia="Roboto" w:hAnsi="Roboto"/>
          <w:rtl w:val="0"/>
        </w:rPr>
        <w:t xml:space="preserve">Interconnect attachments(IC) from DCs will land on this VPC. Amex could decide to deprovision the IC attachments that land directly on the non-prod shared-VPCs and use Amex-connectivity VPC as transit to DC.</w:t>
      </w:r>
    </w:p>
    <w:p w:rsidR="00000000" w:rsidDel="00000000" w:rsidP="00000000" w:rsidRDefault="00000000" w:rsidRPr="00000000" w14:paraId="0000065F">
      <w:pPr>
        <w:numPr>
          <w:ilvl w:val="0"/>
          <w:numId w:val="52"/>
        </w:numPr>
        <w:ind w:left="720" w:hanging="360"/>
      </w:pPr>
      <w:r w:rsidDel="00000000" w:rsidR="00000000" w:rsidRPr="00000000">
        <w:rPr>
          <w:rFonts w:ascii="Roboto" w:cs="Roboto" w:eastAsia="Roboto" w:hAnsi="Roboto"/>
          <w:b w:val="1"/>
          <w:rtl w:val="0"/>
        </w:rPr>
        <w:t xml:space="preserve">Amex-management VPC</w:t>
      </w:r>
      <w:r w:rsidDel="00000000" w:rsidR="00000000" w:rsidRPr="00000000">
        <w:rPr>
          <w:rFonts w:ascii="Roboto" w:cs="Roboto" w:eastAsia="Roboto" w:hAnsi="Roboto"/>
          <w:rtl w:val="0"/>
        </w:rPr>
        <w:t xml:space="preserve"> : This VPC is used for management of the PAN-VMSeries Appliance. This will exist both in project-id=amex-network-nonprod and amex-network-prod.</w:t>
      </w:r>
    </w:p>
    <w:p w:rsidR="00000000" w:rsidDel="00000000" w:rsidP="00000000" w:rsidRDefault="00000000" w:rsidRPr="00000000" w14:paraId="00000660">
      <w:pPr>
        <w:numPr>
          <w:ilvl w:val="0"/>
          <w:numId w:val="52"/>
        </w:numPr>
        <w:ind w:left="720" w:hanging="360"/>
      </w:pPr>
      <w:r w:rsidDel="00000000" w:rsidR="00000000" w:rsidRPr="00000000">
        <w:rPr>
          <w:rFonts w:ascii="Roboto" w:cs="Roboto" w:eastAsia="Roboto" w:hAnsi="Roboto"/>
          <w:b w:val="1"/>
          <w:rtl w:val="0"/>
        </w:rPr>
        <w:t xml:space="preserve">Amex-heartbeat VPC</w:t>
      </w:r>
      <w:r w:rsidDel="00000000" w:rsidR="00000000" w:rsidRPr="00000000">
        <w:rPr>
          <w:rFonts w:ascii="Roboto" w:cs="Roboto" w:eastAsia="Roboto" w:hAnsi="Roboto"/>
          <w:rtl w:val="0"/>
        </w:rPr>
        <w:t xml:space="preserve"> : This VPC is used for exchanging the heartbeat messages for High-availability requirements of the PAN-VMSeries appliance. This will exist both in project-id=amex-network-nonprod and amex-network-prod.</w:t>
      </w:r>
    </w:p>
    <w:p w:rsidR="00000000" w:rsidDel="00000000" w:rsidP="00000000" w:rsidRDefault="00000000" w:rsidRPr="00000000" w14:paraId="00000661">
      <w:pPr>
        <w:rPr>
          <w:rFonts w:ascii="Roboto" w:cs="Roboto" w:eastAsia="Roboto" w:hAnsi="Roboto"/>
        </w:rPr>
      </w:pPr>
      <w:r w:rsidDel="00000000" w:rsidR="00000000" w:rsidRPr="00000000">
        <w:rPr>
          <w:rtl w:val="0"/>
        </w:rPr>
      </w:r>
    </w:p>
    <w:p w:rsidR="00000000" w:rsidDel="00000000" w:rsidP="00000000" w:rsidRDefault="00000000" w:rsidRPr="00000000" w14:paraId="00000662">
      <w:pPr>
        <w:rPr>
          <w:rFonts w:ascii="Roboto" w:cs="Roboto" w:eastAsia="Roboto" w:hAnsi="Roboto"/>
        </w:rPr>
      </w:pPr>
      <w:r w:rsidDel="00000000" w:rsidR="00000000" w:rsidRPr="00000000">
        <w:rPr>
          <w:rFonts w:ascii="Roboto" w:cs="Roboto" w:eastAsia="Roboto" w:hAnsi="Roboto"/>
          <w:rtl w:val="0"/>
        </w:rPr>
        <w:t xml:space="preserve">Communication from </w:t>
      </w:r>
      <w:r w:rsidDel="00000000" w:rsidR="00000000" w:rsidRPr="00000000">
        <w:rPr>
          <w:rFonts w:ascii="Roboto" w:cs="Roboto" w:eastAsia="Roboto" w:hAnsi="Roboto"/>
          <w:b w:val="1"/>
          <w:rtl w:val="0"/>
        </w:rPr>
        <w:t xml:space="preserve">amex-shared-services VPC </w:t>
      </w:r>
      <w:r w:rsidDel="00000000" w:rsidR="00000000" w:rsidRPr="00000000">
        <w:rPr>
          <w:rFonts w:ascii="Roboto" w:cs="Roboto" w:eastAsia="Roboto" w:hAnsi="Roboto"/>
          <w:rtl w:val="0"/>
        </w:rPr>
        <w:t xml:space="preserve">to</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the environmental VPCs(amex-</w:t>
      </w:r>
      <w:r w:rsidDel="00000000" w:rsidR="00000000" w:rsidRPr="00000000">
        <w:rPr>
          <w:rFonts w:ascii="Roboto" w:cs="Roboto" w:eastAsia="Roboto" w:hAnsi="Roboto"/>
          <w:b w:val="1"/>
          <w:rtl w:val="0"/>
        </w:rPr>
        <w:t xml:space="preserve">prod</w:t>
      </w:r>
      <w:r w:rsidDel="00000000" w:rsidR="00000000" w:rsidRPr="00000000">
        <w:rPr>
          <w:rFonts w:ascii="Roboto" w:cs="Roboto" w:eastAsia="Roboto" w:hAnsi="Roboto"/>
          <w:rtl w:val="0"/>
        </w:rPr>
        <w:t xml:space="preserve">-shared, amex-</w:t>
      </w:r>
      <w:r w:rsidDel="00000000" w:rsidR="00000000" w:rsidRPr="00000000">
        <w:rPr>
          <w:rFonts w:ascii="Roboto" w:cs="Roboto" w:eastAsia="Roboto" w:hAnsi="Roboto"/>
          <w:b w:val="1"/>
          <w:rtl w:val="0"/>
        </w:rPr>
        <w:t xml:space="preserve">dev</w:t>
      </w:r>
      <w:r w:rsidDel="00000000" w:rsidR="00000000" w:rsidRPr="00000000">
        <w:rPr>
          <w:rFonts w:ascii="Roboto" w:cs="Roboto" w:eastAsia="Roboto" w:hAnsi="Roboto"/>
          <w:rtl w:val="0"/>
        </w:rPr>
        <w:t xml:space="preserve">-shared, amex-</w:t>
      </w:r>
      <w:r w:rsidDel="00000000" w:rsidR="00000000" w:rsidRPr="00000000">
        <w:rPr>
          <w:rFonts w:ascii="Roboto" w:cs="Roboto" w:eastAsia="Roboto" w:hAnsi="Roboto"/>
          <w:b w:val="1"/>
          <w:rtl w:val="0"/>
        </w:rPr>
        <w:t xml:space="preserve">test</w:t>
      </w:r>
      <w:r w:rsidDel="00000000" w:rsidR="00000000" w:rsidRPr="00000000">
        <w:rPr>
          <w:rFonts w:ascii="Roboto" w:cs="Roboto" w:eastAsia="Roboto" w:hAnsi="Roboto"/>
          <w:rtl w:val="0"/>
        </w:rPr>
        <w:t xml:space="preserve">-shared, amex-</w:t>
      </w:r>
      <w:r w:rsidDel="00000000" w:rsidR="00000000" w:rsidRPr="00000000">
        <w:rPr>
          <w:rFonts w:ascii="Roboto" w:cs="Roboto" w:eastAsia="Roboto" w:hAnsi="Roboto"/>
          <w:b w:val="1"/>
          <w:rtl w:val="0"/>
        </w:rPr>
        <w:t xml:space="preserve">engg</w:t>
      </w:r>
      <w:r w:rsidDel="00000000" w:rsidR="00000000" w:rsidRPr="00000000">
        <w:rPr>
          <w:rFonts w:ascii="Roboto" w:cs="Roboto" w:eastAsia="Roboto" w:hAnsi="Roboto"/>
          <w:rtl w:val="0"/>
        </w:rPr>
        <w:t xml:space="preserve">-shared, amex-</w:t>
      </w:r>
      <w:r w:rsidDel="00000000" w:rsidR="00000000" w:rsidRPr="00000000">
        <w:rPr>
          <w:rFonts w:ascii="Roboto" w:cs="Roboto" w:eastAsia="Roboto" w:hAnsi="Roboto"/>
          <w:b w:val="1"/>
          <w:rtl w:val="0"/>
        </w:rPr>
        <w:t xml:space="preserve">data-anonymize</w:t>
      </w:r>
      <w:r w:rsidDel="00000000" w:rsidR="00000000" w:rsidRPr="00000000">
        <w:rPr>
          <w:rFonts w:ascii="Roboto" w:cs="Roboto" w:eastAsia="Roboto" w:hAnsi="Roboto"/>
          <w:rtl w:val="0"/>
        </w:rPr>
        <w:t xml:space="preserve">-shared) can now be enabled by :</w:t>
      </w:r>
    </w:p>
    <w:p w:rsidR="00000000" w:rsidDel="00000000" w:rsidP="00000000" w:rsidRDefault="00000000" w:rsidRPr="00000000" w14:paraId="00000663">
      <w:pPr>
        <w:numPr>
          <w:ilvl w:val="0"/>
          <w:numId w:val="64"/>
        </w:numPr>
        <w:ind w:left="720" w:hanging="360"/>
      </w:pPr>
      <w:r w:rsidDel="00000000" w:rsidR="00000000" w:rsidRPr="00000000">
        <w:rPr>
          <w:rFonts w:ascii="Roboto" w:cs="Roboto" w:eastAsia="Roboto" w:hAnsi="Roboto"/>
          <w:rtl w:val="0"/>
        </w:rPr>
        <w:t xml:space="preserve">VPC-Peering </w:t>
      </w:r>
      <w:r w:rsidDel="00000000" w:rsidR="00000000" w:rsidRPr="00000000">
        <w:rPr>
          <w:rFonts w:ascii="Roboto" w:cs="Roboto" w:eastAsia="Roboto" w:hAnsi="Roboto"/>
          <w:b w:val="1"/>
          <w:rtl w:val="0"/>
        </w:rPr>
        <w:t xml:space="preserve">Amex-connectivity-nonprod </w:t>
      </w:r>
      <w:r w:rsidDel="00000000" w:rsidR="00000000" w:rsidRPr="00000000">
        <w:rPr>
          <w:rFonts w:ascii="Roboto" w:cs="Roboto" w:eastAsia="Roboto" w:hAnsi="Roboto"/>
          <w:rtl w:val="0"/>
        </w:rPr>
        <w:t xml:space="preserve">VPC</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and</w:t>
      </w:r>
      <w:r w:rsidDel="00000000" w:rsidR="00000000" w:rsidRPr="00000000">
        <w:rPr>
          <w:rFonts w:ascii="Roboto" w:cs="Roboto" w:eastAsia="Roboto" w:hAnsi="Roboto"/>
          <w:b w:val="1"/>
          <w:rtl w:val="0"/>
        </w:rPr>
        <w:t xml:space="preserve"> Amex-connectivity-prod </w:t>
      </w:r>
      <w:r w:rsidDel="00000000" w:rsidR="00000000" w:rsidRPr="00000000">
        <w:rPr>
          <w:rFonts w:ascii="Roboto" w:cs="Roboto" w:eastAsia="Roboto" w:hAnsi="Roboto"/>
          <w:rtl w:val="0"/>
        </w:rPr>
        <w:t xml:space="preserve">VPC</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to</w:t>
      </w:r>
      <w:r w:rsidDel="00000000" w:rsidR="00000000" w:rsidRPr="00000000">
        <w:rPr>
          <w:rFonts w:ascii="Roboto" w:cs="Roboto" w:eastAsia="Roboto" w:hAnsi="Roboto"/>
          <w:b w:val="1"/>
          <w:rtl w:val="0"/>
        </w:rPr>
        <w:t xml:space="preserve"> amex-shared-services </w:t>
      </w:r>
      <w:r w:rsidDel="00000000" w:rsidR="00000000" w:rsidRPr="00000000">
        <w:rPr>
          <w:rFonts w:ascii="Roboto" w:cs="Roboto" w:eastAsia="Roboto" w:hAnsi="Roboto"/>
          <w:rtl w:val="0"/>
        </w:rPr>
        <w:t xml:space="preserve">VPC</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 VPC Peering will</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not</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cause a quota aggregation issue(scale concerns) since there are very minimal resources in the 3 peered VPCs. </w:t>
      </w:r>
    </w:p>
    <w:p w:rsidR="00000000" w:rsidDel="00000000" w:rsidP="00000000" w:rsidRDefault="00000000" w:rsidRPr="00000000" w14:paraId="00000664">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665">
      <w:pPr>
        <w:rPr>
          <w:rFonts w:ascii="Roboto" w:cs="Roboto" w:eastAsia="Roboto" w:hAnsi="Roboto"/>
        </w:rPr>
      </w:pPr>
      <w:r w:rsidDel="00000000" w:rsidR="00000000" w:rsidRPr="00000000">
        <w:rPr>
          <w:rFonts w:ascii="Roboto" w:cs="Roboto" w:eastAsia="Roboto" w:hAnsi="Roboto"/>
          <w:rtl w:val="0"/>
        </w:rPr>
        <w:t xml:space="preserve">Routing rules to enable shared-Services consumption across environments : </w:t>
      </w:r>
    </w:p>
    <w:p w:rsidR="00000000" w:rsidDel="00000000" w:rsidP="00000000" w:rsidRDefault="00000000" w:rsidRPr="00000000" w14:paraId="00000666">
      <w:pPr>
        <w:numPr>
          <w:ilvl w:val="0"/>
          <w:numId w:val="24"/>
        </w:numPr>
        <w:ind w:left="720" w:hanging="360"/>
        <w:rPr>
          <w:rFonts w:ascii="Roboto" w:cs="Roboto" w:eastAsia="Roboto" w:hAnsi="Roboto"/>
        </w:rPr>
      </w:pPr>
      <w:r w:rsidDel="00000000" w:rsidR="00000000" w:rsidRPr="00000000">
        <w:rPr>
          <w:rFonts w:ascii="Roboto" w:cs="Roboto" w:eastAsia="Roboto" w:hAnsi="Roboto"/>
          <w:rtl w:val="0"/>
        </w:rPr>
        <w:t xml:space="preserve">When the networks are VPC-peered, the shared-services (active directory..) subnet will automatically be exchanged from  Amex-shared-services VPC to Amex-connectivity-nonprod and Amex-connectivity-prod VPC.</w:t>
      </w:r>
    </w:p>
    <w:p w:rsidR="00000000" w:rsidDel="00000000" w:rsidP="00000000" w:rsidRDefault="00000000" w:rsidRPr="00000000" w14:paraId="00000667">
      <w:pPr>
        <w:numPr>
          <w:ilvl w:val="0"/>
          <w:numId w:val="24"/>
        </w:numPr>
        <w:ind w:left="720" w:hanging="360"/>
        <w:rPr>
          <w:rFonts w:ascii="Roboto" w:cs="Roboto" w:eastAsia="Roboto" w:hAnsi="Roboto"/>
        </w:rPr>
      </w:pPr>
      <w:r w:rsidDel="00000000" w:rsidR="00000000" w:rsidRPr="00000000">
        <w:rPr>
          <w:rFonts w:ascii="Roboto" w:cs="Roboto" w:eastAsia="Roboto" w:hAnsi="Roboto"/>
          <w:rtl w:val="0"/>
        </w:rPr>
        <w:t xml:space="preserve">In the non-prod VPCs (dev, test, engg and arena), you need to create a static route : destination=shared-services-subnet, nextHop=ILB-PAN-VMSeries</w:t>
      </w:r>
    </w:p>
    <w:p w:rsidR="00000000" w:rsidDel="00000000" w:rsidP="00000000" w:rsidRDefault="00000000" w:rsidRPr="00000000" w14:paraId="00000668">
      <w:pPr>
        <w:numPr>
          <w:ilvl w:val="0"/>
          <w:numId w:val="24"/>
        </w:numPr>
        <w:ind w:left="720" w:hanging="360"/>
        <w:rPr>
          <w:rFonts w:ascii="Roboto" w:cs="Roboto" w:eastAsia="Roboto" w:hAnsi="Roboto"/>
        </w:rPr>
      </w:pPr>
      <w:r w:rsidDel="00000000" w:rsidR="00000000" w:rsidRPr="00000000">
        <w:rPr>
          <w:rFonts w:ascii="Roboto" w:cs="Roboto" w:eastAsia="Roboto" w:hAnsi="Roboto"/>
          <w:rtl w:val="0"/>
        </w:rPr>
        <w:t xml:space="preserve">In the prod VPCs, you need to create a static route : destination=shared-services-subnet, nextHop=ILB-PAN-VMSeries</w:t>
      </w:r>
    </w:p>
    <w:p w:rsidR="00000000" w:rsidDel="00000000" w:rsidP="00000000" w:rsidRDefault="00000000" w:rsidRPr="00000000" w14:paraId="00000669">
      <w:pPr>
        <w:rPr>
          <w:rFonts w:ascii="Roboto" w:cs="Roboto" w:eastAsia="Roboto" w:hAnsi="Roboto"/>
        </w:rPr>
      </w:pPr>
      <w:r w:rsidDel="00000000" w:rsidR="00000000" w:rsidRPr="00000000">
        <w:rPr>
          <w:rtl w:val="0"/>
        </w:rPr>
      </w:r>
    </w:p>
    <w:p w:rsidR="00000000" w:rsidDel="00000000" w:rsidP="00000000" w:rsidRDefault="00000000" w:rsidRPr="00000000" w14:paraId="0000066A">
      <w:pPr>
        <w:rPr>
          <w:rFonts w:ascii="Roboto" w:cs="Roboto" w:eastAsia="Roboto" w:hAnsi="Roboto"/>
        </w:rPr>
      </w:pPr>
      <w:r w:rsidDel="00000000" w:rsidR="00000000" w:rsidRPr="00000000">
        <w:rPr>
          <w:rFonts w:ascii="Roboto" w:cs="Roboto" w:eastAsia="Roboto" w:hAnsi="Roboto"/>
          <w:rtl w:val="0"/>
        </w:rPr>
        <w:t xml:space="preserve">Once the above connectivity is verified to shared-services, the Cloud VPN tunnels can be de-provisioned. </w:t>
      </w:r>
    </w:p>
    <w:p w:rsidR="00000000" w:rsidDel="00000000" w:rsidP="00000000" w:rsidRDefault="00000000" w:rsidRPr="00000000" w14:paraId="0000066B">
      <w:pPr>
        <w:rPr>
          <w:rFonts w:ascii="Roboto" w:cs="Roboto" w:eastAsia="Roboto" w:hAnsi="Roboto"/>
        </w:rPr>
      </w:pPr>
      <w:r w:rsidDel="00000000" w:rsidR="00000000" w:rsidRPr="00000000">
        <w:rPr>
          <w:rtl w:val="0"/>
        </w:rPr>
      </w:r>
    </w:p>
    <w:p w:rsidR="00000000" w:rsidDel="00000000" w:rsidP="00000000" w:rsidRDefault="00000000" w:rsidRPr="00000000" w14:paraId="0000066C">
      <w:pPr>
        <w:rPr>
          <w:rFonts w:ascii="Roboto" w:cs="Roboto" w:eastAsia="Roboto" w:hAnsi="Roboto"/>
        </w:rPr>
      </w:pPr>
      <w:r w:rsidDel="00000000" w:rsidR="00000000" w:rsidRPr="00000000">
        <w:rPr>
          <w:rFonts w:ascii="Roboto" w:cs="Roboto" w:eastAsia="Roboto" w:hAnsi="Roboto"/>
          <w:b w:val="1"/>
          <w:rtl w:val="0"/>
        </w:rPr>
        <w:t xml:space="preserve">Note</w:t>
      </w:r>
      <w:r w:rsidDel="00000000" w:rsidR="00000000" w:rsidRPr="00000000">
        <w:rPr>
          <w:rFonts w:ascii="Roboto" w:cs="Roboto" w:eastAsia="Roboto" w:hAnsi="Roboto"/>
          <w:rtl w:val="0"/>
        </w:rPr>
        <w:t xml:space="preserve"> : Connectivity between amex-shared-services VPC and amex-data-anonymize-shared VPC will continue to use Cloud VPN Gateways.</w:t>
      </w:r>
    </w:p>
    <w:p w:rsidR="00000000" w:rsidDel="00000000" w:rsidP="00000000" w:rsidRDefault="00000000" w:rsidRPr="00000000" w14:paraId="0000066D">
      <w:pPr>
        <w:rPr>
          <w:rFonts w:ascii="Roboto" w:cs="Roboto" w:eastAsia="Roboto" w:hAnsi="Roboto"/>
        </w:rPr>
      </w:pPr>
      <w:r w:rsidDel="00000000" w:rsidR="00000000" w:rsidRPr="00000000">
        <w:rPr>
          <w:rtl w:val="0"/>
        </w:rPr>
      </w:r>
    </w:p>
    <w:p w:rsidR="00000000" w:rsidDel="00000000" w:rsidP="00000000" w:rsidRDefault="00000000" w:rsidRPr="00000000" w14:paraId="0000066E">
      <w:pPr>
        <w:pStyle w:val="Heading2"/>
        <w:rPr>
          <w:rFonts w:ascii="Roboto" w:cs="Roboto" w:eastAsia="Roboto" w:hAnsi="Roboto"/>
          <w:color w:val="3c78d8"/>
        </w:rPr>
      </w:pPr>
      <w:bookmarkStart w:colFirst="0" w:colLast="0" w:name="_tou4cuqpiofc" w:id="60"/>
      <w:bookmarkEnd w:id="60"/>
      <w:r w:rsidDel="00000000" w:rsidR="00000000" w:rsidRPr="00000000">
        <w:rPr>
          <w:rFonts w:ascii="Roboto" w:cs="Roboto" w:eastAsia="Roboto" w:hAnsi="Roboto"/>
          <w:color w:val="3c78d8"/>
          <w:rtl w:val="0"/>
        </w:rPr>
        <w:t xml:space="preserve">4.3 Connection to Google </w:t>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rFonts w:ascii="Roboto" w:cs="Roboto" w:eastAsia="Roboto" w:hAnsi="Roboto"/>
        </w:rPr>
      </w:pPr>
      <w:r w:rsidDel="00000000" w:rsidR="00000000" w:rsidRPr="00000000">
        <w:rPr>
          <w:rFonts w:ascii="Roboto" w:cs="Roboto" w:eastAsia="Roboto" w:hAnsi="Roboto"/>
          <w:rtl w:val="0"/>
        </w:rPr>
        <w:t xml:space="preserve">Due to AMEX’s  long term strategy of hybrid connectivity between on-premises and GCP, it is recommended that AMEX connect to GCP via </w:t>
      </w:r>
      <w:hyperlink r:id="rId71">
        <w:r w:rsidDel="00000000" w:rsidR="00000000" w:rsidRPr="00000000">
          <w:rPr>
            <w:rFonts w:ascii="Roboto" w:cs="Roboto" w:eastAsia="Roboto" w:hAnsi="Roboto"/>
            <w:color w:val="1155cc"/>
            <w:u w:val="single"/>
            <w:rtl w:val="0"/>
          </w:rPr>
          <w:t xml:space="preserve">Dedicated Interconnect</w:t>
        </w:r>
      </w:hyperlink>
      <w:r w:rsidDel="00000000" w:rsidR="00000000" w:rsidRPr="00000000">
        <w:rPr>
          <w:rFonts w:ascii="Roboto" w:cs="Roboto" w:eastAsia="Roboto" w:hAnsi="Roboto"/>
          <w:rtl w:val="0"/>
        </w:rPr>
        <w:t xml:space="preserve">. AMEX currently has two data center locations in scope for connectivity: 1) Greensboro, NC 2) Phoenix, AZ. </w:t>
      </w:r>
    </w:p>
    <w:p w:rsidR="00000000" w:rsidDel="00000000" w:rsidP="00000000" w:rsidRDefault="00000000" w:rsidRPr="00000000" w14:paraId="00000671">
      <w:pPr>
        <w:rPr>
          <w:rFonts w:ascii="Arial" w:cs="Arial" w:eastAsia="Arial" w:hAnsi="Arial"/>
          <w:color w:val="4d4d4d"/>
          <w:sz w:val="21"/>
          <w:szCs w:val="21"/>
          <w:highlight w:val="white"/>
        </w:rPr>
      </w:pPr>
      <w:r w:rsidDel="00000000" w:rsidR="00000000" w:rsidRPr="00000000">
        <w:rPr>
          <w:rtl w:val="0"/>
        </w:rPr>
      </w:r>
    </w:p>
    <w:p w:rsidR="00000000" w:rsidDel="00000000" w:rsidP="00000000" w:rsidRDefault="00000000" w:rsidRPr="00000000" w14:paraId="00000672">
      <w:pPr>
        <w:rPr>
          <w:rFonts w:ascii="Arial" w:cs="Arial" w:eastAsia="Arial" w:hAnsi="Arial"/>
          <w:color w:val="4d4d4d"/>
          <w:sz w:val="21"/>
          <w:szCs w:val="21"/>
          <w:highlight w:val="white"/>
        </w:rPr>
      </w:pPr>
      <w:r w:rsidDel="00000000" w:rsidR="00000000" w:rsidRPr="00000000">
        <w:rPr>
          <w:rtl w:val="0"/>
        </w:rPr>
      </w:r>
    </w:p>
    <w:p w:rsidR="00000000" w:rsidDel="00000000" w:rsidP="00000000" w:rsidRDefault="00000000" w:rsidRPr="00000000" w14:paraId="00000673">
      <w:pPr>
        <w:rPr>
          <w:rFonts w:ascii="Roboto" w:cs="Roboto" w:eastAsia="Roboto" w:hAnsi="Roboto"/>
        </w:rPr>
      </w:pPr>
      <w:r w:rsidDel="00000000" w:rsidR="00000000" w:rsidRPr="00000000">
        <w:rPr>
          <w:rFonts w:ascii="Roboto" w:cs="Roboto" w:eastAsia="Roboto" w:hAnsi="Roboto"/>
          <w:rtl w:val="0"/>
        </w:rPr>
        <w:t xml:space="preserve">Google has multiple </w:t>
      </w:r>
      <w:hyperlink r:id="rId72">
        <w:r w:rsidDel="00000000" w:rsidR="00000000" w:rsidRPr="00000000">
          <w:rPr>
            <w:rFonts w:ascii="Roboto" w:cs="Roboto" w:eastAsia="Roboto" w:hAnsi="Roboto"/>
            <w:color w:val="1155cc"/>
            <w:u w:val="single"/>
            <w:rtl w:val="0"/>
          </w:rPr>
          <w:t xml:space="preserve">locations</w:t>
        </w:r>
      </w:hyperlink>
      <w:r w:rsidDel="00000000" w:rsidR="00000000" w:rsidRPr="00000000">
        <w:rPr>
          <w:rFonts w:ascii="Roboto" w:cs="Roboto" w:eastAsia="Roboto" w:hAnsi="Roboto"/>
          <w:rtl w:val="0"/>
        </w:rPr>
        <w:t xml:space="preserve"> to connect on-premises with GCP. AMEX is currently co-located with Google at :</w:t>
      </w:r>
    </w:p>
    <w:p w:rsidR="00000000" w:rsidDel="00000000" w:rsidP="00000000" w:rsidRDefault="00000000" w:rsidRPr="00000000" w14:paraId="00000674">
      <w:pPr>
        <w:numPr>
          <w:ilvl w:val="0"/>
          <w:numId w:val="98"/>
        </w:numPr>
        <w:ind w:left="720" w:hanging="360"/>
        <w:rPr>
          <w:color w:val="000000"/>
        </w:rPr>
      </w:pPr>
      <w:r w:rsidDel="00000000" w:rsidR="00000000" w:rsidRPr="00000000">
        <w:rPr>
          <w:rFonts w:ascii="Roboto" w:cs="Roboto" w:eastAsia="Roboto" w:hAnsi="Roboto"/>
          <w:b w:val="1"/>
          <w:rtl w:val="0"/>
        </w:rPr>
        <w:t xml:space="preserve">Equinix facility in Dallas,Texas</w:t>
      </w:r>
      <w:r w:rsidDel="00000000" w:rsidR="00000000" w:rsidRPr="00000000">
        <w:rPr>
          <w:rFonts w:ascii="Roboto" w:cs="Roboto" w:eastAsia="Roboto" w:hAnsi="Roboto"/>
          <w:rtl w:val="0"/>
        </w:rPr>
        <w:t xml:space="preserve"> and connectivity from AMEX Phoenix DC will be enabled through this location. </w:t>
      </w:r>
    </w:p>
    <w:p w:rsidR="00000000" w:rsidDel="00000000" w:rsidP="00000000" w:rsidRDefault="00000000" w:rsidRPr="00000000" w14:paraId="00000675">
      <w:pPr>
        <w:numPr>
          <w:ilvl w:val="0"/>
          <w:numId w:val="98"/>
        </w:numPr>
        <w:ind w:left="720" w:hanging="360"/>
        <w:rPr>
          <w:color w:val="000000"/>
        </w:rPr>
      </w:pPr>
      <w:r w:rsidDel="00000000" w:rsidR="00000000" w:rsidRPr="00000000">
        <w:rPr>
          <w:rFonts w:ascii="Roboto" w:cs="Roboto" w:eastAsia="Roboto" w:hAnsi="Roboto"/>
          <w:b w:val="1"/>
          <w:rtl w:val="0"/>
        </w:rPr>
        <w:t xml:space="preserve">Equinix facility in Ashburn, Virginia</w:t>
      </w:r>
      <w:r w:rsidDel="00000000" w:rsidR="00000000" w:rsidRPr="00000000">
        <w:rPr>
          <w:rFonts w:ascii="Roboto" w:cs="Roboto" w:eastAsia="Roboto" w:hAnsi="Roboto"/>
          <w:rtl w:val="0"/>
        </w:rPr>
        <w:t xml:space="preserve"> and connectivity from AMEX Greensboro DC will be enabled through this location.</w:t>
      </w:r>
    </w:p>
    <w:p w:rsidR="00000000" w:rsidDel="00000000" w:rsidP="00000000" w:rsidRDefault="00000000" w:rsidRPr="00000000" w14:paraId="00000676">
      <w:pPr>
        <w:rPr>
          <w:rFonts w:ascii="Roboto" w:cs="Roboto" w:eastAsia="Roboto" w:hAnsi="Roboto"/>
        </w:rPr>
      </w:pPr>
      <w:r w:rsidDel="00000000" w:rsidR="00000000" w:rsidRPr="00000000">
        <w:rPr>
          <w:rtl w:val="0"/>
        </w:rPr>
      </w:r>
    </w:p>
    <w:p w:rsidR="00000000" w:rsidDel="00000000" w:rsidP="00000000" w:rsidRDefault="00000000" w:rsidRPr="00000000" w14:paraId="00000677">
      <w:pPr>
        <w:rPr>
          <w:rFonts w:ascii="Roboto" w:cs="Roboto" w:eastAsia="Roboto" w:hAnsi="Roboto"/>
        </w:rPr>
      </w:pPr>
      <w:r w:rsidDel="00000000" w:rsidR="00000000" w:rsidRPr="00000000">
        <w:rPr>
          <w:rFonts w:ascii="Roboto" w:cs="Roboto" w:eastAsia="Roboto" w:hAnsi="Roboto"/>
          <w:rtl w:val="0"/>
        </w:rPr>
        <w:t xml:space="preserve">In order to support </w:t>
      </w:r>
      <w:hyperlink r:id="rId73">
        <w:r w:rsidDel="00000000" w:rsidR="00000000" w:rsidRPr="00000000">
          <w:rPr>
            <w:rFonts w:ascii="Roboto" w:cs="Roboto" w:eastAsia="Roboto" w:hAnsi="Roboto"/>
            <w:color w:val="1155cc"/>
            <w:u w:val="single"/>
            <w:rtl w:val="0"/>
          </w:rPr>
          <w:t xml:space="preserve">99.99% availability</w:t>
        </w:r>
      </w:hyperlink>
      <w:r w:rsidDel="00000000" w:rsidR="00000000" w:rsidRPr="00000000">
        <w:rPr>
          <w:rFonts w:ascii="Roboto" w:cs="Roboto" w:eastAsia="Roboto" w:hAnsi="Roboto"/>
          <w:rtl w:val="0"/>
        </w:rPr>
        <w:t xml:space="preserve"> AMEX will need to select two Interconnect zones in two locations(metros). Please refer to the</w:t>
      </w:r>
      <w:hyperlink r:id="rId74">
        <w:r w:rsidDel="00000000" w:rsidR="00000000" w:rsidRPr="00000000">
          <w:rPr>
            <w:rFonts w:ascii="Roboto" w:cs="Roboto" w:eastAsia="Roboto" w:hAnsi="Roboto"/>
            <w:color w:val="1155cc"/>
            <w:u w:val="single"/>
            <w:rtl w:val="0"/>
          </w:rPr>
          <w:t xml:space="preserve"> network design above</w:t>
        </w:r>
      </w:hyperlink>
      <w:r w:rsidDel="00000000" w:rsidR="00000000" w:rsidRPr="00000000">
        <w:rPr>
          <w:rFonts w:ascii="Roboto" w:cs="Roboto" w:eastAsia="Roboto" w:hAnsi="Roboto"/>
          <w:rtl w:val="0"/>
        </w:rPr>
        <w:t xml:space="preserve"> for an overview of this connectivity with the recommended VPC setup. </w:t>
      </w:r>
    </w:p>
    <w:p w:rsidR="00000000" w:rsidDel="00000000" w:rsidP="00000000" w:rsidRDefault="00000000" w:rsidRPr="00000000" w14:paraId="00000678">
      <w:pPr>
        <w:rPr>
          <w:rFonts w:ascii="Roboto" w:cs="Roboto" w:eastAsia="Roboto" w:hAnsi="Roboto"/>
        </w:rPr>
      </w:pPr>
      <w:r w:rsidDel="00000000" w:rsidR="00000000" w:rsidRPr="00000000">
        <w:rPr>
          <w:rtl w:val="0"/>
        </w:rPr>
      </w:r>
    </w:p>
    <w:p w:rsidR="00000000" w:rsidDel="00000000" w:rsidP="00000000" w:rsidRDefault="00000000" w:rsidRPr="00000000" w14:paraId="00000679">
      <w:pPr>
        <w:rPr>
          <w:rFonts w:ascii="Roboto" w:cs="Roboto" w:eastAsia="Roboto" w:hAnsi="Roboto"/>
        </w:rPr>
      </w:pPr>
      <w:r w:rsidDel="00000000" w:rsidR="00000000" w:rsidRPr="00000000">
        <w:rPr>
          <w:rFonts w:ascii="Roboto" w:cs="Roboto" w:eastAsia="Roboto" w:hAnsi="Roboto"/>
          <w:rtl w:val="0"/>
        </w:rPr>
        <w:t xml:space="preserve">Amex predicts the following throughput requirements to GCP :</w:t>
      </w:r>
    </w:p>
    <w:p w:rsidR="00000000" w:rsidDel="00000000" w:rsidP="00000000" w:rsidRDefault="00000000" w:rsidRPr="00000000" w14:paraId="0000067A">
      <w:pPr>
        <w:numPr>
          <w:ilvl w:val="0"/>
          <w:numId w:val="89"/>
        </w:numPr>
        <w:ind w:left="720" w:hanging="360"/>
        <w:rPr>
          <w:rFonts w:ascii="Roboto" w:cs="Roboto" w:eastAsia="Roboto" w:hAnsi="Roboto"/>
        </w:rPr>
      </w:pPr>
      <w:r w:rsidDel="00000000" w:rsidR="00000000" w:rsidRPr="00000000">
        <w:rPr>
          <w:rFonts w:ascii="Roboto" w:cs="Roboto" w:eastAsia="Roboto" w:hAnsi="Roboto"/>
          <w:rtl w:val="0"/>
        </w:rPr>
        <w:t xml:space="preserve">Total Ingress into GCP : 10-20 TB/day</w:t>
      </w:r>
    </w:p>
    <w:p w:rsidR="00000000" w:rsidDel="00000000" w:rsidP="00000000" w:rsidRDefault="00000000" w:rsidRPr="00000000" w14:paraId="0000067B">
      <w:pPr>
        <w:numPr>
          <w:ilvl w:val="0"/>
          <w:numId w:val="89"/>
        </w:numPr>
        <w:ind w:left="720" w:hanging="360"/>
        <w:rPr>
          <w:rFonts w:ascii="Roboto" w:cs="Roboto" w:eastAsia="Roboto" w:hAnsi="Roboto"/>
        </w:rPr>
      </w:pPr>
      <w:r w:rsidDel="00000000" w:rsidR="00000000" w:rsidRPr="00000000">
        <w:rPr>
          <w:rFonts w:ascii="Roboto" w:cs="Roboto" w:eastAsia="Roboto" w:hAnsi="Roboto"/>
          <w:rtl w:val="0"/>
        </w:rPr>
        <w:t xml:space="preserve">Total Egress from GCP : 2-4 TB/day.</w:t>
      </w:r>
    </w:p>
    <w:p w:rsidR="00000000" w:rsidDel="00000000" w:rsidP="00000000" w:rsidRDefault="00000000" w:rsidRPr="00000000" w14:paraId="0000067C">
      <w:pPr>
        <w:rPr>
          <w:rFonts w:ascii="Roboto" w:cs="Roboto" w:eastAsia="Roboto" w:hAnsi="Roboto"/>
        </w:rPr>
      </w:pPr>
      <w:r w:rsidDel="00000000" w:rsidR="00000000" w:rsidRPr="00000000">
        <w:rPr>
          <w:rtl w:val="0"/>
        </w:rPr>
      </w:r>
    </w:p>
    <w:p w:rsidR="00000000" w:rsidDel="00000000" w:rsidP="00000000" w:rsidRDefault="00000000" w:rsidRPr="00000000" w14:paraId="0000067D">
      <w:pPr>
        <w:rPr>
          <w:rFonts w:ascii="Roboto" w:cs="Roboto" w:eastAsia="Roboto" w:hAnsi="Roboto"/>
        </w:rPr>
      </w:pPr>
      <w:r w:rsidDel="00000000" w:rsidR="00000000" w:rsidRPr="00000000">
        <w:rPr>
          <w:rFonts w:ascii="Roboto" w:cs="Roboto" w:eastAsia="Roboto" w:hAnsi="Roboto"/>
          <w:rtl w:val="0"/>
        </w:rPr>
        <w:t xml:space="preserve">Also, prior to initial application-VM setup, AMEX envisions transfer of few PB data into GCP. This will be done using a transfer appliance instead of using the network. </w:t>
      </w:r>
    </w:p>
    <w:p w:rsidR="00000000" w:rsidDel="00000000" w:rsidP="00000000" w:rsidRDefault="00000000" w:rsidRPr="00000000" w14:paraId="0000067E">
      <w:pPr>
        <w:rPr>
          <w:rFonts w:ascii="Roboto" w:cs="Roboto" w:eastAsia="Roboto" w:hAnsi="Roboto"/>
        </w:rPr>
      </w:pPr>
      <w:r w:rsidDel="00000000" w:rsidR="00000000" w:rsidRPr="00000000">
        <w:rPr>
          <w:rtl w:val="0"/>
        </w:rPr>
      </w:r>
    </w:p>
    <w:p w:rsidR="00000000" w:rsidDel="00000000" w:rsidP="00000000" w:rsidRDefault="00000000" w:rsidRPr="00000000" w14:paraId="0000067F">
      <w:pPr>
        <w:rPr>
          <w:rFonts w:ascii="Roboto" w:cs="Roboto" w:eastAsia="Roboto" w:hAnsi="Roboto"/>
        </w:rPr>
      </w:pPr>
      <w:r w:rsidDel="00000000" w:rsidR="00000000" w:rsidRPr="00000000">
        <w:rPr>
          <w:rFonts w:ascii="Roboto" w:cs="Roboto" w:eastAsia="Roboto" w:hAnsi="Roboto"/>
          <w:rtl w:val="0"/>
        </w:rPr>
        <w:t xml:space="preserve">Outlined below is transfer-time based on data and Interconnect-capacity to GCP. </w:t>
      </w:r>
    </w:p>
    <w:p w:rsidR="00000000" w:rsidDel="00000000" w:rsidP="00000000" w:rsidRDefault="00000000" w:rsidRPr="00000000" w14:paraId="00000680">
      <w:pPr>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118269</wp:posOffset>
            </wp:positionV>
            <wp:extent cx="5760503" cy="3627631"/>
            <wp:effectExtent b="0" l="0" r="0" t="0"/>
            <wp:wrapTopAndBottom distB="114300" distT="114300"/>
            <wp:docPr id="21" name="image24.png"/>
            <a:graphic>
              <a:graphicData uri="http://schemas.openxmlformats.org/drawingml/2006/picture">
                <pic:pic>
                  <pic:nvPicPr>
                    <pic:cNvPr id="0" name="image24.png"/>
                    <pic:cNvPicPr preferRelativeResize="0"/>
                  </pic:nvPicPr>
                  <pic:blipFill>
                    <a:blip r:embed="rId75"/>
                    <a:srcRect b="0" l="0" r="0" t="0"/>
                    <a:stretch>
                      <a:fillRect/>
                    </a:stretch>
                  </pic:blipFill>
                  <pic:spPr>
                    <a:xfrm>
                      <a:off x="0" y="0"/>
                      <a:ext cx="5760503" cy="3627631"/>
                    </a:xfrm>
                    <a:prstGeom prst="rect"/>
                    <a:ln/>
                  </pic:spPr>
                </pic:pic>
              </a:graphicData>
            </a:graphic>
          </wp:anchor>
        </w:drawing>
      </w:r>
    </w:p>
    <w:p w:rsidR="00000000" w:rsidDel="00000000" w:rsidP="00000000" w:rsidRDefault="00000000" w:rsidRPr="00000000" w14:paraId="00000681">
      <w:pPr>
        <w:rPr>
          <w:rFonts w:ascii="Roboto" w:cs="Roboto" w:eastAsia="Roboto" w:hAnsi="Roboto"/>
        </w:rPr>
      </w:pPr>
      <w:r w:rsidDel="00000000" w:rsidR="00000000" w:rsidRPr="00000000">
        <w:rPr>
          <w:rFonts w:ascii="Roboto" w:cs="Roboto" w:eastAsia="Roboto" w:hAnsi="Roboto"/>
          <w:rtl w:val="0"/>
        </w:rPr>
        <w:t xml:space="preserve">Based on AMEX’s data volume transfer requirements, Google recommends provisioning at least 2*10G in Equinix Ashburn facility(2 for redundancy and Ashburn is </w:t>
      </w:r>
      <w:hyperlink r:id="rId76">
        <w:r w:rsidDel="00000000" w:rsidR="00000000" w:rsidRPr="00000000">
          <w:rPr>
            <w:rFonts w:ascii="Roboto" w:cs="Roboto" w:eastAsia="Roboto" w:hAnsi="Roboto"/>
            <w:color w:val="1155cc"/>
            <w:u w:val="single"/>
            <w:rtl w:val="0"/>
          </w:rPr>
          <w:t xml:space="preserve">low-latency location</w:t>
        </w:r>
      </w:hyperlink>
      <w:r w:rsidDel="00000000" w:rsidR="00000000" w:rsidRPr="00000000">
        <w:rPr>
          <w:rFonts w:ascii="Roboto" w:cs="Roboto" w:eastAsia="Roboto" w:hAnsi="Roboto"/>
          <w:rtl w:val="0"/>
        </w:rPr>
        <w:t xml:space="preserve">) and 2*10G in Equinix Dallas,TX. </w:t>
      </w:r>
    </w:p>
    <w:p w:rsidR="00000000" w:rsidDel="00000000" w:rsidP="00000000" w:rsidRDefault="00000000" w:rsidRPr="00000000" w14:paraId="00000682">
      <w:pPr>
        <w:rPr>
          <w:rFonts w:ascii="Roboto" w:cs="Roboto" w:eastAsia="Roboto" w:hAnsi="Roboto"/>
        </w:rPr>
      </w:pPr>
      <w:r w:rsidDel="00000000" w:rsidR="00000000" w:rsidRPr="00000000">
        <w:rPr>
          <w:rtl w:val="0"/>
        </w:rPr>
      </w:r>
    </w:p>
    <w:p w:rsidR="00000000" w:rsidDel="00000000" w:rsidP="00000000" w:rsidRDefault="00000000" w:rsidRPr="00000000" w14:paraId="00000683">
      <w:pPr>
        <w:rPr>
          <w:rFonts w:ascii="Roboto" w:cs="Roboto" w:eastAsia="Roboto" w:hAnsi="Roboto"/>
        </w:rPr>
      </w:pPr>
      <w:r w:rsidDel="00000000" w:rsidR="00000000" w:rsidRPr="00000000">
        <w:rPr>
          <w:rFonts w:ascii="Roboto" w:cs="Roboto" w:eastAsia="Roboto" w:hAnsi="Roboto"/>
          <w:rtl w:val="0"/>
        </w:rPr>
        <w:t xml:space="preserve">The Interconnect objects should be provisioned in a new project = amex-network-interconnect with no other resources within it. This project should be ideally under the shared-services folder. This aids with :</w:t>
      </w:r>
    </w:p>
    <w:p w:rsidR="00000000" w:rsidDel="00000000" w:rsidP="00000000" w:rsidRDefault="00000000" w:rsidRPr="00000000" w14:paraId="00000684">
      <w:pPr>
        <w:numPr>
          <w:ilvl w:val="0"/>
          <w:numId w:val="51"/>
        </w:numPr>
        <w:ind w:left="720" w:hanging="360"/>
        <w:rPr>
          <w:rFonts w:ascii="Roboto" w:cs="Roboto" w:eastAsia="Roboto" w:hAnsi="Roboto"/>
        </w:rPr>
      </w:pPr>
      <w:r w:rsidDel="00000000" w:rsidR="00000000" w:rsidRPr="00000000">
        <w:rPr>
          <w:rFonts w:ascii="Roboto" w:cs="Roboto" w:eastAsia="Roboto" w:hAnsi="Roboto"/>
          <w:rtl w:val="0"/>
        </w:rPr>
        <w:t xml:space="preserve">determining bill for interconnect usage and enables easy charge-back to different Business units. </w:t>
      </w:r>
    </w:p>
    <w:p w:rsidR="00000000" w:rsidDel="00000000" w:rsidP="00000000" w:rsidRDefault="00000000" w:rsidRPr="00000000" w14:paraId="00000685">
      <w:pPr>
        <w:numPr>
          <w:ilvl w:val="0"/>
          <w:numId w:val="51"/>
        </w:numPr>
        <w:ind w:left="720" w:hanging="360"/>
        <w:rPr>
          <w:rFonts w:ascii="Roboto" w:cs="Roboto" w:eastAsia="Roboto" w:hAnsi="Roboto"/>
        </w:rPr>
      </w:pPr>
      <w:r w:rsidDel="00000000" w:rsidR="00000000" w:rsidRPr="00000000">
        <w:rPr>
          <w:rFonts w:ascii="Roboto" w:cs="Roboto" w:eastAsia="Roboto" w:hAnsi="Roboto"/>
          <w:rtl w:val="0"/>
        </w:rPr>
        <w:t xml:space="preserve">Easy IAM implementation for Amex eng who are allowed to provision and land the Interconnect attachments on various GCP projects in AMEX org. </w:t>
      </w:r>
    </w:p>
    <w:p w:rsidR="00000000" w:rsidDel="00000000" w:rsidP="00000000" w:rsidRDefault="00000000" w:rsidRPr="00000000" w14:paraId="00000686">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687">
      <w:pPr>
        <w:pStyle w:val="Heading3"/>
        <w:rPr>
          <w:rFonts w:ascii="Roboto" w:cs="Roboto" w:eastAsia="Roboto" w:hAnsi="Roboto"/>
        </w:rPr>
      </w:pPr>
      <w:bookmarkStart w:colFirst="0" w:colLast="0" w:name="_fmmm20mfz6xr" w:id="61"/>
      <w:bookmarkEnd w:id="61"/>
      <w:r w:rsidDel="00000000" w:rsidR="00000000" w:rsidRPr="00000000">
        <w:rPr>
          <w:rFonts w:ascii="Roboto" w:cs="Roboto" w:eastAsia="Roboto" w:hAnsi="Roboto"/>
          <w:rtl w:val="0"/>
        </w:rPr>
        <w:t xml:space="preserve">4.3.1 Internal </w:t>
      </w:r>
    </w:p>
    <w:p w:rsidR="00000000" w:rsidDel="00000000" w:rsidP="00000000" w:rsidRDefault="00000000" w:rsidRPr="00000000" w14:paraId="00000688">
      <w:pPr>
        <w:rPr>
          <w:rFonts w:ascii="Roboto" w:cs="Roboto" w:eastAsia="Roboto" w:hAnsi="Roboto"/>
        </w:rPr>
      </w:pPr>
      <w:r w:rsidDel="00000000" w:rsidR="00000000" w:rsidRPr="00000000">
        <w:rPr>
          <w:rFonts w:ascii="Roboto" w:cs="Roboto" w:eastAsia="Roboto" w:hAnsi="Roboto"/>
          <w:rtl w:val="0"/>
        </w:rPr>
        <w:t xml:space="preserve">During design discussions, AMEX expressed the desire to route GCP API calls from on-premises to GCP over the Dedicated Interconnect connection. </w:t>
      </w:r>
      <w:hyperlink r:id="rId77">
        <w:r w:rsidDel="00000000" w:rsidR="00000000" w:rsidRPr="00000000">
          <w:rPr>
            <w:rFonts w:ascii="Roboto" w:cs="Roboto" w:eastAsia="Roboto" w:hAnsi="Roboto"/>
            <w:color w:val="1155cc"/>
            <w:u w:val="single"/>
            <w:rtl w:val="0"/>
          </w:rPr>
          <w:t xml:space="preserve">Private Google Access from on-premises</w:t>
        </w:r>
      </w:hyperlink>
      <w:r w:rsidDel="00000000" w:rsidR="00000000" w:rsidRPr="00000000">
        <w:rPr>
          <w:rFonts w:ascii="Roboto" w:cs="Roboto" w:eastAsia="Roboto" w:hAnsi="Roboto"/>
          <w:rtl w:val="0"/>
        </w:rPr>
        <w:t xml:space="preserve">, would allow on-premises users to call </w:t>
      </w:r>
      <w:hyperlink r:id="rId78">
        <w:r w:rsidDel="00000000" w:rsidR="00000000" w:rsidRPr="00000000">
          <w:rPr>
            <w:rFonts w:ascii="Roboto" w:cs="Roboto" w:eastAsia="Roboto" w:hAnsi="Roboto"/>
            <w:color w:val="1155cc"/>
            <w:u w:val="single"/>
            <w:rtl w:val="0"/>
          </w:rPr>
          <w:t xml:space="preserve">most Google APIs and services</w:t>
        </w:r>
      </w:hyperlink>
      <w:r w:rsidDel="00000000" w:rsidR="00000000" w:rsidRPr="00000000">
        <w:rPr>
          <w:rFonts w:ascii="Roboto" w:cs="Roboto" w:eastAsia="Roboto" w:hAnsi="Roboto"/>
          <w:rtl w:val="0"/>
        </w:rPr>
        <w:t xml:space="preserve"> through a private endpoint (199.36.153.8/30). </w:t>
      </w:r>
    </w:p>
    <w:p w:rsidR="00000000" w:rsidDel="00000000" w:rsidP="00000000" w:rsidRDefault="00000000" w:rsidRPr="00000000" w14:paraId="00000689">
      <w:pPr>
        <w:rPr>
          <w:rFonts w:ascii="Roboto" w:cs="Roboto" w:eastAsia="Roboto" w:hAnsi="Roboto"/>
        </w:rPr>
      </w:pPr>
      <w:r w:rsidDel="00000000" w:rsidR="00000000" w:rsidRPr="00000000">
        <w:rPr>
          <w:rtl w:val="0"/>
        </w:rPr>
      </w:r>
    </w:p>
    <w:p w:rsidR="00000000" w:rsidDel="00000000" w:rsidP="00000000" w:rsidRDefault="00000000" w:rsidRPr="00000000" w14:paraId="0000068A">
      <w:pPr>
        <w:rPr>
          <w:rFonts w:ascii="Roboto" w:cs="Roboto" w:eastAsia="Roboto" w:hAnsi="Roboto"/>
        </w:rPr>
      </w:pPr>
      <w:r w:rsidDel="00000000" w:rsidR="00000000" w:rsidRPr="00000000">
        <w:rPr>
          <w:rFonts w:ascii="Roboto" w:cs="Roboto" w:eastAsia="Roboto" w:hAnsi="Roboto"/>
          <w:rtl w:val="0"/>
        </w:rPr>
        <w:t xml:space="preserve">However,  since AMEX would use </w:t>
      </w:r>
      <w:hyperlink r:id="rId79">
        <w:r w:rsidDel="00000000" w:rsidR="00000000" w:rsidRPr="00000000">
          <w:rPr>
            <w:rFonts w:ascii="Roboto" w:cs="Roboto" w:eastAsia="Roboto" w:hAnsi="Roboto"/>
            <w:color w:val="1155cc"/>
            <w:u w:val="single"/>
            <w:rtl w:val="0"/>
          </w:rPr>
          <w:t xml:space="preserve">VPC-Service Controls</w:t>
        </w:r>
      </w:hyperlink>
      <w:r w:rsidDel="00000000" w:rsidR="00000000" w:rsidRPr="00000000">
        <w:rPr>
          <w:rFonts w:ascii="Roboto" w:cs="Roboto" w:eastAsia="Roboto" w:hAnsi="Roboto"/>
          <w:rtl w:val="0"/>
        </w:rPr>
        <w:t xml:space="preserve"> for maintaining a strong security-posture, it requires  leveraging </w:t>
      </w:r>
      <w:r w:rsidDel="00000000" w:rsidR="00000000" w:rsidRPr="00000000">
        <w:rPr>
          <w:rFonts w:ascii="Roboto" w:cs="Roboto" w:eastAsia="Roboto" w:hAnsi="Roboto"/>
          <w:b w:val="1"/>
          <w:rtl w:val="0"/>
        </w:rPr>
        <w:t xml:space="preserve">restricted.googleapis.com (199.36.153.4/30)</w:t>
      </w:r>
      <w:r w:rsidDel="00000000" w:rsidR="00000000" w:rsidRPr="00000000">
        <w:rPr>
          <w:rFonts w:ascii="Roboto" w:cs="Roboto" w:eastAsia="Roboto" w:hAnsi="Roboto"/>
          <w:rtl w:val="0"/>
        </w:rPr>
        <w:t xml:space="preserve"> for on-prem to GCP API calls. Note - This private VIP (199.36.153.4/30) only enables calls to APIs that are supported by VPC-Service controls.  </w:t>
      </w:r>
    </w:p>
    <w:p w:rsidR="00000000" w:rsidDel="00000000" w:rsidP="00000000" w:rsidRDefault="00000000" w:rsidRPr="00000000" w14:paraId="0000068B">
      <w:pPr>
        <w:rPr>
          <w:rFonts w:ascii="Roboto" w:cs="Roboto" w:eastAsia="Roboto" w:hAnsi="Roboto"/>
        </w:rPr>
      </w:pPr>
      <w:r w:rsidDel="00000000" w:rsidR="00000000" w:rsidRPr="00000000">
        <w:rPr>
          <w:rtl w:val="0"/>
        </w:rPr>
      </w:r>
    </w:p>
    <w:p w:rsidR="00000000" w:rsidDel="00000000" w:rsidP="00000000" w:rsidRDefault="00000000" w:rsidRPr="00000000" w14:paraId="0000068C">
      <w:pPr>
        <w:rPr>
          <w:rFonts w:ascii="Roboto" w:cs="Roboto" w:eastAsia="Roboto" w:hAnsi="Roboto"/>
          <w:b w:val="1"/>
        </w:rPr>
      </w:pPr>
      <w:hyperlink r:id="rId80">
        <w:r w:rsidDel="00000000" w:rsidR="00000000" w:rsidRPr="00000000">
          <w:rPr>
            <w:rFonts w:ascii="Roboto" w:cs="Roboto" w:eastAsia="Roboto" w:hAnsi="Roboto"/>
            <w:color w:val="1155cc"/>
            <w:u w:val="single"/>
            <w:rtl w:val="0"/>
          </w:rPr>
          <w:t xml:space="preserve">Here</w:t>
        </w:r>
      </w:hyperlink>
      <w:r w:rsidDel="00000000" w:rsidR="00000000" w:rsidRPr="00000000">
        <w:rPr>
          <w:rFonts w:ascii="Roboto" w:cs="Roboto" w:eastAsia="Roboto" w:hAnsi="Roboto"/>
          <w:rtl w:val="0"/>
        </w:rPr>
        <w:t xml:space="preserve"> is a list of detailed APIs and Services supported by VPC-Service control. </w:t>
      </w:r>
      <w:r w:rsidDel="00000000" w:rsidR="00000000" w:rsidRPr="00000000">
        <w:rPr>
          <w:rFonts w:ascii="Roboto" w:cs="Roboto" w:eastAsia="Roboto" w:hAnsi="Roboto"/>
          <w:b w:val="1"/>
          <w:rtl w:val="0"/>
        </w:rPr>
        <w:t xml:space="preserve">For onprem-client calls that are made to APIs outside this list, will be blocked. </w:t>
      </w:r>
    </w:p>
    <w:p w:rsidR="00000000" w:rsidDel="00000000" w:rsidP="00000000" w:rsidRDefault="00000000" w:rsidRPr="00000000" w14:paraId="0000068D">
      <w:pPr>
        <w:rPr>
          <w:rFonts w:ascii="Roboto" w:cs="Roboto" w:eastAsia="Roboto" w:hAnsi="Roboto"/>
        </w:rPr>
      </w:pPr>
      <w:r w:rsidDel="00000000" w:rsidR="00000000" w:rsidRPr="00000000">
        <w:rPr>
          <w:rFonts w:ascii="Roboto" w:cs="Roboto" w:eastAsia="Roboto" w:hAnsi="Roboto"/>
          <w:rtl w:val="0"/>
        </w:rPr>
        <w:t xml:space="preserve">To make use of this capability for on-premises, AMEX will need to:</w:t>
      </w:r>
    </w:p>
    <w:p w:rsidR="00000000" w:rsidDel="00000000" w:rsidP="00000000" w:rsidRDefault="00000000" w:rsidRPr="00000000" w14:paraId="0000068E">
      <w:pPr>
        <w:numPr>
          <w:ilvl w:val="0"/>
          <w:numId w:val="100"/>
        </w:numPr>
        <w:ind w:left="720" w:hanging="360"/>
      </w:pPr>
      <w:r w:rsidDel="00000000" w:rsidR="00000000" w:rsidRPr="00000000">
        <w:rPr>
          <w:rFonts w:ascii="Roboto" w:cs="Roboto" w:eastAsia="Roboto" w:hAnsi="Roboto"/>
          <w:rtl w:val="0"/>
        </w:rPr>
        <w:t xml:space="preserve">Ensure onprem-clients/applications make *.googleapis.com calls to the restricted.googleapis.com. This can be done executing the steps </w:t>
      </w:r>
      <w:hyperlink r:id="rId81">
        <w:r w:rsidDel="00000000" w:rsidR="00000000" w:rsidRPr="00000000">
          <w:rPr>
            <w:rFonts w:ascii="Roboto" w:cs="Roboto" w:eastAsia="Roboto" w:hAnsi="Roboto"/>
            <w:color w:val="1155cc"/>
            <w:u w:val="single"/>
            <w:rtl w:val="0"/>
          </w:rPr>
          <w:t xml:space="preserve">here</w:t>
        </w:r>
      </w:hyperlink>
      <w:r w:rsidDel="00000000" w:rsidR="00000000" w:rsidRPr="00000000">
        <w:rPr>
          <w:rFonts w:ascii="Roboto" w:cs="Roboto" w:eastAsia="Roboto" w:hAnsi="Roboto"/>
          <w:rtl w:val="0"/>
        </w:rPr>
        <w:t xml:space="preserve">(i.e. Update to cloud SDK or application-code). This is the only agreed approach from Amex, since manipulation of googleapis is not possible in on-prem DNS NSs. </w:t>
      </w:r>
      <w:r w:rsidDel="00000000" w:rsidR="00000000" w:rsidRPr="00000000">
        <w:rPr>
          <w:rtl w:val="0"/>
        </w:rPr>
      </w:r>
    </w:p>
    <w:p w:rsidR="00000000" w:rsidDel="00000000" w:rsidP="00000000" w:rsidRDefault="00000000" w:rsidRPr="00000000" w14:paraId="0000068F">
      <w:pPr>
        <w:numPr>
          <w:ilvl w:val="0"/>
          <w:numId w:val="100"/>
        </w:numPr>
        <w:ind w:left="720" w:hanging="360"/>
      </w:pPr>
      <w:r w:rsidDel="00000000" w:rsidR="00000000" w:rsidRPr="00000000">
        <w:rPr>
          <w:rFonts w:ascii="Roboto" w:cs="Roboto" w:eastAsia="Roboto" w:hAnsi="Roboto"/>
          <w:rtl w:val="0"/>
        </w:rPr>
        <w:t xml:space="preserve">Advertise the prefix-199.36.153.4/30 from the  </w:t>
      </w:r>
      <w:r w:rsidDel="00000000" w:rsidR="00000000" w:rsidRPr="00000000">
        <w:rPr>
          <w:rFonts w:ascii="Roboto" w:cs="Roboto" w:eastAsia="Roboto" w:hAnsi="Roboto"/>
          <w:b w:val="1"/>
          <w:rtl w:val="0"/>
        </w:rPr>
        <w:t xml:space="preserve">amex-shared-services</w:t>
      </w:r>
      <w:r w:rsidDel="00000000" w:rsidR="00000000" w:rsidRPr="00000000">
        <w:rPr>
          <w:rFonts w:ascii="Roboto" w:cs="Roboto" w:eastAsia="Roboto" w:hAnsi="Roboto"/>
          <w:rtl w:val="0"/>
        </w:rPr>
        <w:t xml:space="preserve"> VPC to on prem over the cloud-router BGP Session attached to the dedicated interconnect-attachment. </w:t>
      </w:r>
    </w:p>
    <w:p w:rsidR="00000000" w:rsidDel="00000000" w:rsidP="00000000" w:rsidRDefault="00000000" w:rsidRPr="00000000" w14:paraId="00000690">
      <w:pPr>
        <w:numPr>
          <w:ilvl w:val="0"/>
          <w:numId w:val="100"/>
        </w:numPr>
        <w:spacing w:after="0" w:afterAutospacing="0"/>
        <w:ind w:left="720" w:hanging="360"/>
        <w:rPr>
          <w:rFonts w:ascii="Roboto" w:cs="Roboto" w:eastAsia="Roboto" w:hAnsi="Roboto"/>
        </w:rPr>
      </w:pPr>
      <w:r w:rsidDel="00000000" w:rsidR="00000000" w:rsidRPr="00000000">
        <w:rPr>
          <w:rFonts w:ascii="Roboto" w:cs="Roboto" w:eastAsia="Roboto" w:hAnsi="Roboto"/>
          <w:rtl w:val="0"/>
        </w:rPr>
        <w:t xml:space="preserve">Within GCP</w:t>
      </w:r>
    </w:p>
    <w:p w:rsidR="00000000" w:rsidDel="00000000" w:rsidP="00000000" w:rsidRDefault="00000000" w:rsidRPr="00000000" w14:paraId="00000691">
      <w:pPr>
        <w:numPr>
          <w:ilvl w:val="1"/>
          <w:numId w:val="10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pPr>
      <w:r w:rsidDel="00000000" w:rsidR="00000000" w:rsidRPr="00000000">
        <w:rPr>
          <w:rtl w:val="0"/>
        </w:rPr>
        <w:t xml:space="preserve">DNS Private zone to resolve (CNAME) *.googleapis.com to restricted.googleapis.com. This should be done in the DNS-Hub(which is the shared-services VPC project)</w:t>
      </w:r>
    </w:p>
    <w:p w:rsidR="00000000" w:rsidDel="00000000" w:rsidP="00000000" w:rsidRDefault="00000000" w:rsidRPr="00000000" w14:paraId="00000692">
      <w:pPr>
        <w:numPr>
          <w:ilvl w:val="1"/>
          <w:numId w:val="10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pPr>
      <w:r w:rsidDel="00000000" w:rsidR="00000000" w:rsidRPr="00000000">
        <w:rPr>
          <w:rtl w:val="0"/>
        </w:rPr>
        <w:t xml:space="preserve">Add the following A records for restricted.googleapis.com in GCP Private zone</w:t>
      </w:r>
    </w:p>
    <w:p w:rsidR="00000000" w:rsidDel="00000000" w:rsidP="00000000" w:rsidRDefault="00000000" w:rsidRPr="00000000" w14:paraId="00000693">
      <w:pPr>
        <w:numPr>
          <w:ilvl w:val="2"/>
          <w:numId w:val="10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160" w:hanging="360"/>
      </w:pPr>
      <w:r w:rsidDel="00000000" w:rsidR="00000000" w:rsidRPr="00000000">
        <w:rPr>
          <w:rtl w:val="0"/>
        </w:rPr>
        <w:t xml:space="preserve">199.36.153.4</w:t>
      </w:r>
    </w:p>
    <w:p w:rsidR="00000000" w:rsidDel="00000000" w:rsidP="00000000" w:rsidRDefault="00000000" w:rsidRPr="00000000" w14:paraId="00000694">
      <w:pPr>
        <w:numPr>
          <w:ilvl w:val="2"/>
          <w:numId w:val="10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160" w:hanging="360"/>
      </w:pPr>
      <w:r w:rsidDel="00000000" w:rsidR="00000000" w:rsidRPr="00000000">
        <w:rPr>
          <w:rtl w:val="0"/>
        </w:rPr>
        <w:t xml:space="preserve">199.36.153.5</w:t>
      </w:r>
    </w:p>
    <w:p w:rsidR="00000000" w:rsidDel="00000000" w:rsidP="00000000" w:rsidRDefault="00000000" w:rsidRPr="00000000" w14:paraId="00000695">
      <w:pPr>
        <w:numPr>
          <w:ilvl w:val="2"/>
          <w:numId w:val="10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160" w:hanging="360"/>
      </w:pPr>
      <w:r w:rsidDel="00000000" w:rsidR="00000000" w:rsidRPr="00000000">
        <w:rPr>
          <w:rtl w:val="0"/>
        </w:rPr>
        <w:t xml:space="preserve">199.36.153.6</w:t>
      </w:r>
    </w:p>
    <w:p w:rsidR="00000000" w:rsidDel="00000000" w:rsidP="00000000" w:rsidRDefault="00000000" w:rsidRPr="00000000" w14:paraId="00000696">
      <w:pPr>
        <w:numPr>
          <w:ilvl w:val="2"/>
          <w:numId w:val="10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160" w:hanging="360"/>
      </w:pPr>
      <w:r w:rsidDel="00000000" w:rsidR="00000000" w:rsidRPr="00000000">
        <w:rPr>
          <w:rtl w:val="0"/>
        </w:rPr>
        <w:t xml:space="preserve">199.36.153.7</w:t>
      </w:r>
      <w:r w:rsidDel="00000000" w:rsidR="00000000" w:rsidRPr="00000000">
        <w:rPr>
          <w:rtl w:val="0"/>
        </w:rPr>
      </w:r>
    </w:p>
    <w:p w:rsidR="00000000" w:rsidDel="00000000" w:rsidP="00000000" w:rsidRDefault="00000000" w:rsidRPr="00000000" w14:paraId="00000697">
      <w:pPr>
        <w:numPr>
          <w:ilvl w:val="1"/>
          <w:numId w:val="100"/>
        </w:numPr>
        <w:ind w:left="1440" w:hanging="360"/>
        <w:rPr>
          <w:rFonts w:ascii="Roboto" w:cs="Roboto" w:eastAsia="Roboto" w:hAnsi="Roboto"/>
        </w:rPr>
      </w:pPr>
      <w:r w:rsidDel="00000000" w:rsidR="00000000" w:rsidRPr="00000000">
        <w:rPr>
          <w:rFonts w:ascii="Roboto" w:cs="Roboto" w:eastAsia="Roboto" w:hAnsi="Roboto"/>
          <w:rtl w:val="0"/>
        </w:rPr>
        <w:t xml:space="preserve">Configure the route for 199.36.153.4/30 to have a next hop of “Default Internet gateway”</w:t>
      </w:r>
    </w:p>
    <w:p w:rsidR="00000000" w:rsidDel="00000000" w:rsidP="00000000" w:rsidRDefault="00000000" w:rsidRPr="00000000" w14:paraId="00000698">
      <w:pPr>
        <w:rPr>
          <w:rFonts w:ascii="Roboto" w:cs="Roboto" w:eastAsia="Roboto" w:hAnsi="Roboto"/>
        </w:rPr>
      </w:pPr>
      <w:r w:rsidDel="00000000" w:rsidR="00000000" w:rsidRPr="00000000">
        <w:rPr>
          <w:rtl w:val="0"/>
        </w:rPr>
      </w:r>
    </w:p>
    <w:p w:rsidR="00000000" w:rsidDel="00000000" w:rsidP="00000000" w:rsidRDefault="00000000" w:rsidRPr="00000000" w14:paraId="00000699">
      <w:pPr>
        <w:rPr>
          <w:rFonts w:ascii="Roboto" w:cs="Roboto" w:eastAsia="Roboto" w:hAnsi="Roboto"/>
        </w:rPr>
      </w:pPr>
      <w:r w:rsidDel="00000000" w:rsidR="00000000" w:rsidRPr="00000000">
        <w:rPr>
          <w:rFonts w:ascii="Roboto" w:cs="Roboto" w:eastAsia="Roboto" w:hAnsi="Roboto"/>
          <w:rtl w:val="0"/>
        </w:rPr>
        <w:t xml:space="preserve">Note : The IPblock 199.36.153.4/30 is not internet routable and is purely a private endpoint available only within the GCP backbone. Also, some Google APIs and services are provided using additional domain names, including *.gcr.io, *.gstatic.com, *.pkg.dev, and pki.goog. For these domains, a private zone having a CNAME would need to be created and A records described above (config details </w:t>
      </w:r>
      <w:hyperlink r:id="rId82">
        <w:r w:rsidDel="00000000" w:rsidR="00000000" w:rsidRPr="00000000">
          <w:rPr>
            <w:rFonts w:ascii="Roboto" w:cs="Roboto" w:eastAsia="Roboto" w:hAnsi="Roboto"/>
            <w:color w:val="1155cc"/>
            <w:u w:val="single"/>
            <w:rtl w:val="0"/>
          </w:rPr>
          <w:t xml:space="preserve">here</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69A">
      <w:pPr>
        <w:rPr>
          <w:rFonts w:ascii="Roboto" w:cs="Roboto" w:eastAsia="Roboto" w:hAnsi="Roboto"/>
        </w:rPr>
      </w:pPr>
      <w:r w:rsidDel="00000000" w:rsidR="00000000" w:rsidRPr="00000000">
        <w:rPr>
          <w:rtl w:val="0"/>
        </w:rPr>
      </w:r>
    </w:p>
    <w:p w:rsidR="00000000" w:rsidDel="00000000" w:rsidP="00000000" w:rsidRDefault="00000000" w:rsidRPr="00000000" w14:paraId="0000069B">
      <w:pPr>
        <w:rPr>
          <w:rFonts w:ascii="Roboto" w:cs="Roboto" w:eastAsia="Roboto" w:hAnsi="Roboto"/>
        </w:rPr>
      </w:pPr>
      <w:r w:rsidDel="00000000" w:rsidR="00000000" w:rsidRPr="00000000">
        <w:rPr>
          <w:rFonts w:ascii="Roboto" w:cs="Roboto" w:eastAsia="Roboto" w:hAnsi="Roboto"/>
          <w:rtl w:val="0"/>
        </w:rPr>
        <w:t xml:space="preserve">For connections initiated by a serverless GCP service which are not part of a VPC (e.g. Cloud Functions, App Engine Std, Cloud Run) a private IP-range must be assigned for it to communicate with VPC-resources having an Internal-IP (example - VMs/GKE nodes having only an internal IP). Configuring this private IP range for GCP Serverless services is enabled through </w:t>
      </w:r>
      <w:hyperlink r:id="rId83">
        <w:r w:rsidDel="00000000" w:rsidR="00000000" w:rsidRPr="00000000">
          <w:rPr>
            <w:rFonts w:ascii="Roboto" w:cs="Roboto" w:eastAsia="Roboto" w:hAnsi="Roboto"/>
            <w:color w:val="1155cc"/>
            <w:u w:val="single"/>
            <w:rtl w:val="0"/>
          </w:rPr>
          <w:t xml:space="preserve">Serverless VPC Access Connector</w:t>
        </w:r>
      </w:hyperlink>
      <w:r w:rsidDel="00000000" w:rsidR="00000000" w:rsidRPr="00000000">
        <w:rPr>
          <w:rFonts w:ascii="Roboto" w:cs="Roboto" w:eastAsia="Roboto" w:hAnsi="Roboto"/>
          <w:rtl w:val="0"/>
        </w:rPr>
        <w:t xml:space="preserve">. In order for the VPC Serverless service to communicate privately with on prem servers, then the </w:t>
      </w:r>
      <w:hyperlink r:id="rId84">
        <w:r w:rsidDel="00000000" w:rsidR="00000000" w:rsidRPr="00000000">
          <w:rPr>
            <w:rFonts w:ascii="Roboto" w:cs="Roboto" w:eastAsia="Roboto" w:hAnsi="Roboto"/>
            <w:color w:val="1155cc"/>
            <w:u w:val="single"/>
            <w:rtl w:val="0"/>
          </w:rPr>
          <w:t xml:space="preserve">private-ip range of the serverless VPC access connector connection</w:t>
        </w:r>
      </w:hyperlink>
      <w:r w:rsidDel="00000000" w:rsidR="00000000" w:rsidRPr="00000000">
        <w:rPr>
          <w:rFonts w:ascii="Roboto" w:cs="Roboto" w:eastAsia="Roboto" w:hAnsi="Roboto"/>
          <w:rtl w:val="0"/>
        </w:rPr>
        <w:t xml:space="preserve"> must also be exchanged over the CloudRouter BGP session of the interconnect.  Per the scoping discussion, AMEX does not plan on using serverless GCP Products outlined, so there would be no need for Serverless VPC Access connector configuration.</w:t>
      </w:r>
    </w:p>
    <w:p w:rsidR="00000000" w:rsidDel="00000000" w:rsidP="00000000" w:rsidRDefault="00000000" w:rsidRPr="00000000" w14:paraId="0000069C">
      <w:pPr>
        <w:rPr>
          <w:rFonts w:ascii="Roboto" w:cs="Roboto" w:eastAsia="Roboto" w:hAnsi="Roboto"/>
          <w:b w:val="1"/>
        </w:rPr>
      </w:pPr>
      <w:r w:rsidDel="00000000" w:rsidR="00000000" w:rsidRPr="00000000">
        <w:rPr>
          <w:rtl w:val="0"/>
        </w:rPr>
      </w:r>
    </w:p>
    <w:p w:rsidR="00000000" w:rsidDel="00000000" w:rsidP="00000000" w:rsidRDefault="00000000" w:rsidRPr="00000000" w14:paraId="0000069D">
      <w:pPr>
        <w:rPr>
          <w:rFonts w:ascii="Roboto" w:cs="Roboto" w:eastAsia="Roboto" w:hAnsi="Roboto"/>
          <w:b w:val="1"/>
        </w:rPr>
      </w:pPr>
      <w:r w:rsidDel="00000000" w:rsidR="00000000" w:rsidRPr="00000000">
        <w:rPr>
          <w:rFonts w:ascii="Roboto" w:cs="Roboto" w:eastAsia="Roboto" w:hAnsi="Roboto"/>
          <w:b w:val="1"/>
          <w:rtl w:val="0"/>
        </w:rPr>
        <w:t xml:space="preserve">Routes</w:t>
      </w:r>
    </w:p>
    <w:p w:rsidR="00000000" w:rsidDel="00000000" w:rsidP="00000000" w:rsidRDefault="00000000" w:rsidRPr="00000000" w14:paraId="0000069E">
      <w:pPr>
        <w:rPr>
          <w:rFonts w:ascii="Roboto" w:cs="Roboto" w:eastAsia="Roboto" w:hAnsi="Roboto"/>
        </w:rPr>
      </w:pPr>
      <w:r w:rsidDel="00000000" w:rsidR="00000000" w:rsidRPr="00000000">
        <w:rPr>
          <w:rFonts w:ascii="Roboto" w:cs="Roboto" w:eastAsia="Roboto" w:hAnsi="Roboto"/>
          <w:rtl w:val="0"/>
        </w:rPr>
        <w:t xml:space="preserve">Global dynamic routing should be enabled so that routes from both us-east4 and us-central1 are learned by on-premises routers. Priority for these routes is managed automatically where:</w:t>
      </w:r>
    </w:p>
    <w:p w:rsidR="00000000" w:rsidDel="00000000" w:rsidP="00000000" w:rsidRDefault="00000000" w:rsidRPr="00000000" w14:paraId="0000069F">
      <w:pPr>
        <w:rPr>
          <w:rFonts w:ascii="Roboto" w:cs="Roboto" w:eastAsia="Roboto" w:hAnsi="Roboto"/>
        </w:rPr>
      </w:pPr>
      <w:r w:rsidDel="00000000" w:rsidR="00000000" w:rsidRPr="00000000">
        <w:rPr>
          <w:rtl w:val="0"/>
        </w:rPr>
      </w:r>
    </w:p>
    <w:p w:rsidR="00000000" w:rsidDel="00000000" w:rsidP="00000000" w:rsidRDefault="00000000" w:rsidRPr="00000000" w14:paraId="000006A0">
      <w:pPr>
        <w:numPr>
          <w:ilvl w:val="0"/>
          <w:numId w:val="58"/>
        </w:numPr>
        <w:ind w:left="720" w:hanging="360"/>
        <w:rPr>
          <w:rFonts w:ascii="Roboto" w:cs="Roboto" w:eastAsia="Roboto" w:hAnsi="Roboto"/>
        </w:rPr>
      </w:pPr>
      <w:r w:rsidDel="00000000" w:rsidR="00000000" w:rsidRPr="00000000">
        <w:rPr>
          <w:rFonts w:ascii="Roboto" w:cs="Roboto" w:eastAsia="Roboto" w:hAnsi="Roboto"/>
          <w:rtl w:val="0"/>
        </w:rPr>
        <w:t xml:space="preserve">Priority for region with Cloud Router is set up with value of base priority</w:t>
      </w:r>
    </w:p>
    <w:p w:rsidR="00000000" w:rsidDel="00000000" w:rsidP="00000000" w:rsidRDefault="00000000" w:rsidRPr="00000000" w14:paraId="000006A1">
      <w:pPr>
        <w:numPr>
          <w:ilvl w:val="0"/>
          <w:numId w:val="58"/>
        </w:numPr>
        <w:ind w:left="720" w:hanging="360"/>
        <w:rPr>
          <w:rFonts w:ascii="Roboto" w:cs="Roboto" w:eastAsia="Roboto" w:hAnsi="Roboto"/>
        </w:rPr>
      </w:pPr>
      <w:r w:rsidDel="00000000" w:rsidR="00000000" w:rsidRPr="00000000">
        <w:rPr>
          <w:rFonts w:ascii="Roboto" w:cs="Roboto" w:eastAsia="Roboto" w:hAnsi="Roboto"/>
          <w:rtl w:val="0"/>
        </w:rPr>
        <w:t xml:space="preserve">Other regions are set with base priority + region-to-region cost</w:t>
      </w:r>
    </w:p>
    <w:p w:rsidR="00000000" w:rsidDel="00000000" w:rsidP="00000000" w:rsidRDefault="00000000" w:rsidRPr="00000000" w14:paraId="000006A2">
      <w:pPr>
        <w:rPr>
          <w:rFonts w:ascii="Roboto" w:cs="Roboto" w:eastAsia="Roboto" w:hAnsi="Roboto"/>
        </w:rPr>
      </w:pPr>
      <w:r w:rsidDel="00000000" w:rsidR="00000000" w:rsidRPr="00000000">
        <w:rPr>
          <w:rtl w:val="0"/>
        </w:rPr>
      </w:r>
    </w:p>
    <w:p w:rsidR="00000000" w:rsidDel="00000000" w:rsidP="00000000" w:rsidRDefault="00000000" w:rsidRPr="00000000" w14:paraId="000006A3">
      <w:pPr>
        <w:rPr>
          <w:rFonts w:ascii="Roboto" w:cs="Roboto" w:eastAsia="Roboto" w:hAnsi="Roboto"/>
        </w:rPr>
      </w:pPr>
      <w:r w:rsidDel="00000000" w:rsidR="00000000" w:rsidRPr="00000000">
        <w:rPr>
          <w:rFonts w:ascii="Roboto" w:cs="Roboto" w:eastAsia="Roboto" w:hAnsi="Roboto"/>
          <w:rtl w:val="0"/>
        </w:rPr>
        <w:t xml:space="preserve">Since internet traffic is going to be routed through on-premises to allow for advanced egress policies, the default internet gateway should be deleted or modified. On-premises routers should advertise routes to 0.0.0.0/0. The following routes will be created in GCP to support access to Google APIs through Private Google Access (ie without having to go to on prem):</w:t>
      </w:r>
    </w:p>
    <w:p w:rsidR="00000000" w:rsidDel="00000000" w:rsidP="00000000" w:rsidRDefault="00000000" w:rsidRPr="00000000" w14:paraId="000006A4">
      <w:pPr>
        <w:rPr>
          <w:rFonts w:ascii="Roboto" w:cs="Roboto" w:eastAsia="Roboto" w:hAnsi="Roboto"/>
        </w:rPr>
      </w:pPr>
      <w:r w:rsidDel="00000000" w:rsidR="00000000" w:rsidRPr="00000000">
        <w:rPr>
          <w:rtl w:val="0"/>
        </w:rPr>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Destination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Next</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hop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Restricted VIP</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199.36.153.4/30</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rPr>
                <w:rFonts w:ascii="Roboto" w:cs="Roboto" w:eastAsia="Roboto" w:hAnsi="Roboto"/>
                <w:i w:val="1"/>
              </w:rPr>
            </w:pPr>
            <w:r w:rsidDel="00000000" w:rsidR="00000000" w:rsidRPr="00000000">
              <w:rPr>
                <w:rFonts w:ascii="Roboto" w:cs="Roboto" w:eastAsia="Roboto" w:hAnsi="Roboto"/>
                <w:i w:val="1"/>
                <w:rtl w:val="0"/>
              </w:rPr>
              <w:t xml:space="preserve">default internet gateway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Private VIP</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199.36.153.8/30</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rPr>
                <w:rFonts w:ascii="Roboto" w:cs="Roboto" w:eastAsia="Roboto" w:hAnsi="Roboto"/>
                <w:i w:val="1"/>
              </w:rPr>
            </w:pPr>
            <w:r w:rsidDel="00000000" w:rsidR="00000000" w:rsidRPr="00000000">
              <w:rPr>
                <w:rFonts w:ascii="Roboto" w:cs="Roboto" w:eastAsia="Roboto" w:hAnsi="Roboto"/>
                <w:i w:val="1"/>
                <w:rtl w:val="0"/>
              </w:rPr>
              <w:t xml:space="preserve">default internet gateway</w:t>
            </w:r>
          </w:p>
        </w:tc>
      </w:tr>
    </w:tbl>
    <w:p w:rsidR="00000000" w:rsidDel="00000000" w:rsidP="00000000" w:rsidRDefault="00000000" w:rsidRPr="00000000" w14:paraId="000006AE">
      <w:pPr>
        <w:rPr>
          <w:rFonts w:ascii="Roboto" w:cs="Roboto" w:eastAsia="Roboto" w:hAnsi="Roboto"/>
        </w:rPr>
      </w:pPr>
      <w:r w:rsidDel="00000000" w:rsidR="00000000" w:rsidRPr="00000000">
        <w:rPr>
          <w:rtl w:val="0"/>
        </w:rPr>
      </w:r>
    </w:p>
    <w:p w:rsidR="00000000" w:rsidDel="00000000" w:rsidP="00000000" w:rsidRDefault="00000000" w:rsidRPr="00000000" w14:paraId="000006AF">
      <w:pPr>
        <w:rPr>
          <w:rFonts w:ascii="Roboto" w:cs="Roboto" w:eastAsia="Roboto" w:hAnsi="Roboto"/>
        </w:rPr>
      </w:pPr>
      <w:r w:rsidDel="00000000" w:rsidR="00000000" w:rsidRPr="00000000">
        <w:rPr>
          <w:rFonts w:ascii="Roboto" w:cs="Roboto" w:eastAsia="Roboto" w:hAnsi="Roboto"/>
          <w:rtl w:val="0"/>
        </w:rPr>
        <w:t xml:space="preserve">Note : The VPC subnet also needs to have the Private-google-access flag ON (config detail </w:t>
      </w:r>
      <w:hyperlink r:id="rId85">
        <w:r w:rsidDel="00000000" w:rsidR="00000000" w:rsidRPr="00000000">
          <w:rPr>
            <w:rFonts w:ascii="Roboto" w:cs="Roboto" w:eastAsia="Roboto" w:hAnsi="Roboto"/>
            <w:color w:val="1155cc"/>
            <w:u w:val="single"/>
            <w:rtl w:val="0"/>
          </w:rPr>
          <w:t xml:space="preserve">here</w:t>
        </w:r>
      </w:hyperlink>
      <w:r w:rsidDel="00000000" w:rsidR="00000000" w:rsidRPr="00000000">
        <w:rPr>
          <w:rFonts w:ascii="Roboto" w:cs="Roboto" w:eastAsia="Roboto" w:hAnsi="Roboto"/>
          <w:rtl w:val="0"/>
        </w:rPr>
        <w:t xml:space="preserve">). Also, the private VIP is present in the table above for clients making calls to GCP APIs not supported by VPC Service-Controls. If no GCP-VPC-resource should be allowed to make such calls, then remove the Private API route and Cloud DNS Private zone config for private-api. </w:t>
      </w:r>
    </w:p>
    <w:p w:rsidR="00000000" w:rsidDel="00000000" w:rsidP="00000000" w:rsidRDefault="00000000" w:rsidRPr="00000000" w14:paraId="000006B0">
      <w:pPr>
        <w:pStyle w:val="Heading3"/>
        <w:rPr>
          <w:rFonts w:ascii="Roboto" w:cs="Roboto" w:eastAsia="Roboto" w:hAnsi="Roboto"/>
          <w:color w:val="757575"/>
        </w:rPr>
      </w:pPr>
      <w:bookmarkStart w:colFirst="0" w:colLast="0" w:name="_fntbo3qxeohr" w:id="62"/>
      <w:bookmarkEnd w:id="62"/>
      <w:r w:rsidDel="00000000" w:rsidR="00000000" w:rsidRPr="00000000">
        <w:rPr>
          <w:rtl w:val="0"/>
        </w:rPr>
      </w:r>
    </w:p>
    <w:p w:rsidR="00000000" w:rsidDel="00000000" w:rsidP="00000000" w:rsidRDefault="00000000" w:rsidRPr="00000000" w14:paraId="000006B1">
      <w:pPr>
        <w:pStyle w:val="Heading3"/>
        <w:rPr>
          <w:rFonts w:ascii="Roboto" w:cs="Roboto" w:eastAsia="Roboto" w:hAnsi="Roboto"/>
          <w:color w:val="757575"/>
        </w:rPr>
      </w:pPr>
      <w:bookmarkStart w:colFirst="0" w:colLast="0" w:name="_86uq6i008lf" w:id="63"/>
      <w:bookmarkEnd w:id="63"/>
      <w:r w:rsidDel="00000000" w:rsidR="00000000" w:rsidRPr="00000000">
        <w:rPr>
          <w:rFonts w:ascii="Roboto" w:cs="Roboto" w:eastAsia="Roboto" w:hAnsi="Roboto"/>
          <w:rtl w:val="0"/>
        </w:rPr>
        <w:t xml:space="preserve">4.3.2  External</w:t>
      </w:r>
      <w:r w:rsidDel="00000000" w:rsidR="00000000" w:rsidRPr="00000000">
        <w:rPr>
          <w:rtl w:val="0"/>
        </w:rPr>
      </w:r>
    </w:p>
    <w:p w:rsidR="00000000" w:rsidDel="00000000" w:rsidP="00000000" w:rsidRDefault="00000000" w:rsidRPr="00000000" w14:paraId="000006B2">
      <w:pPr>
        <w:rPr>
          <w:rFonts w:ascii="Roboto" w:cs="Roboto" w:eastAsia="Roboto" w:hAnsi="Roboto"/>
          <w:color w:val="000000"/>
        </w:rPr>
      </w:pPr>
      <w:r w:rsidDel="00000000" w:rsidR="00000000" w:rsidRPr="00000000">
        <w:rPr>
          <w:rFonts w:ascii="Roboto" w:cs="Roboto" w:eastAsia="Roboto" w:hAnsi="Roboto"/>
          <w:rtl w:val="0"/>
        </w:rPr>
        <w:t xml:space="preserve">Exposing application services hosted in GCP to the internet is not permitted per AMEX security posture.  Therefore all application-services are to be exposed either using a GCP Internal L4/L7 Load Balancer(L4/L7 ILBs). AMEX team needs to ensure the following : </w:t>
      </w:r>
      <w:r w:rsidDel="00000000" w:rsidR="00000000" w:rsidRPr="00000000">
        <w:rPr>
          <w:rtl w:val="0"/>
        </w:rPr>
      </w:r>
    </w:p>
    <w:p w:rsidR="00000000" w:rsidDel="00000000" w:rsidP="00000000" w:rsidRDefault="00000000" w:rsidRPr="00000000" w14:paraId="000006B3">
      <w:pPr>
        <w:numPr>
          <w:ilvl w:val="0"/>
          <w:numId w:val="18"/>
        </w:numPr>
        <w:ind w:left="720" w:hanging="360"/>
        <w:rPr>
          <w:rFonts w:ascii="Roboto" w:cs="Roboto" w:eastAsia="Roboto" w:hAnsi="Roboto"/>
          <w:color w:val="000000"/>
        </w:rPr>
      </w:pPr>
      <w:r w:rsidDel="00000000" w:rsidR="00000000" w:rsidRPr="00000000">
        <w:rPr>
          <w:rFonts w:ascii="Roboto" w:cs="Roboto" w:eastAsia="Roboto" w:hAnsi="Roboto"/>
          <w:rtl w:val="0"/>
        </w:rPr>
        <w:t xml:space="preserve">L4/L7 ILB Frontend VIP are exchanged using </w:t>
      </w:r>
      <w:hyperlink r:id="rId86">
        <w:r w:rsidDel="00000000" w:rsidR="00000000" w:rsidRPr="00000000">
          <w:rPr>
            <w:rFonts w:ascii="Roboto" w:cs="Roboto" w:eastAsia="Roboto" w:hAnsi="Roboto"/>
            <w:color w:val="1155cc"/>
            <w:u w:val="single"/>
            <w:rtl w:val="0"/>
          </w:rPr>
          <w:t xml:space="preserve">custom route advertisements</w:t>
        </w:r>
      </w:hyperlink>
      <w:r w:rsidDel="00000000" w:rsidR="00000000" w:rsidRPr="00000000">
        <w:rPr>
          <w:rFonts w:ascii="Roboto" w:cs="Roboto" w:eastAsia="Roboto" w:hAnsi="Roboto"/>
          <w:rtl w:val="0"/>
        </w:rPr>
        <w:t xml:space="preserve"> on the Cloud Router BGP Session present in the Amex-connectivity VPC.  </w:t>
      </w:r>
    </w:p>
    <w:p w:rsidR="00000000" w:rsidDel="00000000" w:rsidP="00000000" w:rsidRDefault="00000000" w:rsidRPr="00000000" w14:paraId="000006B4">
      <w:pPr>
        <w:numPr>
          <w:ilvl w:val="0"/>
          <w:numId w:val="18"/>
        </w:numPr>
        <w:ind w:left="720" w:hanging="360"/>
        <w:rPr>
          <w:rFonts w:ascii="Roboto" w:cs="Roboto" w:eastAsia="Roboto" w:hAnsi="Roboto"/>
        </w:rPr>
      </w:pPr>
      <w:r w:rsidDel="00000000" w:rsidR="00000000" w:rsidRPr="00000000">
        <w:rPr>
          <w:rFonts w:ascii="Roboto" w:cs="Roboto" w:eastAsia="Roboto" w:hAnsi="Roboto"/>
          <w:rtl w:val="0"/>
        </w:rPr>
        <w:t xml:space="preserve">There must be a route within Amex-connectivity VPC that would enable traffic to go to the environmental VPC (application subnets) through PAN-VM-Series ie destination=Application-Subne/Application-ILB, NextHop=ILB-PAN-VMSeries.</w:t>
      </w:r>
    </w:p>
    <w:p w:rsidR="00000000" w:rsidDel="00000000" w:rsidP="00000000" w:rsidRDefault="00000000" w:rsidRPr="00000000" w14:paraId="000006B5">
      <w:pPr>
        <w:numPr>
          <w:ilvl w:val="0"/>
          <w:numId w:val="18"/>
        </w:numPr>
        <w:ind w:left="720" w:hanging="360"/>
        <w:rPr>
          <w:rFonts w:ascii="Roboto" w:cs="Roboto" w:eastAsia="Roboto" w:hAnsi="Roboto"/>
          <w:color w:val="000000"/>
        </w:rPr>
      </w:pPr>
      <w:r w:rsidDel="00000000" w:rsidR="00000000" w:rsidRPr="00000000">
        <w:rPr>
          <w:rFonts w:ascii="Roboto" w:cs="Roboto" w:eastAsia="Roboto" w:hAnsi="Roboto"/>
          <w:rtl w:val="0"/>
        </w:rPr>
        <w:t xml:space="preserve">L4/L7 ILB Frontend VIP is NAT’d accordingly to an advertised AMEX Public-IP address in DC.</w:t>
      </w:r>
    </w:p>
    <w:p w:rsidR="00000000" w:rsidDel="00000000" w:rsidP="00000000" w:rsidRDefault="00000000" w:rsidRPr="00000000" w14:paraId="000006B6">
      <w:pPr>
        <w:numPr>
          <w:ilvl w:val="0"/>
          <w:numId w:val="18"/>
        </w:numPr>
        <w:ind w:left="720" w:hanging="360"/>
        <w:rPr>
          <w:rFonts w:ascii="Roboto" w:cs="Roboto" w:eastAsia="Roboto" w:hAnsi="Roboto"/>
          <w:color w:val="000000"/>
        </w:rPr>
      </w:pPr>
      <w:r w:rsidDel="00000000" w:rsidR="00000000" w:rsidRPr="00000000">
        <w:rPr>
          <w:rFonts w:ascii="Roboto" w:cs="Roboto" w:eastAsia="Roboto" w:hAnsi="Roboto"/>
          <w:rtl w:val="0"/>
        </w:rPr>
        <w:t xml:space="preserve">On prem and GCP Firewall rules are present that would enable the communication from client to server VMs. </w:t>
      </w:r>
    </w:p>
    <w:p w:rsidR="00000000" w:rsidDel="00000000" w:rsidP="00000000" w:rsidRDefault="00000000" w:rsidRPr="00000000" w14:paraId="000006B7">
      <w:pPr>
        <w:pStyle w:val="Heading2"/>
        <w:ind w:left="-90" w:firstLine="0"/>
        <w:rPr>
          <w:rFonts w:ascii="Roboto" w:cs="Roboto" w:eastAsia="Roboto" w:hAnsi="Roboto"/>
        </w:rPr>
      </w:pPr>
      <w:bookmarkStart w:colFirst="0" w:colLast="0" w:name="_2xxxw53yn1qc" w:id="64"/>
      <w:bookmarkEnd w:id="64"/>
      <w:r w:rsidDel="00000000" w:rsidR="00000000" w:rsidRPr="00000000">
        <w:rPr>
          <w:rtl w:val="0"/>
        </w:rPr>
      </w:r>
    </w:p>
    <w:p w:rsidR="00000000" w:rsidDel="00000000" w:rsidP="00000000" w:rsidRDefault="00000000" w:rsidRPr="00000000" w14:paraId="000006B8">
      <w:pPr>
        <w:pStyle w:val="Heading2"/>
        <w:rPr>
          <w:rFonts w:ascii="Roboto" w:cs="Roboto" w:eastAsia="Roboto" w:hAnsi="Roboto"/>
        </w:rPr>
      </w:pPr>
      <w:bookmarkStart w:colFirst="0" w:colLast="0" w:name="_nszcl657oaxb" w:id="65"/>
      <w:bookmarkEnd w:id="65"/>
      <w:r w:rsidDel="00000000" w:rsidR="00000000" w:rsidRPr="00000000">
        <w:rPr>
          <w:rFonts w:ascii="Roboto" w:cs="Roboto" w:eastAsia="Roboto" w:hAnsi="Roboto"/>
          <w:rtl w:val="0"/>
        </w:rPr>
        <w:t xml:space="preserve">4.4 IP address space</w:t>
      </w:r>
    </w:p>
    <w:p w:rsidR="00000000" w:rsidDel="00000000" w:rsidP="00000000" w:rsidRDefault="00000000" w:rsidRPr="00000000" w14:paraId="000006B9">
      <w:pPr>
        <w:ind w:left="-90" w:firstLine="0"/>
        <w:rPr>
          <w:rFonts w:ascii="Roboto" w:cs="Roboto" w:eastAsia="Roboto" w:hAnsi="Roboto"/>
        </w:rPr>
      </w:pPr>
      <w:r w:rsidDel="00000000" w:rsidR="00000000" w:rsidRPr="00000000">
        <w:rPr>
          <w:rFonts w:ascii="Roboto" w:cs="Roboto" w:eastAsia="Roboto" w:hAnsi="Roboto"/>
          <w:rtl w:val="0"/>
        </w:rPr>
        <w:t xml:space="preserve">In order to facilitate connectivity between AMEX data centers IP space and GCP IP space, a block of IP addresses will be reserved for use in GCP. To reduce management complexity, these addresses will not be provisioned on the existing data center network. The recommended IP address allocation is outlined in the table below. It’s Google’s understanding that AMEX is planning to leverage managed services as much as possible to reduce IT overhead and increase efficiency. While the proposed approach may seem aggressive, it is important that proper planning is taken into account when deploying workloads on certain Google Cloud services, primarily Google Kubernetes Engine (GKE) and </w:t>
      </w:r>
      <w:hyperlink r:id="rId87">
        <w:r w:rsidDel="00000000" w:rsidR="00000000" w:rsidRPr="00000000">
          <w:rPr>
            <w:rFonts w:ascii="Roboto" w:cs="Roboto" w:eastAsia="Roboto" w:hAnsi="Roboto"/>
            <w:color w:val="1155cc"/>
            <w:u w:val="single"/>
            <w:rtl w:val="0"/>
          </w:rPr>
          <w:t xml:space="preserve">Dataproc Clusters</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6BA">
      <w:pPr>
        <w:ind w:left="-90" w:firstLine="0"/>
        <w:rPr>
          <w:rFonts w:ascii="Roboto" w:cs="Roboto" w:eastAsia="Roboto" w:hAnsi="Roboto"/>
        </w:rPr>
      </w:pPr>
      <w:r w:rsidDel="00000000" w:rsidR="00000000" w:rsidRPr="00000000">
        <w:rPr>
          <w:rtl w:val="0"/>
        </w:rPr>
      </w:r>
    </w:p>
    <w:p w:rsidR="00000000" w:rsidDel="00000000" w:rsidP="00000000" w:rsidRDefault="00000000" w:rsidRPr="00000000" w14:paraId="000006BB">
      <w:pPr>
        <w:ind w:left="-90" w:firstLine="0"/>
        <w:rPr>
          <w:rFonts w:ascii="Roboto" w:cs="Roboto" w:eastAsia="Roboto" w:hAnsi="Roboto"/>
        </w:rPr>
      </w:pPr>
      <w:r w:rsidDel="00000000" w:rsidR="00000000" w:rsidRPr="00000000">
        <w:rPr>
          <w:rtl w:val="0"/>
        </w:rPr>
      </w:r>
    </w:p>
    <w:p w:rsidR="00000000" w:rsidDel="00000000" w:rsidP="00000000" w:rsidRDefault="00000000" w:rsidRPr="00000000" w14:paraId="000006BC">
      <w:pPr>
        <w:pStyle w:val="Heading3"/>
        <w:spacing w:after="80" w:before="320" w:lineRule="auto"/>
        <w:ind w:left="-90" w:firstLine="0"/>
        <w:rPr>
          <w:rFonts w:ascii="Roboto" w:cs="Roboto" w:eastAsia="Roboto" w:hAnsi="Roboto"/>
          <w:color w:val="434343"/>
        </w:rPr>
      </w:pPr>
      <w:bookmarkStart w:colFirst="0" w:colLast="0" w:name="_g6sxdlc5bfi" w:id="66"/>
      <w:bookmarkEnd w:id="66"/>
      <w:r w:rsidDel="00000000" w:rsidR="00000000" w:rsidRPr="00000000">
        <w:rPr>
          <w:rFonts w:ascii="Roboto" w:cs="Roboto" w:eastAsia="Roboto" w:hAnsi="Roboto"/>
          <w:color w:val="434343"/>
          <w:rtl w:val="0"/>
        </w:rPr>
        <w:t xml:space="preserve">4.4.1 GKE IP Addresses</w:t>
      </w:r>
    </w:p>
    <w:p w:rsidR="00000000" w:rsidDel="00000000" w:rsidP="00000000" w:rsidRDefault="00000000" w:rsidRPr="00000000" w14:paraId="000006BD">
      <w:pPr>
        <w:ind w:left="-90" w:firstLine="0"/>
        <w:rPr>
          <w:rFonts w:ascii="Roboto" w:cs="Roboto" w:eastAsia="Roboto" w:hAnsi="Roboto"/>
        </w:rPr>
      </w:pPr>
      <w:r w:rsidDel="00000000" w:rsidR="00000000" w:rsidRPr="00000000">
        <w:rPr>
          <w:rFonts w:ascii="Roboto" w:cs="Roboto" w:eastAsia="Roboto" w:hAnsi="Roboto"/>
          <w:rtl w:val="0"/>
        </w:rPr>
        <w:t xml:space="preserve">GKE requires significant IP addresses for its various components, namely Nodes, Pods and Services. When creating a VPC-native cluster (cluster that uses </w:t>
      </w:r>
      <w:hyperlink r:id="rId88">
        <w:r w:rsidDel="00000000" w:rsidR="00000000" w:rsidRPr="00000000">
          <w:rPr>
            <w:rFonts w:ascii="Roboto" w:cs="Roboto" w:eastAsia="Roboto" w:hAnsi="Roboto"/>
            <w:color w:val="1155cc"/>
            <w:u w:val="single"/>
            <w:rtl w:val="0"/>
          </w:rPr>
          <w:t xml:space="preserve">alias IP ranges</w:t>
        </w:r>
      </w:hyperlink>
      <w:r w:rsidDel="00000000" w:rsidR="00000000" w:rsidRPr="00000000">
        <w:rPr>
          <w:rFonts w:ascii="Roboto" w:cs="Roboto" w:eastAsia="Roboto" w:hAnsi="Roboto"/>
          <w:rtl w:val="0"/>
        </w:rPr>
        <w:t xml:space="preserve">), a subnet in VPC network is specified. The GKE cluster uses three unique subnet IP ranges:</w:t>
      </w:r>
    </w:p>
    <w:p w:rsidR="00000000" w:rsidDel="00000000" w:rsidP="00000000" w:rsidRDefault="00000000" w:rsidRPr="00000000" w14:paraId="000006BE">
      <w:pPr>
        <w:numPr>
          <w:ilvl w:val="0"/>
          <w:numId w:val="80"/>
        </w:numPr>
        <w:ind w:left="720" w:hanging="360"/>
        <w:rPr>
          <w:rFonts w:ascii="Roboto" w:cs="Roboto" w:eastAsia="Roboto" w:hAnsi="Roboto"/>
          <w:b w:val="1"/>
        </w:rPr>
      </w:pPr>
      <w:r w:rsidDel="00000000" w:rsidR="00000000" w:rsidRPr="00000000">
        <w:rPr>
          <w:rFonts w:ascii="Roboto" w:cs="Roboto" w:eastAsia="Roboto" w:hAnsi="Roboto"/>
          <w:b w:val="1"/>
          <w:rtl w:val="0"/>
        </w:rPr>
        <w:t xml:space="preserve">Primary IP range for all node IP addresses:</w:t>
      </w:r>
      <w:r w:rsidDel="00000000" w:rsidR="00000000" w:rsidRPr="00000000">
        <w:rPr>
          <w:rtl w:val="0"/>
        </w:rPr>
      </w:r>
    </w:p>
    <w:p w:rsidR="00000000" w:rsidDel="00000000" w:rsidP="00000000" w:rsidRDefault="00000000" w:rsidRPr="00000000" w14:paraId="000006BF">
      <w:pPr>
        <w:numPr>
          <w:ilvl w:val="1"/>
          <w:numId w:val="10"/>
        </w:numPr>
        <w:ind w:left="1440" w:hanging="360"/>
        <w:rPr>
          <w:b w:val="1"/>
        </w:rPr>
      </w:pPr>
      <w:r w:rsidDel="00000000" w:rsidR="00000000" w:rsidRPr="00000000">
        <w:rPr>
          <w:rFonts w:ascii="Roboto" w:cs="Roboto" w:eastAsia="Roboto" w:hAnsi="Roboto"/>
          <w:b w:val="1"/>
          <w:rtl w:val="0"/>
        </w:rPr>
        <w:t xml:space="preserve">Example</w:t>
      </w:r>
      <w:r w:rsidDel="00000000" w:rsidR="00000000" w:rsidRPr="00000000">
        <w:rPr>
          <w:rFonts w:ascii="Roboto" w:cs="Roboto" w:eastAsia="Roboto" w:hAnsi="Roboto"/>
          <w:rtl w:val="0"/>
        </w:rPr>
        <w:t xml:space="preserve">: if AMEX plans to create a 900 node cluster, the primary IP address range must be at least a /22 which results in 1024 addresses. Of those, 1020 are usable since four IP addresses are reserved for GCP.</w:t>
      </w:r>
    </w:p>
    <w:p w:rsidR="00000000" w:rsidDel="00000000" w:rsidP="00000000" w:rsidRDefault="00000000" w:rsidRPr="00000000" w14:paraId="000006C0">
      <w:pPr>
        <w:numPr>
          <w:ilvl w:val="0"/>
          <w:numId w:val="10"/>
        </w:numPr>
        <w:ind w:left="720" w:hanging="360"/>
        <w:rPr>
          <w:rFonts w:ascii="Roboto" w:cs="Roboto" w:eastAsia="Roboto" w:hAnsi="Roboto"/>
          <w:b w:val="1"/>
        </w:rPr>
      </w:pPr>
      <w:r w:rsidDel="00000000" w:rsidR="00000000" w:rsidRPr="00000000">
        <w:rPr>
          <w:rFonts w:ascii="Roboto" w:cs="Roboto" w:eastAsia="Roboto" w:hAnsi="Roboto"/>
          <w:b w:val="1"/>
          <w:rtl w:val="0"/>
        </w:rPr>
        <w:t xml:space="preserve">One Secondary IP range for all Pod IP addresses:</w:t>
      </w:r>
    </w:p>
    <w:p w:rsidR="00000000" w:rsidDel="00000000" w:rsidP="00000000" w:rsidRDefault="00000000" w:rsidRPr="00000000" w14:paraId="000006C1">
      <w:pPr>
        <w:numPr>
          <w:ilvl w:val="1"/>
          <w:numId w:val="10"/>
        </w:numPr>
        <w:ind w:left="1440" w:hanging="360"/>
        <w:rPr>
          <w:b w:val="1"/>
        </w:rPr>
      </w:pPr>
      <w:r w:rsidDel="00000000" w:rsidR="00000000" w:rsidRPr="00000000">
        <w:rPr>
          <w:rFonts w:ascii="Roboto" w:cs="Roboto" w:eastAsia="Roboto" w:hAnsi="Roboto"/>
          <w:b w:val="1"/>
          <w:rtl w:val="0"/>
        </w:rPr>
        <w:t xml:space="preserve">Example</w:t>
      </w:r>
      <w:r w:rsidDel="00000000" w:rsidR="00000000" w:rsidRPr="00000000">
        <w:rPr>
          <w:rFonts w:ascii="Roboto" w:cs="Roboto" w:eastAsia="Roboto" w:hAnsi="Roboto"/>
          <w:rtl w:val="0"/>
        </w:rPr>
        <w:t xml:space="preserve">: For a 900 node cluster supporting up to 110 Pods per node,  900 x 256 = 230, 400 IP addresses for Pods are needed. 256 addresses are used in the above calculation because Kubernetes by default allocates twice as many IP addresses as the number of pods for pod scaling. </w:t>
      </w:r>
    </w:p>
    <w:p w:rsidR="00000000" w:rsidDel="00000000" w:rsidP="00000000" w:rsidRDefault="00000000" w:rsidRPr="00000000" w14:paraId="000006C2">
      <w:pPr>
        <w:numPr>
          <w:ilvl w:val="0"/>
          <w:numId w:val="10"/>
        </w:numPr>
        <w:ind w:left="720" w:hanging="360"/>
      </w:pPr>
      <w:r w:rsidDel="00000000" w:rsidR="00000000" w:rsidRPr="00000000">
        <w:rPr>
          <w:rFonts w:ascii="Roboto" w:cs="Roboto" w:eastAsia="Roboto" w:hAnsi="Roboto"/>
          <w:b w:val="1"/>
          <w:rtl w:val="0"/>
        </w:rPr>
        <w:t xml:space="preserve">Another Secondary IP range for all Service addresses</w:t>
      </w:r>
      <w:r w:rsidDel="00000000" w:rsidR="00000000" w:rsidRPr="00000000">
        <w:rPr>
          <w:rFonts w:ascii="Roboto" w:cs="Roboto" w:eastAsia="Roboto" w:hAnsi="Roboto"/>
          <w:rtl w:val="0"/>
        </w:rPr>
        <w:t xml:space="preserve">:</w:t>
      </w:r>
    </w:p>
    <w:p w:rsidR="00000000" w:rsidDel="00000000" w:rsidP="00000000" w:rsidRDefault="00000000" w:rsidRPr="00000000" w14:paraId="000006C3">
      <w:pPr>
        <w:numPr>
          <w:ilvl w:val="1"/>
          <w:numId w:val="10"/>
        </w:numPr>
        <w:ind w:left="1440" w:hanging="360"/>
        <w:rPr>
          <w:b w:val="1"/>
        </w:rPr>
      </w:pPr>
      <w:r w:rsidDel="00000000" w:rsidR="00000000" w:rsidRPr="00000000">
        <w:rPr>
          <w:rFonts w:ascii="Roboto" w:cs="Roboto" w:eastAsia="Roboto" w:hAnsi="Roboto"/>
          <w:b w:val="1"/>
          <w:rtl w:val="0"/>
        </w:rPr>
        <w:t xml:space="preserve">Example</w:t>
      </w:r>
      <w:r w:rsidDel="00000000" w:rsidR="00000000" w:rsidRPr="00000000">
        <w:rPr>
          <w:rFonts w:ascii="Roboto" w:cs="Roboto" w:eastAsia="Roboto" w:hAnsi="Roboto"/>
          <w:rtl w:val="0"/>
        </w:rPr>
        <w:t xml:space="preserve">: For a cluster that runs up to 3000 Services, 3000 cluster IP addresses are needed. Therefore, a secondary range of size /20 or larger is required which results in 4096 IP addresses.</w:t>
      </w:r>
    </w:p>
    <w:p w:rsidR="00000000" w:rsidDel="00000000" w:rsidP="00000000" w:rsidRDefault="00000000" w:rsidRPr="00000000" w14:paraId="000006C4">
      <w:pPr>
        <w:rPr>
          <w:rFonts w:ascii="Roboto" w:cs="Roboto" w:eastAsia="Roboto" w:hAnsi="Roboto"/>
        </w:rPr>
      </w:pPr>
      <w:r w:rsidDel="00000000" w:rsidR="00000000" w:rsidRPr="00000000">
        <w:rPr>
          <w:rtl w:val="0"/>
        </w:rPr>
      </w:r>
    </w:p>
    <w:p w:rsidR="00000000" w:rsidDel="00000000" w:rsidP="00000000" w:rsidRDefault="00000000" w:rsidRPr="00000000" w14:paraId="000006C5">
      <w:pPr>
        <w:rPr>
          <w:rFonts w:ascii="Roboto" w:cs="Roboto" w:eastAsia="Roboto" w:hAnsi="Roboto"/>
        </w:rPr>
      </w:pPr>
      <w:r w:rsidDel="00000000" w:rsidR="00000000" w:rsidRPr="00000000">
        <w:rPr>
          <w:rFonts w:ascii="Roboto" w:cs="Roboto" w:eastAsia="Roboto" w:hAnsi="Roboto"/>
          <w:rtl w:val="0"/>
        </w:rPr>
        <w:t xml:space="preserve">When allocating IP address ranges for GKE, it’s important to note that secondary IP address ranges cannot be expanded once they’re created and replacing the address range has the potential to put the GKE cluster in an unstable state.</w:t>
      </w:r>
    </w:p>
    <w:p w:rsidR="00000000" w:rsidDel="00000000" w:rsidP="00000000" w:rsidRDefault="00000000" w:rsidRPr="00000000" w14:paraId="000006C6">
      <w:pPr>
        <w:rPr>
          <w:rFonts w:ascii="Roboto" w:cs="Roboto" w:eastAsia="Roboto" w:hAnsi="Roboto"/>
        </w:rPr>
      </w:pPr>
      <w:r w:rsidDel="00000000" w:rsidR="00000000" w:rsidRPr="00000000">
        <w:rPr>
          <w:rtl w:val="0"/>
        </w:rPr>
      </w:r>
    </w:p>
    <w:p w:rsidR="00000000" w:rsidDel="00000000" w:rsidP="00000000" w:rsidRDefault="00000000" w:rsidRPr="00000000" w14:paraId="000006C7">
      <w:pPr>
        <w:pStyle w:val="Heading3"/>
        <w:spacing w:after="80" w:before="320" w:lineRule="auto"/>
        <w:rPr>
          <w:rFonts w:ascii="Roboto" w:cs="Roboto" w:eastAsia="Roboto" w:hAnsi="Roboto"/>
          <w:color w:val="434343"/>
        </w:rPr>
      </w:pPr>
      <w:bookmarkStart w:colFirst="0" w:colLast="0" w:name="_8psxaglabygb" w:id="67"/>
      <w:bookmarkEnd w:id="67"/>
      <w:r w:rsidDel="00000000" w:rsidR="00000000" w:rsidRPr="00000000">
        <w:rPr>
          <w:rFonts w:ascii="Roboto" w:cs="Roboto" w:eastAsia="Roboto" w:hAnsi="Roboto"/>
          <w:color w:val="434343"/>
          <w:rtl w:val="0"/>
        </w:rPr>
        <w:t xml:space="preserve">4.4.2 Dataproc IP Addresses</w:t>
      </w:r>
    </w:p>
    <w:p w:rsidR="00000000" w:rsidDel="00000000" w:rsidP="00000000" w:rsidRDefault="00000000" w:rsidRPr="00000000" w14:paraId="000006C8">
      <w:pPr>
        <w:rPr>
          <w:rFonts w:ascii="Roboto" w:cs="Roboto" w:eastAsia="Roboto" w:hAnsi="Roboto"/>
        </w:rPr>
      </w:pPr>
      <w:r w:rsidDel="00000000" w:rsidR="00000000" w:rsidRPr="00000000">
        <w:rPr>
          <w:rtl w:val="0"/>
        </w:rPr>
      </w:r>
    </w:p>
    <w:p w:rsidR="00000000" w:rsidDel="00000000" w:rsidP="00000000" w:rsidRDefault="00000000" w:rsidRPr="00000000" w14:paraId="000006C9">
      <w:pPr>
        <w:rPr>
          <w:rFonts w:ascii="Roboto" w:cs="Roboto" w:eastAsia="Roboto" w:hAnsi="Roboto"/>
        </w:rPr>
      </w:pPr>
      <w:r w:rsidDel="00000000" w:rsidR="00000000" w:rsidRPr="00000000">
        <w:rPr>
          <w:rFonts w:ascii="Roboto" w:cs="Roboto" w:eastAsia="Roboto" w:hAnsi="Roboto"/>
          <w:rtl w:val="0"/>
        </w:rPr>
        <w:t xml:space="preserve">Dataproc Clusters consist of master and worker VMs. The detailed networking config for dataproc is outlined </w:t>
      </w:r>
      <w:hyperlink r:id="rId89">
        <w:r w:rsidDel="00000000" w:rsidR="00000000" w:rsidRPr="00000000">
          <w:rPr>
            <w:rFonts w:ascii="Roboto" w:cs="Roboto" w:eastAsia="Roboto" w:hAnsi="Roboto"/>
            <w:color w:val="1155cc"/>
            <w:u w:val="single"/>
            <w:rtl w:val="0"/>
          </w:rPr>
          <w:t xml:space="preserve">here</w:t>
        </w:r>
      </w:hyperlink>
      <w:r w:rsidDel="00000000" w:rsidR="00000000" w:rsidRPr="00000000">
        <w:rPr>
          <w:rFonts w:ascii="Roboto" w:cs="Roboto" w:eastAsia="Roboto" w:hAnsi="Roboto"/>
          <w:rtl w:val="0"/>
        </w:rPr>
        <w:t xml:space="preserve">. </w:t>
      </w:r>
    </w:p>
    <w:p w:rsidR="00000000" w:rsidDel="00000000" w:rsidP="00000000" w:rsidRDefault="00000000" w:rsidRPr="00000000" w14:paraId="000006CA">
      <w:pPr>
        <w:rPr>
          <w:rFonts w:ascii="Roboto" w:cs="Roboto" w:eastAsia="Roboto" w:hAnsi="Roboto"/>
        </w:rPr>
      </w:pPr>
      <w:r w:rsidDel="00000000" w:rsidR="00000000" w:rsidRPr="00000000">
        <w:rPr>
          <w:rtl w:val="0"/>
        </w:rPr>
      </w:r>
    </w:p>
    <w:p w:rsidR="00000000" w:rsidDel="00000000" w:rsidP="00000000" w:rsidRDefault="00000000" w:rsidRPr="00000000" w14:paraId="000006CB">
      <w:pPr>
        <w:pStyle w:val="Heading3"/>
        <w:spacing w:after="80" w:before="320" w:lineRule="auto"/>
        <w:rPr>
          <w:rFonts w:ascii="Roboto" w:cs="Roboto" w:eastAsia="Roboto" w:hAnsi="Roboto"/>
          <w:color w:val="434343"/>
        </w:rPr>
      </w:pPr>
      <w:bookmarkStart w:colFirst="0" w:colLast="0" w:name="_c23rzaicl85f" w:id="68"/>
      <w:bookmarkEnd w:id="68"/>
      <w:r w:rsidDel="00000000" w:rsidR="00000000" w:rsidRPr="00000000">
        <w:rPr>
          <w:rFonts w:ascii="Roboto" w:cs="Roboto" w:eastAsia="Roboto" w:hAnsi="Roboto"/>
          <w:color w:val="434343"/>
          <w:rtl w:val="0"/>
        </w:rPr>
        <w:t xml:space="preserve">4.4.3 Other IP Addresses</w:t>
      </w:r>
    </w:p>
    <w:p w:rsidR="00000000" w:rsidDel="00000000" w:rsidP="00000000" w:rsidRDefault="00000000" w:rsidRPr="00000000" w14:paraId="000006CC">
      <w:pPr>
        <w:rPr>
          <w:rFonts w:ascii="Roboto" w:cs="Roboto" w:eastAsia="Roboto" w:hAnsi="Roboto"/>
        </w:rPr>
      </w:pPr>
      <w:r w:rsidDel="00000000" w:rsidR="00000000" w:rsidRPr="00000000">
        <w:rPr>
          <w:rFonts w:ascii="Roboto" w:cs="Roboto" w:eastAsia="Roboto" w:hAnsi="Roboto"/>
          <w:rtl w:val="0"/>
        </w:rPr>
        <w:t xml:space="preserve">In addition to dataproc clusters and GKE, there are subnet allocation for VM based workloads and Serverless VPC connectors (enables access from Serverless products : Cloud Run, App Engine, Cloud Functions)</w:t>
      </w:r>
    </w:p>
    <w:p w:rsidR="00000000" w:rsidDel="00000000" w:rsidP="00000000" w:rsidRDefault="00000000" w:rsidRPr="00000000" w14:paraId="000006CD">
      <w:pPr>
        <w:ind w:left="-90" w:firstLine="0"/>
        <w:rPr>
          <w:rFonts w:ascii="Roboto" w:cs="Roboto" w:eastAsia="Roboto" w:hAnsi="Roboto"/>
        </w:rPr>
      </w:pPr>
      <w:r w:rsidDel="00000000" w:rsidR="00000000" w:rsidRPr="00000000">
        <w:rPr>
          <w:rtl w:val="0"/>
        </w:rPr>
      </w:r>
    </w:p>
    <w:p w:rsidR="00000000" w:rsidDel="00000000" w:rsidP="00000000" w:rsidRDefault="00000000" w:rsidRPr="00000000" w14:paraId="000006CE">
      <w:pPr>
        <w:ind w:left="-90" w:firstLine="0"/>
        <w:rPr>
          <w:rFonts w:ascii="Roboto" w:cs="Roboto" w:eastAsia="Roboto" w:hAnsi="Roboto"/>
        </w:rPr>
      </w:pPr>
      <w:r w:rsidDel="00000000" w:rsidR="00000000" w:rsidRPr="00000000">
        <w:rPr>
          <w:rtl w:val="0"/>
        </w:rPr>
      </w:r>
    </w:p>
    <w:tbl>
      <w:tblPr>
        <w:tblStyle w:val="Table23"/>
        <w:tblW w:w="807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1080"/>
        <w:gridCol w:w="1635"/>
        <w:gridCol w:w="4065"/>
        <w:tblGridChange w:id="0">
          <w:tblGrid>
            <w:gridCol w:w="1290"/>
            <w:gridCol w:w="1080"/>
            <w:gridCol w:w="1635"/>
            <w:gridCol w:w="4065"/>
          </w:tblGrid>
        </w:tblGridChange>
      </w:tblGrid>
      <w:tr>
        <w:trPr>
          <w:cantSplit w:val="0"/>
          <w:trHeight w:val="540" w:hRule="atLeast"/>
          <w:tblHeader w:val="0"/>
        </w:trPr>
        <w:tc>
          <w:tcPr>
            <w:tcBorders>
              <w:top w:color="b7b7b7" w:space="0" w:sz="6" w:val="single"/>
              <w:left w:color="b7b7b7" w:space="0" w:sz="6" w:val="single"/>
              <w:bottom w:color="b7b7b7" w:space="0" w:sz="6" w:val="single"/>
              <w:right w:color="b7b7b7" w:space="0" w:sz="6" w:val="single"/>
            </w:tcBorders>
            <w:shd w:fill="1155cc" w:val="clear"/>
            <w:tcMar>
              <w:top w:w="40.0" w:type="dxa"/>
              <w:left w:w="40.0" w:type="dxa"/>
              <w:bottom w:w="40.0" w:type="dxa"/>
              <w:right w:w="40.0" w:type="dxa"/>
            </w:tcMar>
            <w:vAlign w:val="bottom"/>
          </w:tcPr>
          <w:p w:rsidR="00000000" w:rsidDel="00000000" w:rsidP="00000000" w:rsidRDefault="00000000" w:rsidRPr="00000000" w14:paraId="000006CF">
            <w:pPr>
              <w:widowControl w:val="0"/>
              <w:jc w:val="center"/>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Environment</w:t>
            </w:r>
          </w:p>
        </w:tc>
        <w:tc>
          <w:tcPr>
            <w:tcBorders>
              <w:top w:color="b7b7b7" w:space="0" w:sz="6" w:val="single"/>
              <w:left w:color="b7b7b7" w:space="0" w:sz="6" w:val="single"/>
              <w:bottom w:color="b7b7b7" w:space="0" w:sz="6" w:val="single"/>
              <w:right w:color="b7b7b7" w:space="0" w:sz="6" w:val="single"/>
            </w:tcBorders>
            <w:shd w:fill="1155cc" w:val="clear"/>
            <w:tcMar>
              <w:top w:w="40.0" w:type="dxa"/>
              <w:left w:w="40.0" w:type="dxa"/>
              <w:bottom w:w="40.0" w:type="dxa"/>
              <w:right w:w="40.0" w:type="dxa"/>
            </w:tcMar>
            <w:vAlign w:val="bottom"/>
          </w:tcPr>
          <w:p w:rsidR="00000000" w:rsidDel="00000000" w:rsidP="00000000" w:rsidRDefault="00000000" w:rsidRPr="00000000" w14:paraId="000006D0">
            <w:pPr>
              <w:widowControl w:val="0"/>
              <w:jc w:val="center"/>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Region</w:t>
            </w:r>
          </w:p>
        </w:tc>
        <w:tc>
          <w:tcPr>
            <w:tcBorders>
              <w:top w:color="b7b7b7" w:space="0" w:sz="6" w:val="single"/>
              <w:left w:color="b7b7b7" w:space="0" w:sz="6" w:val="single"/>
              <w:bottom w:color="b7b7b7" w:space="0" w:sz="6" w:val="single"/>
              <w:right w:color="b7b7b7" w:space="0" w:sz="6" w:val="single"/>
            </w:tcBorders>
            <w:shd w:fill="1155cc" w:val="clear"/>
            <w:tcMar>
              <w:top w:w="40.0" w:type="dxa"/>
              <w:left w:w="40.0" w:type="dxa"/>
              <w:bottom w:w="40.0" w:type="dxa"/>
              <w:right w:w="40.0" w:type="dxa"/>
            </w:tcMar>
            <w:vAlign w:val="bottom"/>
          </w:tcPr>
          <w:p w:rsidR="00000000" w:rsidDel="00000000" w:rsidP="00000000" w:rsidRDefault="00000000" w:rsidRPr="00000000" w14:paraId="000006D1">
            <w:pPr>
              <w:widowControl w:val="0"/>
              <w:jc w:val="center"/>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Purpose</w:t>
            </w:r>
          </w:p>
        </w:tc>
        <w:tc>
          <w:tcPr>
            <w:tcBorders>
              <w:top w:color="b7b7b7" w:space="0" w:sz="6" w:val="single"/>
              <w:left w:color="b7b7b7" w:space="0" w:sz="6" w:val="single"/>
              <w:bottom w:color="b7b7b7" w:space="0" w:sz="6" w:val="single"/>
              <w:right w:color="b7b7b7" w:space="0" w:sz="6" w:val="single"/>
            </w:tcBorders>
            <w:shd w:fill="1155cc" w:val="clear"/>
            <w:tcMar>
              <w:top w:w="40.0" w:type="dxa"/>
              <w:left w:w="40.0" w:type="dxa"/>
              <w:bottom w:w="40.0" w:type="dxa"/>
              <w:right w:w="40.0" w:type="dxa"/>
            </w:tcMar>
            <w:vAlign w:val="bottom"/>
          </w:tcPr>
          <w:p w:rsidR="00000000" w:rsidDel="00000000" w:rsidP="00000000" w:rsidRDefault="00000000" w:rsidRPr="00000000" w14:paraId="000006D2">
            <w:pPr>
              <w:widowControl w:val="0"/>
              <w:jc w:val="center"/>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CIDR</w:t>
            </w:r>
          </w:p>
        </w:tc>
      </w:tr>
      <w:tr>
        <w:trPr>
          <w:cantSplit w:val="0"/>
          <w:trHeight w:val="315" w:hRule="atLeast"/>
          <w:tblHeader w:val="0"/>
        </w:trPr>
        <w:tc>
          <w:tcPr>
            <w:vMerge w:val="restart"/>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6D3">
            <w:pPr>
              <w:widowControl w:val="0"/>
              <w:jc w:val="cente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6D4">
            <w:pPr>
              <w:widowControl w:val="0"/>
              <w:jc w:val="cente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6D5">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Prod</w:t>
            </w:r>
          </w:p>
        </w:tc>
        <w:tc>
          <w:tcPr>
            <w:vMerge w:val="restart"/>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6D6">
            <w:pPr>
              <w:widowControl w:val="0"/>
              <w:spacing w:line="240" w:lineRule="auto"/>
              <w:jc w:val="cente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6D7">
            <w:pPr>
              <w:widowControl w:val="0"/>
              <w:spacing w:line="240" w:lineRule="auto"/>
              <w:jc w:val="cente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6D8">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us-central1</w:t>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6D9">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Dataproc Cluster</w:t>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6DA">
            <w:pPr>
              <w:widowControl w:val="0"/>
              <w:jc w:val="center"/>
              <w:rPr>
                <w:rFonts w:ascii="Roboto" w:cs="Roboto" w:eastAsia="Roboto" w:hAnsi="Roboto"/>
                <w:sz w:val="16"/>
                <w:szCs w:val="16"/>
              </w:rPr>
            </w:pPr>
            <w:r w:rsidDel="00000000" w:rsidR="00000000" w:rsidRPr="00000000">
              <w:rPr>
                <w:rtl w:val="0"/>
              </w:rPr>
            </w:r>
          </w:p>
        </w:tc>
      </w:tr>
      <w:tr>
        <w:trPr>
          <w:cantSplit w:val="0"/>
          <w:trHeight w:val="315" w:hRule="atLeast"/>
          <w:tblHeader w:val="0"/>
        </w:trPr>
        <w:tc>
          <w:tcPr>
            <w:vMerge w:val="continue"/>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6DB">
            <w:pPr>
              <w:widowControl w:val="0"/>
              <w:spacing w:line="240" w:lineRule="auto"/>
              <w:jc w:val="center"/>
              <w:rPr>
                <w:rFonts w:ascii="Roboto" w:cs="Roboto" w:eastAsia="Roboto" w:hAnsi="Roboto"/>
                <w:sz w:val="16"/>
                <w:szCs w:val="16"/>
              </w:rPr>
            </w:pPr>
            <w:r w:rsidDel="00000000" w:rsidR="00000000" w:rsidRPr="00000000">
              <w:rPr>
                <w:rtl w:val="0"/>
              </w:rPr>
            </w:r>
          </w:p>
        </w:tc>
        <w:tc>
          <w:tcPr>
            <w:vMerge w:val="continue"/>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6DC">
            <w:pPr>
              <w:widowControl w:val="0"/>
              <w:spacing w:line="240" w:lineRule="auto"/>
              <w:jc w:val="center"/>
              <w:rPr>
                <w:rFonts w:ascii="Roboto" w:cs="Roboto" w:eastAsia="Roboto" w:hAnsi="Roboto"/>
                <w:sz w:val="16"/>
                <w:szCs w:val="16"/>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6DD">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VM Based workload</w:t>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6DE">
            <w:pPr>
              <w:widowControl w:val="0"/>
              <w:jc w:val="center"/>
              <w:rPr>
                <w:rFonts w:ascii="Roboto" w:cs="Roboto" w:eastAsia="Roboto" w:hAnsi="Roboto"/>
                <w:sz w:val="16"/>
                <w:szCs w:val="16"/>
              </w:rPr>
            </w:pPr>
            <w:r w:rsidDel="00000000" w:rsidR="00000000" w:rsidRPr="00000000">
              <w:rPr>
                <w:rtl w:val="0"/>
              </w:rPr>
            </w:r>
          </w:p>
        </w:tc>
      </w:tr>
      <w:tr>
        <w:trPr>
          <w:cantSplit w:val="0"/>
          <w:trHeight w:val="315" w:hRule="atLeast"/>
          <w:tblHeader w:val="0"/>
        </w:trPr>
        <w:tc>
          <w:tcPr>
            <w:vMerge w:val="continue"/>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6DF">
            <w:pPr>
              <w:widowControl w:val="0"/>
              <w:spacing w:line="240" w:lineRule="auto"/>
              <w:jc w:val="center"/>
              <w:rPr>
                <w:rFonts w:ascii="Roboto" w:cs="Roboto" w:eastAsia="Roboto" w:hAnsi="Roboto"/>
                <w:sz w:val="16"/>
                <w:szCs w:val="16"/>
              </w:rPr>
            </w:pPr>
            <w:r w:rsidDel="00000000" w:rsidR="00000000" w:rsidRPr="00000000">
              <w:rPr>
                <w:rtl w:val="0"/>
              </w:rPr>
            </w:r>
          </w:p>
        </w:tc>
        <w:tc>
          <w:tcPr>
            <w:vMerge w:val="continue"/>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6E0">
            <w:pPr>
              <w:widowControl w:val="0"/>
              <w:spacing w:line="240" w:lineRule="auto"/>
              <w:jc w:val="center"/>
              <w:rPr>
                <w:rFonts w:ascii="Roboto" w:cs="Roboto" w:eastAsia="Roboto" w:hAnsi="Roboto"/>
                <w:sz w:val="16"/>
                <w:szCs w:val="16"/>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6E1">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GKE: Primary</w:t>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6E2">
            <w:pPr>
              <w:widowControl w:val="0"/>
              <w:jc w:val="center"/>
              <w:rPr>
                <w:rFonts w:ascii="Roboto" w:cs="Roboto" w:eastAsia="Roboto" w:hAnsi="Roboto"/>
                <w:sz w:val="16"/>
                <w:szCs w:val="16"/>
              </w:rPr>
            </w:pPr>
            <w:r w:rsidDel="00000000" w:rsidR="00000000" w:rsidRPr="00000000">
              <w:rPr>
                <w:rtl w:val="0"/>
              </w:rPr>
            </w:r>
          </w:p>
        </w:tc>
      </w:tr>
      <w:tr>
        <w:trPr>
          <w:cantSplit w:val="0"/>
          <w:trHeight w:val="400" w:hRule="atLeast"/>
          <w:tblHeader w:val="0"/>
        </w:trPr>
        <w:tc>
          <w:tcPr>
            <w:vMerge w:val="continue"/>
            <w:tcBorders>
              <w:top w:color="b7b7b7" w:space="0" w:sz="6" w:val="single"/>
              <w:left w:color="000000" w:space="0" w:sz="0" w:val="nil"/>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rPr>
                <w:rFonts w:ascii="Roboto" w:cs="Roboto" w:eastAsia="Roboto" w:hAnsi="Roboto"/>
                <w:color w:val="000000"/>
                <w:sz w:val="20"/>
                <w:szCs w:val="20"/>
              </w:rPr>
            </w:pPr>
            <w:r w:rsidDel="00000000" w:rsidR="00000000" w:rsidRPr="00000000">
              <w:rPr>
                <w:rtl w:val="0"/>
              </w:rPr>
            </w:r>
          </w:p>
        </w:tc>
        <w:tc>
          <w:tcPr>
            <w:vMerge w:val="continue"/>
            <w:tcBorders>
              <w:top w:color="b7b7b7" w:space="0" w:sz="6" w:val="single"/>
              <w:left w:color="b7b7b7" w:space="0" w:sz="6" w:val="single"/>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rPr>
                <w:rFonts w:ascii="Roboto" w:cs="Roboto" w:eastAsia="Roboto" w:hAnsi="Roboto"/>
                <w:color w:val="000000"/>
                <w:sz w:val="20"/>
                <w:szCs w:val="20"/>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6E5">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GKE: Cluster</w:t>
            </w:r>
          </w:p>
        </w:tc>
        <w:tc>
          <w:tcPr>
            <w:vMerge w:val="restart"/>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6E6">
            <w:pPr>
              <w:widowControl w:val="0"/>
              <w:jc w:val="center"/>
              <w:rPr>
                <w:rFonts w:ascii="Roboto" w:cs="Roboto" w:eastAsia="Roboto" w:hAnsi="Roboto"/>
                <w:sz w:val="16"/>
                <w:szCs w:val="16"/>
              </w:rPr>
            </w:pPr>
            <w:r w:rsidDel="00000000" w:rsidR="00000000" w:rsidRPr="00000000">
              <w:rPr>
                <w:rtl w:val="0"/>
              </w:rPr>
            </w:r>
          </w:p>
        </w:tc>
      </w:tr>
      <w:tr>
        <w:trPr>
          <w:cantSplit w:val="0"/>
          <w:trHeight w:val="400" w:hRule="atLeast"/>
          <w:tblHeader w:val="0"/>
        </w:trPr>
        <w:tc>
          <w:tcPr>
            <w:vMerge w:val="continue"/>
            <w:tcBorders>
              <w:top w:color="b7b7b7" w:space="0" w:sz="6" w:val="single"/>
              <w:left w:color="000000" w:space="0" w:sz="0" w:val="nil"/>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rFonts w:ascii="Roboto" w:cs="Roboto" w:eastAsia="Roboto" w:hAnsi="Roboto"/>
                <w:color w:val="000000"/>
                <w:sz w:val="20"/>
                <w:szCs w:val="20"/>
              </w:rPr>
            </w:pPr>
            <w:r w:rsidDel="00000000" w:rsidR="00000000" w:rsidRPr="00000000">
              <w:rPr>
                <w:rtl w:val="0"/>
              </w:rPr>
            </w:r>
          </w:p>
        </w:tc>
        <w:tc>
          <w:tcPr>
            <w:vMerge w:val="continue"/>
            <w:tcBorders>
              <w:top w:color="b7b7b7" w:space="0" w:sz="6" w:val="single"/>
              <w:left w:color="b7b7b7" w:space="0" w:sz="6" w:val="single"/>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rPr>
                <w:rFonts w:ascii="Roboto" w:cs="Roboto" w:eastAsia="Roboto" w:hAnsi="Roboto"/>
                <w:color w:val="000000"/>
                <w:sz w:val="20"/>
                <w:szCs w:val="20"/>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6E9">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GKE: Service</w:t>
            </w:r>
          </w:p>
        </w:tc>
        <w:tc>
          <w:tcPr>
            <w:vMerge w:val="continue"/>
            <w:tcBorders>
              <w:top w:color="b7b7b7" w:space="0" w:sz="6" w:val="single"/>
              <w:left w:color="b7b7b7" w:space="0" w:sz="6" w:val="single"/>
              <w:bottom w:color="b7b7b7" w:space="0" w:sz="6" w:val="single"/>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6EA">
            <w:pPr>
              <w:widowControl w:val="0"/>
              <w:rPr>
                <w:rFonts w:ascii="Roboto" w:cs="Roboto" w:eastAsia="Roboto" w:hAnsi="Roboto"/>
                <w:color w:val="000000"/>
                <w:sz w:val="20"/>
                <w:szCs w:val="20"/>
              </w:rPr>
            </w:pPr>
            <w:r w:rsidDel="00000000" w:rsidR="00000000" w:rsidRPr="00000000">
              <w:rPr>
                <w:rtl w:val="0"/>
              </w:rPr>
            </w:r>
          </w:p>
        </w:tc>
      </w:tr>
      <w:tr>
        <w:trPr>
          <w:cantSplit w:val="0"/>
          <w:trHeight w:val="400" w:hRule="atLeast"/>
          <w:tblHeader w:val="0"/>
        </w:trPr>
        <w:tc>
          <w:tcPr>
            <w:vMerge w:val="continue"/>
            <w:tcBorders>
              <w:top w:color="b7b7b7" w:space="0" w:sz="6" w:val="single"/>
              <w:left w:color="000000" w:space="0" w:sz="0" w:val="nil"/>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rPr>
                <w:rFonts w:ascii="Roboto" w:cs="Roboto" w:eastAsia="Roboto" w:hAnsi="Roboto"/>
                <w:color w:val="000000"/>
                <w:sz w:val="20"/>
                <w:szCs w:val="20"/>
              </w:rPr>
            </w:pPr>
            <w:r w:rsidDel="00000000" w:rsidR="00000000" w:rsidRPr="00000000">
              <w:rPr>
                <w:rtl w:val="0"/>
              </w:rPr>
            </w:r>
          </w:p>
        </w:tc>
        <w:tc>
          <w:tcPr>
            <w:vMerge w:val="restart"/>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6EC">
            <w:pPr>
              <w:widowControl w:val="0"/>
              <w:jc w:val="cente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6ED">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us-east4</w:t>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6EE">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Dataproc Cluster</w:t>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6EF">
            <w:pPr>
              <w:widowControl w:val="0"/>
              <w:jc w:val="center"/>
              <w:rPr>
                <w:rFonts w:ascii="Roboto" w:cs="Roboto" w:eastAsia="Roboto" w:hAnsi="Roboto"/>
                <w:sz w:val="16"/>
                <w:szCs w:val="16"/>
              </w:rPr>
            </w:pPr>
            <w:r w:rsidDel="00000000" w:rsidR="00000000" w:rsidRPr="00000000">
              <w:rPr>
                <w:rtl w:val="0"/>
              </w:rPr>
            </w:r>
          </w:p>
        </w:tc>
      </w:tr>
      <w:tr>
        <w:trPr>
          <w:cantSplit w:val="0"/>
          <w:trHeight w:val="400" w:hRule="atLeast"/>
          <w:tblHeader w:val="0"/>
        </w:trPr>
        <w:tc>
          <w:tcPr>
            <w:vMerge w:val="continue"/>
            <w:tcBorders>
              <w:top w:color="b7b7b7" w:space="0" w:sz="6" w:val="single"/>
              <w:left w:color="000000" w:space="0" w:sz="0" w:val="nil"/>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rPr>
                <w:rFonts w:ascii="Roboto" w:cs="Roboto" w:eastAsia="Roboto" w:hAnsi="Roboto"/>
                <w:color w:val="000000"/>
                <w:sz w:val="20"/>
                <w:szCs w:val="20"/>
              </w:rPr>
            </w:pPr>
            <w:r w:rsidDel="00000000" w:rsidR="00000000" w:rsidRPr="00000000">
              <w:rPr>
                <w:rtl w:val="0"/>
              </w:rPr>
            </w:r>
          </w:p>
        </w:tc>
        <w:tc>
          <w:tcPr>
            <w:vMerge w:val="continue"/>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6F1">
            <w:pPr>
              <w:widowControl w:val="0"/>
              <w:spacing w:line="240" w:lineRule="auto"/>
              <w:jc w:val="center"/>
              <w:rPr>
                <w:rFonts w:ascii="Roboto" w:cs="Roboto" w:eastAsia="Roboto" w:hAnsi="Roboto"/>
                <w:sz w:val="16"/>
                <w:szCs w:val="16"/>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6F2">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VM Based workload</w:t>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6F3">
            <w:pPr>
              <w:widowControl w:val="0"/>
              <w:jc w:val="center"/>
              <w:rPr>
                <w:rFonts w:ascii="Roboto" w:cs="Roboto" w:eastAsia="Roboto" w:hAnsi="Roboto"/>
                <w:sz w:val="16"/>
                <w:szCs w:val="16"/>
              </w:rPr>
            </w:pPr>
            <w:r w:rsidDel="00000000" w:rsidR="00000000" w:rsidRPr="00000000">
              <w:rPr>
                <w:rtl w:val="0"/>
              </w:rPr>
            </w:r>
          </w:p>
        </w:tc>
      </w:tr>
      <w:tr>
        <w:trPr>
          <w:cantSplit w:val="0"/>
          <w:trHeight w:val="400" w:hRule="atLeast"/>
          <w:tblHeader w:val="0"/>
        </w:trPr>
        <w:tc>
          <w:tcPr>
            <w:vMerge w:val="continue"/>
            <w:tcBorders>
              <w:top w:color="b7b7b7" w:space="0" w:sz="6" w:val="single"/>
              <w:left w:color="000000" w:space="0" w:sz="0" w:val="nil"/>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rPr>
                <w:rFonts w:ascii="Roboto" w:cs="Roboto" w:eastAsia="Roboto" w:hAnsi="Roboto"/>
                <w:color w:val="000000"/>
                <w:sz w:val="20"/>
                <w:szCs w:val="20"/>
              </w:rPr>
            </w:pPr>
            <w:r w:rsidDel="00000000" w:rsidR="00000000" w:rsidRPr="00000000">
              <w:rPr>
                <w:rtl w:val="0"/>
              </w:rPr>
            </w:r>
          </w:p>
        </w:tc>
        <w:tc>
          <w:tcPr>
            <w:vMerge w:val="continue"/>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6F5">
            <w:pPr>
              <w:widowControl w:val="0"/>
              <w:spacing w:line="240" w:lineRule="auto"/>
              <w:jc w:val="center"/>
              <w:rPr>
                <w:rFonts w:ascii="Roboto" w:cs="Roboto" w:eastAsia="Roboto" w:hAnsi="Roboto"/>
                <w:sz w:val="16"/>
                <w:szCs w:val="16"/>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6F6">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GKE: Primary</w:t>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6F7">
            <w:pPr>
              <w:widowControl w:val="0"/>
              <w:jc w:val="center"/>
              <w:rPr>
                <w:rFonts w:ascii="Roboto" w:cs="Roboto" w:eastAsia="Roboto" w:hAnsi="Roboto"/>
                <w:sz w:val="16"/>
                <w:szCs w:val="16"/>
              </w:rPr>
            </w:pPr>
            <w:r w:rsidDel="00000000" w:rsidR="00000000" w:rsidRPr="00000000">
              <w:rPr>
                <w:rtl w:val="0"/>
              </w:rPr>
            </w:r>
          </w:p>
        </w:tc>
      </w:tr>
      <w:tr>
        <w:trPr>
          <w:cantSplit w:val="0"/>
          <w:trHeight w:val="400" w:hRule="atLeast"/>
          <w:tblHeader w:val="0"/>
        </w:trPr>
        <w:tc>
          <w:tcPr>
            <w:vMerge w:val="continue"/>
            <w:tcBorders>
              <w:top w:color="b7b7b7" w:space="0" w:sz="6" w:val="single"/>
              <w:left w:color="000000" w:space="0" w:sz="0" w:val="nil"/>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rPr>
                <w:rFonts w:ascii="Roboto" w:cs="Roboto" w:eastAsia="Roboto" w:hAnsi="Roboto"/>
                <w:color w:val="000000"/>
                <w:sz w:val="20"/>
                <w:szCs w:val="20"/>
              </w:rPr>
            </w:pPr>
            <w:r w:rsidDel="00000000" w:rsidR="00000000" w:rsidRPr="00000000">
              <w:rPr>
                <w:rtl w:val="0"/>
              </w:rPr>
            </w:r>
          </w:p>
        </w:tc>
        <w:tc>
          <w:tcPr>
            <w:vMerge w:val="continue"/>
            <w:tcBorders>
              <w:top w:color="b7b7b7" w:space="0" w:sz="6" w:val="single"/>
              <w:left w:color="b7b7b7" w:space="0" w:sz="6" w:val="single"/>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rPr>
                <w:rFonts w:ascii="Roboto" w:cs="Roboto" w:eastAsia="Roboto" w:hAnsi="Roboto"/>
                <w:color w:val="000000"/>
                <w:sz w:val="20"/>
                <w:szCs w:val="20"/>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6FA">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GKE: Cluster</w:t>
            </w:r>
          </w:p>
        </w:tc>
        <w:tc>
          <w:tcPr>
            <w:vMerge w:val="restart"/>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6FB">
            <w:pPr>
              <w:widowControl w:val="0"/>
              <w:jc w:val="center"/>
              <w:rPr>
                <w:rFonts w:ascii="Roboto" w:cs="Roboto" w:eastAsia="Roboto" w:hAnsi="Roboto"/>
                <w:sz w:val="16"/>
                <w:szCs w:val="16"/>
              </w:rPr>
            </w:pPr>
            <w:r w:rsidDel="00000000" w:rsidR="00000000" w:rsidRPr="00000000">
              <w:rPr>
                <w:rtl w:val="0"/>
              </w:rPr>
            </w:r>
          </w:p>
        </w:tc>
      </w:tr>
      <w:tr>
        <w:trPr>
          <w:cantSplit w:val="0"/>
          <w:trHeight w:val="400" w:hRule="atLeast"/>
          <w:tblHeader w:val="0"/>
        </w:trPr>
        <w:tc>
          <w:tcPr>
            <w:vMerge w:val="continue"/>
            <w:tcBorders>
              <w:top w:color="b7b7b7" w:space="0" w:sz="6" w:val="single"/>
              <w:left w:color="000000" w:space="0" w:sz="0" w:val="nil"/>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rPr>
                <w:rFonts w:ascii="Roboto" w:cs="Roboto" w:eastAsia="Roboto" w:hAnsi="Roboto"/>
                <w:color w:val="000000"/>
                <w:sz w:val="20"/>
                <w:szCs w:val="20"/>
              </w:rPr>
            </w:pPr>
            <w:r w:rsidDel="00000000" w:rsidR="00000000" w:rsidRPr="00000000">
              <w:rPr>
                <w:rtl w:val="0"/>
              </w:rPr>
            </w:r>
          </w:p>
        </w:tc>
        <w:tc>
          <w:tcPr>
            <w:vMerge w:val="continue"/>
            <w:tcBorders>
              <w:top w:color="b7b7b7" w:space="0" w:sz="6" w:val="single"/>
              <w:left w:color="b7b7b7" w:space="0" w:sz="6" w:val="single"/>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rFonts w:ascii="Roboto" w:cs="Roboto" w:eastAsia="Roboto" w:hAnsi="Roboto"/>
                <w:color w:val="000000"/>
                <w:sz w:val="20"/>
                <w:szCs w:val="20"/>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6FE">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GKE: Service</w:t>
            </w:r>
          </w:p>
        </w:tc>
        <w:tc>
          <w:tcPr>
            <w:vMerge w:val="continue"/>
            <w:tcBorders>
              <w:top w:color="b7b7b7" w:space="0" w:sz="6" w:val="single"/>
              <w:left w:color="b7b7b7" w:space="0" w:sz="6" w:val="single"/>
              <w:bottom w:color="b7b7b7" w:space="0" w:sz="6" w:val="single"/>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6FF">
            <w:pPr>
              <w:widowControl w:val="0"/>
              <w:rPr>
                <w:rFonts w:ascii="Roboto" w:cs="Roboto" w:eastAsia="Roboto" w:hAnsi="Roboto"/>
                <w:color w:val="000000"/>
                <w:sz w:val="20"/>
                <w:szCs w:val="20"/>
              </w:rPr>
            </w:pPr>
            <w:r w:rsidDel="00000000" w:rsidR="00000000" w:rsidRPr="00000000">
              <w:rPr>
                <w:rtl w:val="0"/>
              </w:rPr>
            </w:r>
          </w:p>
        </w:tc>
      </w:tr>
    </w:tbl>
    <w:p w:rsidR="00000000" w:rsidDel="00000000" w:rsidP="00000000" w:rsidRDefault="00000000" w:rsidRPr="00000000" w14:paraId="00000700">
      <w:pPr>
        <w:pBdr>
          <w:top w:color="auto" w:space="0" w:sz="0" w:val="none"/>
          <w:bottom w:color="auto" w:space="0" w:sz="0" w:val="none"/>
          <w:right w:color="auto" w:space="0" w:sz="0" w:val="none"/>
          <w:between w:color="auto" w:space="0" w:sz="0" w:val="none"/>
        </w:pBdr>
        <w:spacing w:after="120" w:before="120" w:lineRule="auto"/>
        <w:rPr>
          <w:rFonts w:ascii="Roboto" w:cs="Roboto" w:eastAsia="Roboto" w:hAnsi="Roboto"/>
        </w:rPr>
      </w:pPr>
      <w:r w:rsidDel="00000000" w:rsidR="00000000" w:rsidRPr="00000000">
        <w:rPr>
          <w:rtl w:val="0"/>
        </w:rPr>
      </w:r>
    </w:p>
    <w:p w:rsidR="00000000" w:rsidDel="00000000" w:rsidP="00000000" w:rsidRDefault="00000000" w:rsidRPr="00000000" w14:paraId="00000701">
      <w:pPr>
        <w:ind w:left="-90" w:firstLine="0"/>
        <w:rPr>
          <w:rFonts w:ascii="Roboto" w:cs="Roboto" w:eastAsia="Roboto" w:hAnsi="Roboto"/>
        </w:rPr>
      </w:pPr>
      <w:r w:rsidDel="00000000" w:rsidR="00000000" w:rsidRPr="00000000">
        <w:rPr>
          <w:rtl w:val="0"/>
        </w:rPr>
      </w:r>
    </w:p>
    <w:tbl>
      <w:tblPr>
        <w:tblStyle w:val="Table24"/>
        <w:tblW w:w="807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1080"/>
        <w:gridCol w:w="1635"/>
        <w:gridCol w:w="4065"/>
        <w:tblGridChange w:id="0">
          <w:tblGrid>
            <w:gridCol w:w="1290"/>
            <w:gridCol w:w="1080"/>
            <w:gridCol w:w="1635"/>
            <w:gridCol w:w="4065"/>
          </w:tblGrid>
        </w:tblGridChange>
      </w:tblGrid>
      <w:tr>
        <w:trPr>
          <w:cantSplit w:val="0"/>
          <w:trHeight w:val="540" w:hRule="atLeast"/>
          <w:tblHeader w:val="0"/>
        </w:trPr>
        <w:tc>
          <w:tcPr>
            <w:tcBorders>
              <w:top w:color="b7b7b7" w:space="0" w:sz="6" w:val="single"/>
              <w:left w:color="b7b7b7" w:space="0" w:sz="6" w:val="single"/>
              <w:bottom w:color="b7b7b7" w:space="0" w:sz="6" w:val="single"/>
              <w:right w:color="b7b7b7" w:space="0" w:sz="6" w:val="single"/>
            </w:tcBorders>
            <w:shd w:fill="1155cc" w:val="clear"/>
            <w:tcMar>
              <w:top w:w="40.0" w:type="dxa"/>
              <w:left w:w="40.0" w:type="dxa"/>
              <w:bottom w:w="40.0" w:type="dxa"/>
              <w:right w:w="40.0" w:type="dxa"/>
            </w:tcMar>
            <w:vAlign w:val="bottom"/>
          </w:tcPr>
          <w:p w:rsidR="00000000" w:rsidDel="00000000" w:rsidP="00000000" w:rsidRDefault="00000000" w:rsidRPr="00000000" w14:paraId="00000702">
            <w:pPr>
              <w:widowControl w:val="0"/>
              <w:jc w:val="center"/>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Environment</w:t>
            </w:r>
          </w:p>
        </w:tc>
        <w:tc>
          <w:tcPr>
            <w:tcBorders>
              <w:top w:color="b7b7b7" w:space="0" w:sz="6" w:val="single"/>
              <w:left w:color="b7b7b7" w:space="0" w:sz="6" w:val="single"/>
              <w:bottom w:color="b7b7b7" w:space="0" w:sz="6" w:val="single"/>
              <w:right w:color="b7b7b7" w:space="0" w:sz="6" w:val="single"/>
            </w:tcBorders>
            <w:shd w:fill="1155cc" w:val="clear"/>
            <w:tcMar>
              <w:top w:w="40.0" w:type="dxa"/>
              <w:left w:w="40.0" w:type="dxa"/>
              <w:bottom w:w="40.0" w:type="dxa"/>
              <w:right w:w="40.0" w:type="dxa"/>
            </w:tcMar>
            <w:vAlign w:val="bottom"/>
          </w:tcPr>
          <w:p w:rsidR="00000000" w:rsidDel="00000000" w:rsidP="00000000" w:rsidRDefault="00000000" w:rsidRPr="00000000" w14:paraId="00000703">
            <w:pPr>
              <w:widowControl w:val="0"/>
              <w:jc w:val="center"/>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Region</w:t>
            </w:r>
          </w:p>
        </w:tc>
        <w:tc>
          <w:tcPr>
            <w:tcBorders>
              <w:top w:color="b7b7b7" w:space="0" w:sz="6" w:val="single"/>
              <w:left w:color="b7b7b7" w:space="0" w:sz="6" w:val="single"/>
              <w:bottom w:color="b7b7b7" w:space="0" w:sz="6" w:val="single"/>
              <w:right w:color="b7b7b7" w:space="0" w:sz="6" w:val="single"/>
            </w:tcBorders>
            <w:shd w:fill="1155cc" w:val="clear"/>
            <w:tcMar>
              <w:top w:w="40.0" w:type="dxa"/>
              <w:left w:w="40.0" w:type="dxa"/>
              <w:bottom w:w="40.0" w:type="dxa"/>
              <w:right w:w="40.0" w:type="dxa"/>
            </w:tcMar>
            <w:vAlign w:val="bottom"/>
          </w:tcPr>
          <w:p w:rsidR="00000000" w:rsidDel="00000000" w:rsidP="00000000" w:rsidRDefault="00000000" w:rsidRPr="00000000" w14:paraId="00000704">
            <w:pPr>
              <w:widowControl w:val="0"/>
              <w:jc w:val="center"/>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Purpose</w:t>
            </w:r>
          </w:p>
        </w:tc>
        <w:tc>
          <w:tcPr>
            <w:tcBorders>
              <w:top w:color="b7b7b7" w:space="0" w:sz="6" w:val="single"/>
              <w:left w:color="b7b7b7" w:space="0" w:sz="6" w:val="single"/>
              <w:bottom w:color="b7b7b7" w:space="0" w:sz="6" w:val="single"/>
              <w:right w:color="b7b7b7" w:space="0" w:sz="6" w:val="single"/>
            </w:tcBorders>
            <w:shd w:fill="1155cc" w:val="clear"/>
            <w:tcMar>
              <w:top w:w="40.0" w:type="dxa"/>
              <w:left w:w="40.0" w:type="dxa"/>
              <w:bottom w:w="40.0" w:type="dxa"/>
              <w:right w:w="40.0" w:type="dxa"/>
            </w:tcMar>
            <w:vAlign w:val="bottom"/>
          </w:tcPr>
          <w:p w:rsidR="00000000" w:rsidDel="00000000" w:rsidP="00000000" w:rsidRDefault="00000000" w:rsidRPr="00000000" w14:paraId="00000705">
            <w:pPr>
              <w:widowControl w:val="0"/>
              <w:jc w:val="center"/>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CIDR</w:t>
            </w:r>
          </w:p>
        </w:tc>
      </w:tr>
      <w:tr>
        <w:trPr>
          <w:cantSplit w:val="0"/>
          <w:trHeight w:val="315" w:hRule="atLeast"/>
          <w:tblHeader w:val="0"/>
        </w:trPr>
        <w:tc>
          <w:tcPr>
            <w:vMerge w:val="restart"/>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706">
            <w:pPr>
              <w:widowControl w:val="0"/>
              <w:jc w:val="cente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707">
            <w:pPr>
              <w:widowControl w:val="0"/>
              <w:jc w:val="cente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708">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Dev | Test | Engg | Arena</w:t>
            </w:r>
          </w:p>
        </w:tc>
        <w:tc>
          <w:tcPr>
            <w:vMerge w:val="restart"/>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709">
            <w:pPr>
              <w:widowControl w:val="0"/>
              <w:spacing w:line="240" w:lineRule="auto"/>
              <w:jc w:val="cente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70A">
            <w:pPr>
              <w:widowControl w:val="0"/>
              <w:spacing w:line="240" w:lineRule="auto"/>
              <w:jc w:val="cente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70B">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us-central1</w:t>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0C">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Dataproc Cluster</w:t>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0D">
            <w:pPr>
              <w:widowControl w:val="0"/>
              <w:jc w:val="center"/>
              <w:rPr>
                <w:rFonts w:ascii="Roboto" w:cs="Roboto" w:eastAsia="Roboto" w:hAnsi="Roboto"/>
                <w:sz w:val="16"/>
                <w:szCs w:val="16"/>
              </w:rPr>
            </w:pPr>
            <w:r w:rsidDel="00000000" w:rsidR="00000000" w:rsidRPr="00000000">
              <w:rPr>
                <w:rtl w:val="0"/>
              </w:rPr>
            </w:r>
          </w:p>
        </w:tc>
      </w:tr>
      <w:tr>
        <w:trPr>
          <w:cantSplit w:val="0"/>
          <w:trHeight w:val="315" w:hRule="atLeast"/>
          <w:tblHeader w:val="0"/>
        </w:trPr>
        <w:tc>
          <w:tcPr>
            <w:vMerge w:val="continue"/>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70E">
            <w:pPr>
              <w:widowControl w:val="0"/>
              <w:spacing w:line="240" w:lineRule="auto"/>
              <w:jc w:val="center"/>
              <w:rPr>
                <w:rFonts w:ascii="Roboto" w:cs="Roboto" w:eastAsia="Roboto" w:hAnsi="Roboto"/>
                <w:sz w:val="16"/>
                <w:szCs w:val="16"/>
              </w:rPr>
            </w:pPr>
            <w:r w:rsidDel="00000000" w:rsidR="00000000" w:rsidRPr="00000000">
              <w:rPr>
                <w:rtl w:val="0"/>
              </w:rPr>
            </w:r>
          </w:p>
        </w:tc>
        <w:tc>
          <w:tcPr>
            <w:vMerge w:val="continue"/>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70F">
            <w:pPr>
              <w:widowControl w:val="0"/>
              <w:spacing w:line="240" w:lineRule="auto"/>
              <w:jc w:val="center"/>
              <w:rPr>
                <w:rFonts w:ascii="Roboto" w:cs="Roboto" w:eastAsia="Roboto" w:hAnsi="Roboto"/>
                <w:sz w:val="16"/>
                <w:szCs w:val="16"/>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10">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VM Based workload</w:t>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11">
            <w:pPr>
              <w:widowControl w:val="0"/>
              <w:jc w:val="center"/>
              <w:rPr>
                <w:rFonts w:ascii="Roboto" w:cs="Roboto" w:eastAsia="Roboto" w:hAnsi="Roboto"/>
                <w:sz w:val="16"/>
                <w:szCs w:val="16"/>
              </w:rPr>
            </w:pPr>
            <w:r w:rsidDel="00000000" w:rsidR="00000000" w:rsidRPr="00000000">
              <w:rPr>
                <w:rtl w:val="0"/>
              </w:rPr>
            </w:r>
          </w:p>
        </w:tc>
      </w:tr>
      <w:tr>
        <w:trPr>
          <w:cantSplit w:val="0"/>
          <w:trHeight w:val="315" w:hRule="atLeast"/>
          <w:tblHeader w:val="0"/>
        </w:trPr>
        <w:tc>
          <w:tcPr>
            <w:vMerge w:val="continue"/>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712">
            <w:pPr>
              <w:widowControl w:val="0"/>
              <w:spacing w:line="240" w:lineRule="auto"/>
              <w:jc w:val="center"/>
              <w:rPr>
                <w:rFonts w:ascii="Roboto" w:cs="Roboto" w:eastAsia="Roboto" w:hAnsi="Roboto"/>
                <w:sz w:val="16"/>
                <w:szCs w:val="16"/>
              </w:rPr>
            </w:pPr>
            <w:r w:rsidDel="00000000" w:rsidR="00000000" w:rsidRPr="00000000">
              <w:rPr>
                <w:rtl w:val="0"/>
              </w:rPr>
            </w:r>
          </w:p>
        </w:tc>
        <w:tc>
          <w:tcPr>
            <w:vMerge w:val="continue"/>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713">
            <w:pPr>
              <w:widowControl w:val="0"/>
              <w:spacing w:line="240" w:lineRule="auto"/>
              <w:jc w:val="center"/>
              <w:rPr>
                <w:rFonts w:ascii="Roboto" w:cs="Roboto" w:eastAsia="Roboto" w:hAnsi="Roboto"/>
                <w:sz w:val="16"/>
                <w:szCs w:val="16"/>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14">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GKE: Primary</w:t>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15">
            <w:pPr>
              <w:widowControl w:val="0"/>
              <w:jc w:val="center"/>
              <w:rPr>
                <w:rFonts w:ascii="Roboto" w:cs="Roboto" w:eastAsia="Roboto" w:hAnsi="Roboto"/>
                <w:sz w:val="16"/>
                <w:szCs w:val="16"/>
              </w:rPr>
            </w:pPr>
            <w:r w:rsidDel="00000000" w:rsidR="00000000" w:rsidRPr="00000000">
              <w:rPr>
                <w:rtl w:val="0"/>
              </w:rPr>
            </w:r>
          </w:p>
        </w:tc>
      </w:tr>
      <w:tr>
        <w:trPr>
          <w:cantSplit w:val="0"/>
          <w:trHeight w:val="400" w:hRule="atLeast"/>
          <w:tblHeader w:val="0"/>
        </w:trPr>
        <w:tc>
          <w:tcPr>
            <w:vMerge w:val="continue"/>
            <w:tcBorders>
              <w:top w:color="b7b7b7" w:space="0" w:sz="6" w:val="single"/>
              <w:left w:color="000000" w:space="0" w:sz="0" w:val="nil"/>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rPr>
                <w:rFonts w:ascii="Roboto" w:cs="Roboto" w:eastAsia="Roboto" w:hAnsi="Roboto"/>
                <w:color w:val="000000"/>
                <w:sz w:val="20"/>
                <w:szCs w:val="20"/>
              </w:rPr>
            </w:pPr>
            <w:r w:rsidDel="00000000" w:rsidR="00000000" w:rsidRPr="00000000">
              <w:rPr>
                <w:rtl w:val="0"/>
              </w:rPr>
            </w:r>
          </w:p>
        </w:tc>
        <w:tc>
          <w:tcPr>
            <w:vMerge w:val="continue"/>
            <w:tcBorders>
              <w:top w:color="b7b7b7" w:space="0" w:sz="6" w:val="single"/>
              <w:left w:color="b7b7b7" w:space="0" w:sz="6" w:val="single"/>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rPr>
                <w:rFonts w:ascii="Roboto" w:cs="Roboto" w:eastAsia="Roboto" w:hAnsi="Roboto"/>
                <w:color w:val="000000"/>
                <w:sz w:val="20"/>
                <w:szCs w:val="20"/>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18">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GKE: Cluster</w:t>
            </w:r>
          </w:p>
        </w:tc>
        <w:tc>
          <w:tcPr>
            <w:vMerge w:val="restart"/>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719">
            <w:pPr>
              <w:widowControl w:val="0"/>
              <w:jc w:val="center"/>
              <w:rPr>
                <w:rFonts w:ascii="Roboto" w:cs="Roboto" w:eastAsia="Roboto" w:hAnsi="Roboto"/>
                <w:sz w:val="16"/>
                <w:szCs w:val="16"/>
              </w:rPr>
            </w:pPr>
            <w:r w:rsidDel="00000000" w:rsidR="00000000" w:rsidRPr="00000000">
              <w:rPr>
                <w:rtl w:val="0"/>
              </w:rPr>
            </w:r>
          </w:p>
        </w:tc>
      </w:tr>
      <w:tr>
        <w:trPr>
          <w:cantSplit w:val="0"/>
          <w:trHeight w:val="400" w:hRule="atLeast"/>
          <w:tblHeader w:val="0"/>
        </w:trPr>
        <w:tc>
          <w:tcPr>
            <w:vMerge w:val="continue"/>
            <w:tcBorders>
              <w:top w:color="b7b7b7" w:space="0" w:sz="6" w:val="single"/>
              <w:left w:color="000000" w:space="0" w:sz="0" w:val="nil"/>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rPr>
                <w:rFonts w:ascii="Roboto" w:cs="Roboto" w:eastAsia="Roboto" w:hAnsi="Roboto"/>
                <w:color w:val="000000"/>
                <w:sz w:val="20"/>
                <w:szCs w:val="20"/>
              </w:rPr>
            </w:pPr>
            <w:r w:rsidDel="00000000" w:rsidR="00000000" w:rsidRPr="00000000">
              <w:rPr>
                <w:rtl w:val="0"/>
              </w:rPr>
            </w:r>
          </w:p>
        </w:tc>
        <w:tc>
          <w:tcPr>
            <w:vMerge w:val="continue"/>
            <w:tcBorders>
              <w:top w:color="b7b7b7" w:space="0" w:sz="6" w:val="single"/>
              <w:left w:color="b7b7b7" w:space="0" w:sz="6" w:val="single"/>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rPr>
                <w:rFonts w:ascii="Roboto" w:cs="Roboto" w:eastAsia="Roboto" w:hAnsi="Roboto"/>
                <w:color w:val="000000"/>
                <w:sz w:val="20"/>
                <w:szCs w:val="20"/>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1C">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GKE: Service</w:t>
            </w:r>
          </w:p>
        </w:tc>
        <w:tc>
          <w:tcPr>
            <w:vMerge w:val="continue"/>
            <w:tcBorders>
              <w:top w:color="b7b7b7" w:space="0" w:sz="6" w:val="single"/>
              <w:left w:color="b7b7b7" w:space="0" w:sz="6" w:val="single"/>
              <w:bottom w:color="b7b7b7" w:space="0" w:sz="6" w:val="single"/>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1D">
            <w:pPr>
              <w:widowControl w:val="0"/>
              <w:rPr>
                <w:rFonts w:ascii="Roboto" w:cs="Roboto" w:eastAsia="Roboto" w:hAnsi="Roboto"/>
                <w:color w:val="000000"/>
                <w:sz w:val="20"/>
                <w:szCs w:val="20"/>
              </w:rPr>
            </w:pPr>
            <w:r w:rsidDel="00000000" w:rsidR="00000000" w:rsidRPr="00000000">
              <w:rPr>
                <w:rtl w:val="0"/>
              </w:rPr>
            </w:r>
          </w:p>
        </w:tc>
      </w:tr>
      <w:tr>
        <w:trPr>
          <w:cantSplit w:val="0"/>
          <w:trHeight w:val="400" w:hRule="atLeast"/>
          <w:tblHeader w:val="0"/>
        </w:trPr>
        <w:tc>
          <w:tcPr>
            <w:vMerge w:val="continue"/>
            <w:tcBorders>
              <w:top w:color="b7b7b7" w:space="0" w:sz="6" w:val="single"/>
              <w:left w:color="000000" w:space="0" w:sz="0" w:val="nil"/>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rFonts w:ascii="Roboto" w:cs="Roboto" w:eastAsia="Roboto" w:hAnsi="Roboto"/>
                <w:color w:val="000000"/>
                <w:sz w:val="20"/>
                <w:szCs w:val="20"/>
              </w:rPr>
            </w:pPr>
            <w:r w:rsidDel="00000000" w:rsidR="00000000" w:rsidRPr="00000000">
              <w:rPr>
                <w:rtl w:val="0"/>
              </w:rPr>
            </w:r>
          </w:p>
        </w:tc>
        <w:tc>
          <w:tcPr>
            <w:vMerge w:val="restart"/>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71F">
            <w:pPr>
              <w:widowControl w:val="0"/>
              <w:jc w:val="cente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720">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us-east4</w:t>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21">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Dataproc Cluster</w:t>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22">
            <w:pPr>
              <w:widowControl w:val="0"/>
              <w:jc w:val="center"/>
              <w:rPr>
                <w:rFonts w:ascii="Roboto" w:cs="Roboto" w:eastAsia="Roboto" w:hAnsi="Roboto"/>
                <w:sz w:val="16"/>
                <w:szCs w:val="16"/>
              </w:rPr>
            </w:pPr>
            <w:r w:rsidDel="00000000" w:rsidR="00000000" w:rsidRPr="00000000">
              <w:rPr>
                <w:rtl w:val="0"/>
              </w:rPr>
            </w:r>
          </w:p>
        </w:tc>
      </w:tr>
      <w:tr>
        <w:trPr>
          <w:cantSplit w:val="0"/>
          <w:trHeight w:val="400" w:hRule="atLeast"/>
          <w:tblHeader w:val="0"/>
        </w:trPr>
        <w:tc>
          <w:tcPr>
            <w:vMerge w:val="continue"/>
            <w:tcBorders>
              <w:top w:color="b7b7b7" w:space="0" w:sz="6" w:val="single"/>
              <w:left w:color="000000" w:space="0" w:sz="0" w:val="nil"/>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rPr>
                <w:rFonts w:ascii="Roboto" w:cs="Roboto" w:eastAsia="Roboto" w:hAnsi="Roboto"/>
                <w:color w:val="000000"/>
                <w:sz w:val="20"/>
                <w:szCs w:val="20"/>
              </w:rPr>
            </w:pPr>
            <w:r w:rsidDel="00000000" w:rsidR="00000000" w:rsidRPr="00000000">
              <w:rPr>
                <w:rtl w:val="0"/>
              </w:rPr>
            </w:r>
          </w:p>
        </w:tc>
        <w:tc>
          <w:tcPr>
            <w:vMerge w:val="continue"/>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724">
            <w:pPr>
              <w:widowControl w:val="0"/>
              <w:spacing w:line="240" w:lineRule="auto"/>
              <w:jc w:val="center"/>
              <w:rPr>
                <w:rFonts w:ascii="Roboto" w:cs="Roboto" w:eastAsia="Roboto" w:hAnsi="Roboto"/>
                <w:sz w:val="16"/>
                <w:szCs w:val="16"/>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25">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VM Based workload</w:t>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26">
            <w:pPr>
              <w:widowControl w:val="0"/>
              <w:jc w:val="center"/>
              <w:rPr>
                <w:rFonts w:ascii="Roboto" w:cs="Roboto" w:eastAsia="Roboto" w:hAnsi="Roboto"/>
                <w:sz w:val="16"/>
                <w:szCs w:val="16"/>
              </w:rPr>
            </w:pPr>
            <w:r w:rsidDel="00000000" w:rsidR="00000000" w:rsidRPr="00000000">
              <w:rPr>
                <w:rtl w:val="0"/>
              </w:rPr>
            </w:r>
          </w:p>
        </w:tc>
      </w:tr>
      <w:tr>
        <w:trPr>
          <w:cantSplit w:val="0"/>
          <w:trHeight w:val="400" w:hRule="atLeast"/>
          <w:tblHeader w:val="0"/>
        </w:trPr>
        <w:tc>
          <w:tcPr>
            <w:vMerge w:val="continue"/>
            <w:tcBorders>
              <w:top w:color="b7b7b7" w:space="0" w:sz="6" w:val="single"/>
              <w:left w:color="000000" w:space="0" w:sz="0" w:val="nil"/>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rPr>
                <w:rFonts w:ascii="Roboto" w:cs="Roboto" w:eastAsia="Roboto" w:hAnsi="Roboto"/>
                <w:color w:val="000000"/>
                <w:sz w:val="20"/>
                <w:szCs w:val="20"/>
              </w:rPr>
            </w:pPr>
            <w:r w:rsidDel="00000000" w:rsidR="00000000" w:rsidRPr="00000000">
              <w:rPr>
                <w:rtl w:val="0"/>
              </w:rPr>
            </w:r>
          </w:p>
        </w:tc>
        <w:tc>
          <w:tcPr>
            <w:vMerge w:val="continue"/>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728">
            <w:pPr>
              <w:widowControl w:val="0"/>
              <w:spacing w:line="240" w:lineRule="auto"/>
              <w:jc w:val="center"/>
              <w:rPr>
                <w:rFonts w:ascii="Roboto" w:cs="Roboto" w:eastAsia="Roboto" w:hAnsi="Roboto"/>
                <w:sz w:val="16"/>
                <w:szCs w:val="16"/>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29">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GKE: Primary</w:t>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2A">
            <w:pPr>
              <w:widowControl w:val="0"/>
              <w:jc w:val="center"/>
              <w:rPr>
                <w:rFonts w:ascii="Roboto" w:cs="Roboto" w:eastAsia="Roboto" w:hAnsi="Roboto"/>
                <w:sz w:val="16"/>
                <w:szCs w:val="16"/>
              </w:rPr>
            </w:pPr>
            <w:r w:rsidDel="00000000" w:rsidR="00000000" w:rsidRPr="00000000">
              <w:rPr>
                <w:rtl w:val="0"/>
              </w:rPr>
            </w:r>
          </w:p>
        </w:tc>
      </w:tr>
      <w:tr>
        <w:trPr>
          <w:cantSplit w:val="0"/>
          <w:trHeight w:val="400" w:hRule="atLeast"/>
          <w:tblHeader w:val="0"/>
        </w:trPr>
        <w:tc>
          <w:tcPr>
            <w:vMerge w:val="continue"/>
            <w:tcBorders>
              <w:top w:color="b7b7b7" w:space="0" w:sz="6" w:val="single"/>
              <w:left w:color="000000" w:space="0" w:sz="0" w:val="nil"/>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rFonts w:ascii="Roboto" w:cs="Roboto" w:eastAsia="Roboto" w:hAnsi="Roboto"/>
                <w:color w:val="000000"/>
                <w:sz w:val="20"/>
                <w:szCs w:val="20"/>
              </w:rPr>
            </w:pPr>
            <w:r w:rsidDel="00000000" w:rsidR="00000000" w:rsidRPr="00000000">
              <w:rPr>
                <w:rtl w:val="0"/>
              </w:rPr>
            </w:r>
          </w:p>
        </w:tc>
        <w:tc>
          <w:tcPr>
            <w:vMerge w:val="continue"/>
            <w:tcBorders>
              <w:top w:color="b7b7b7" w:space="0" w:sz="6" w:val="single"/>
              <w:left w:color="b7b7b7" w:space="0" w:sz="6" w:val="single"/>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rPr>
                <w:rFonts w:ascii="Roboto" w:cs="Roboto" w:eastAsia="Roboto" w:hAnsi="Roboto"/>
                <w:color w:val="000000"/>
                <w:sz w:val="20"/>
                <w:szCs w:val="20"/>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2D">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GKE: Cluster</w:t>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72E">
            <w:pPr>
              <w:widowControl w:val="0"/>
              <w:jc w:val="center"/>
              <w:rPr>
                <w:rFonts w:ascii="Roboto" w:cs="Roboto" w:eastAsia="Roboto" w:hAnsi="Roboto"/>
                <w:sz w:val="16"/>
                <w:szCs w:val="16"/>
              </w:rPr>
            </w:pPr>
            <w:r w:rsidDel="00000000" w:rsidR="00000000" w:rsidRPr="00000000">
              <w:rPr>
                <w:rtl w:val="0"/>
              </w:rPr>
            </w:r>
          </w:p>
        </w:tc>
      </w:tr>
      <w:tr>
        <w:trPr>
          <w:cantSplit w:val="0"/>
          <w:trHeight w:val="400" w:hRule="atLeast"/>
          <w:tblHeader w:val="0"/>
        </w:trPr>
        <w:tc>
          <w:tcPr>
            <w:vMerge w:val="continue"/>
            <w:tcBorders>
              <w:top w:color="b7b7b7" w:space="0" w:sz="6" w:val="single"/>
              <w:left w:color="000000" w:space="0" w:sz="0" w:val="nil"/>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rPr>
                <w:rFonts w:ascii="Roboto" w:cs="Roboto" w:eastAsia="Roboto" w:hAnsi="Roboto"/>
                <w:color w:val="000000"/>
                <w:sz w:val="20"/>
                <w:szCs w:val="20"/>
              </w:rPr>
            </w:pPr>
            <w:r w:rsidDel="00000000" w:rsidR="00000000" w:rsidRPr="00000000">
              <w:rPr>
                <w:rtl w:val="0"/>
              </w:rPr>
            </w:r>
          </w:p>
        </w:tc>
        <w:tc>
          <w:tcPr>
            <w:vMerge w:val="continue"/>
            <w:tcBorders>
              <w:top w:color="b7b7b7" w:space="0" w:sz="6" w:val="single"/>
              <w:left w:color="b7b7b7" w:space="0" w:sz="6" w:val="single"/>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rPr>
                <w:rFonts w:ascii="Roboto" w:cs="Roboto" w:eastAsia="Roboto" w:hAnsi="Roboto"/>
                <w:color w:val="000000"/>
                <w:sz w:val="20"/>
                <w:szCs w:val="20"/>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31">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GKE: Service</w:t>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732">
            <w:pPr>
              <w:widowControl w:val="0"/>
              <w:jc w:val="center"/>
              <w:rPr>
                <w:rFonts w:ascii="Roboto" w:cs="Roboto" w:eastAsia="Roboto" w:hAnsi="Roboto"/>
                <w:sz w:val="16"/>
                <w:szCs w:val="16"/>
              </w:rPr>
            </w:pPr>
            <w:r w:rsidDel="00000000" w:rsidR="00000000" w:rsidRPr="00000000">
              <w:rPr>
                <w:rtl w:val="0"/>
              </w:rPr>
            </w:r>
          </w:p>
        </w:tc>
      </w:tr>
    </w:tbl>
    <w:p w:rsidR="00000000" w:rsidDel="00000000" w:rsidP="00000000" w:rsidRDefault="00000000" w:rsidRPr="00000000" w14:paraId="00000733">
      <w:pPr>
        <w:ind w:left="-90" w:firstLine="0"/>
        <w:rPr>
          <w:rFonts w:ascii="Roboto" w:cs="Roboto" w:eastAsia="Roboto" w:hAnsi="Roboto"/>
        </w:rPr>
      </w:pPr>
      <w:r w:rsidDel="00000000" w:rsidR="00000000" w:rsidRPr="00000000">
        <w:rPr>
          <w:rtl w:val="0"/>
        </w:rPr>
      </w:r>
    </w:p>
    <w:tbl>
      <w:tblPr>
        <w:tblStyle w:val="Table25"/>
        <w:tblW w:w="807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1080"/>
        <w:gridCol w:w="1635"/>
        <w:gridCol w:w="4065"/>
        <w:tblGridChange w:id="0">
          <w:tblGrid>
            <w:gridCol w:w="1290"/>
            <w:gridCol w:w="1080"/>
            <w:gridCol w:w="1635"/>
            <w:gridCol w:w="4065"/>
          </w:tblGrid>
        </w:tblGridChange>
      </w:tblGrid>
      <w:tr>
        <w:trPr>
          <w:cantSplit w:val="0"/>
          <w:trHeight w:val="540" w:hRule="atLeast"/>
          <w:tblHeader w:val="0"/>
        </w:trPr>
        <w:tc>
          <w:tcPr>
            <w:tcBorders>
              <w:top w:color="b7b7b7" w:space="0" w:sz="6" w:val="single"/>
              <w:left w:color="b7b7b7" w:space="0" w:sz="6" w:val="single"/>
              <w:bottom w:color="b7b7b7" w:space="0" w:sz="6" w:val="single"/>
              <w:right w:color="b7b7b7" w:space="0" w:sz="6" w:val="single"/>
            </w:tcBorders>
            <w:shd w:fill="1155cc" w:val="clear"/>
            <w:tcMar>
              <w:top w:w="40.0" w:type="dxa"/>
              <w:left w:w="40.0" w:type="dxa"/>
              <w:bottom w:w="40.0" w:type="dxa"/>
              <w:right w:w="40.0" w:type="dxa"/>
            </w:tcMar>
            <w:vAlign w:val="bottom"/>
          </w:tcPr>
          <w:p w:rsidR="00000000" w:rsidDel="00000000" w:rsidP="00000000" w:rsidRDefault="00000000" w:rsidRPr="00000000" w14:paraId="00000734">
            <w:pPr>
              <w:widowControl w:val="0"/>
              <w:jc w:val="center"/>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Environment</w:t>
            </w:r>
          </w:p>
        </w:tc>
        <w:tc>
          <w:tcPr>
            <w:tcBorders>
              <w:top w:color="b7b7b7" w:space="0" w:sz="6" w:val="single"/>
              <w:left w:color="b7b7b7" w:space="0" w:sz="6" w:val="single"/>
              <w:bottom w:color="b7b7b7" w:space="0" w:sz="6" w:val="single"/>
              <w:right w:color="b7b7b7" w:space="0" w:sz="6" w:val="single"/>
            </w:tcBorders>
            <w:shd w:fill="1155cc" w:val="clear"/>
            <w:tcMar>
              <w:top w:w="40.0" w:type="dxa"/>
              <w:left w:w="40.0" w:type="dxa"/>
              <w:bottom w:w="40.0" w:type="dxa"/>
              <w:right w:w="40.0" w:type="dxa"/>
            </w:tcMar>
            <w:vAlign w:val="bottom"/>
          </w:tcPr>
          <w:p w:rsidR="00000000" w:rsidDel="00000000" w:rsidP="00000000" w:rsidRDefault="00000000" w:rsidRPr="00000000" w14:paraId="00000735">
            <w:pPr>
              <w:widowControl w:val="0"/>
              <w:jc w:val="center"/>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Region</w:t>
            </w:r>
          </w:p>
        </w:tc>
        <w:tc>
          <w:tcPr>
            <w:tcBorders>
              <w:top w:color="b7b7b7" w:space="0" w:sz="6" w:val="single"/>
              <w:left w:color="b7b7b7" w:space="0" w:sz="6" w:val="single"/>
              <w:bottom w:color="b7b7b7" w:space="0" w:sz="6" w:val="single"/>
              <w:right w:color="b7b7b7" w:space="0" w:sz="6" w:val="single"/>
            </w:tcBorders>
            <w:shd w:fill="1155cc" w:val="clear"/>
            <w:tcMar>
              <w:top w:w="40.0" w:type="dxa"/>
              <w:left w:w="40.0" w:type="dxa"/>
              <w:bottom w:w="40.0" w:type="dxa"/>
              <w:right w:w="40.0" w:type="dxa"/>
            </w:tcMar>
            <w:vAlign w:val="bottom"/>
          </w:tcPr>
          <w:p w:rsidR="00000000" w:rsidDel="00000000" w:rsidP="00000000" w:rsidRDefault="00000000" w:rsidRPr="00000000" w14:paraId="00000736">
            <w:pPr>
              <w:widowControl w:val="0"/>
              <w:jc w:val="center"/>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Purpose</w:t>
            </w:r>
          </w:p>
        </w:tc>
        <w:tc>
          <w:tcPr>
            <w:tcBorders>
              <w:top w:color="b7b7b7" w:space="0" w:sz="6" w:val="single"/>
              <w:left w:color="b7b7b7" w:space="0" w:sz="6" w:val="single"/>
              <w:bottom w:color="b7b7b7" w:space="0" w:sz="6" w:val="single"/>
              <w:right w:color="b7b7b7" w:space="0" w:sz="6" w:val="single"/>
            </w:tcBorders>
            <w:shd w:fill="1155cc" w:val="clear"/>
            <w:tcMar>
              <w:top w:w="40.0" w:type="dxa"/>
              <w:left w:w="40.0" w:type="dxa"/>
              <w:bottom w:w="40.0" w:type="dxa"/>
              <w:right w:w="40.0" w:type="dxa"/>
            </w:tcMar>
            <w:vAlign w:val="bottom"/>
          </w:tcPr>
          <w:p w:rsidR="00000000" w:rsidDel="00000000" w:rsidP="00000000" w:rsidRDefault="00000000" w:rsidRPr="00000000" w14:paraId="00000737">
            <w:pPr>
              <w:widowControl w:val="0"/>
              <w:jc w:val="center"/>
              <w:rPr>
                <w:rFonts w:ascii="Roboto" w:cs="Roboto" w:eastAsia="Roboto" w:hAnsi="Roboto"/>
                <w:color w:val="ffffff"/>
                <w:sz w:val="16"/>
                <w:szCs w:val="16"/>
              </w:rPr>
            </w:pPr>
            <w:r w:rsidDel="00000000" w:rsidR="00000000" w:rsidRPr="00000000">
              <w:rPr>
                <w:rFonts w:ascii="Roboto" w:cs="Roboto" w:eastAsia="Roboto" w:hAnsi="Roboto"/>
                <w:color w:val="ffffff"/>
                <w:sz w:val="16"/>
                <w:szCs w:val="16"/>
                <w:rtl w:val="0"/>
              </w:rPr>
              <w:t xml:space="preserve">CIDR</w:t>
            </w:r>
          </w:p>
        </w:tc>
      </w:tr>
      <w:tr>
        <w:trPr>
          <w:cantSplit w:val="0"/>
          <w:trHeight w:val="315" w:hRule="atLeast"/>
          <w:tblHeader w:val="0"/>
        </w:trPr>
        <w:tc>
          <w:tcPr>
            <w:vMerge w:val="restart"/>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738">
            <w:pPr>
              <w:widowControl w:val="0"/>
              <w:jc w:val="cente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739">
            <w:pPr>
              <w:widowControl w:val="0"/>
              <w:jc w:val="cente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73A">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Test/Integration</w:t>
            </w:r>
          </w:p>
        </w:tc>
        <w:tc>
          <w:tcPr>
            <w:vMerge w:val="restart"/>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73B">
            <w:pPr>
              <w:widowControl w:val="0"/>
              <w:spacing w:line="240" w:lineRule="auto"/>
              <w:jc w:val="cente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73C">
            <w:pPr>
              <w:widowControl w:val="0"/>
              <w:spacing w:line="240" w:lineRule="auto"/>
              <w:jc w:val="cente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73D">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us-central1</w:t>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3E">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Dataproc Cluster</w:t>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3F">
            <w:pPr>
              <w:widowControl w:val="0"/>
              <w:jc w:val="center"/>
              <w:rPr>
                <w:rFonts w:ascii="Roboto" w:cs="Roboto" w:eastAsia="Roboto" w:hAnsi="Roboto"/>
                <w:sz w:val="16"/>
                <w:szCs w:val="16"/>
              </w:rPr>
            </w:pPr>
            <w:r w:rsidDel="00000000" w:rsidR="00000000" w:rsidRPr="00000000">
              <w:rPr>
                <w:rtl w:val="0"/>
              </w:rPr>
            </w:r>
          </w:p>
        </w:tc>
      </w:tr>
      <w:tr>
        <w:trPr>
          <w:cantSplit w:val="0"/>
          <w:trHeight w:val="315" w:hRule="atLeast"/>
          <w:tblHeader w:val="0"/>
        </w:trPr>
        <w:tc>
          <w:tcPr>
            <w:vMerge w:val="continue"/>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740">
            <w:pPr>
              <w:widowControl w:val="0"/>
              <w:spacing w:line="240" w:lineRule="auto"/>
              <w:jc w:val="center"/>
              <w:rPr>
                <w:rFonts w:ascii="Roboto" w:cs="Roboto" w:eastAsia="Roboto" w:hAnsi="Roboto"/>
                <w:sz w:val="16"/>
                <w:szCs w:val="16"/>
              </w:rPr>
            </w:pPr>
            <w:r w:rsidDel="00000000" w:rsidR="00000000" w:rsidRPr="00000000">
              <w:rPr>
                <w:rtl w:val="0"/>
              </w:rPr>
            </w:r>
          </w:p>
        </w:tc>
        <w:tc>
          <w:tcPr>
            <w:vMerge w:val="continue"/>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741">
            <w:pPr>
              <w:widowControl w:val="0"/>
              <w:spacing w:line="240" w:lineRule="auto"/>
              <w:jc w:val="center"/>
              <w:rPr>
                <w:rFonts w:ascii="Roboto" w:cs="Roboto" w:eastAsia="Roboto" w:hAnsi="Roboto"/>
                <w:sz w:val="16"/>
                <w:szCs w:val="16"/>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42">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VM Based workload</w:t>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43">
            <w:pPr>
              <w:widowControl w:val="0"/>
              <w:jc w:val="center"/>
              <w:rPr>
                <w:rFonts w:ascii="Roboto" w:cs="Roboto" w:eastAsia="Roboto" w:hAnsi="Roboto"/>
                <w:sz w:val="16"/>
                <w:szCs w:val="16"/>
              </w:rPr>
            </w:pPr>
            <w:r w:rsidDel="00000000" w:rsidR="00000000" w:rsidRPr="00000000">
              <w:rPr>
                <w:rtl w:val="0"/>
              </w:rPr>
            </w:r>
          </w:p>
        </w:tc>
      </w:tr>
      <w:tr>
        <w:trPr>
          <w:cantSplit w:val="0"/>
          <w:trHeight w:val="315" w:hRule="atLeast"/>
          <w:tblHeader w:val="0"/>
        </w:trPr>
        <w:tc>
          <w:tcPr>
            <w:vMerge w:val="continue"/>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744">
            <w:pPr>
              <w:widowControl w:val="0"/>
              <w:spacing w:line="240" w:lineRule="auto"/>
              <w:jc w:val="center"/>
              <w:rPr>
                <w:rFonts w:ascii="Roboto" w:cs="Roboto" w:eastAsia="Roboto" w:hAnsi="Roboto"/>
                <w:sz w:val="16"/>
                <w:szCs w:val="16"/>
              </w:rPr>
            </w:pPr>
            <w:r w:rsidDel="00000000" w:rsidR="00000000" w:rsidRPr="00000000">
              <w:rPr>
                <w:rtl w:val="0"/>
              </w:rPr>
            </w:r>
          </w:p>
        </w:tc>
        <w:tc>
          <w:tcPr>
            <w:vMerge w:val="continue"/>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745">
            <w:pPr>
              <w:widowControl w:val="0"/>
              <w:spacing w:line="240" w:lineRule="auto"/>
              <w:jc w:val="center"/>
              <w:rPr>
                <w:rFonts w:ascii="Roboto" w:cs="Roboto" w:eastAsia="Roboto" w:hAnsi="Roboto"/>
                <w:sz w:val="16"/>
                <w:szCs w:val="16"/>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46">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GKE: Primary</w:t>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47">
            <w:pPr>
              <w:widowControl w:val="0"/>
              <w:jc w:val="center"/>
              <w:rPr>
                <w:rFonts w:ascii="Roboto" w:cs="Roboto" w:eastAsia="Roboto" w:hAnsi="Roboto"/>
                <w:sz w:val="16"/>
                <w:szCs w:val="16"/>
              </w:rPr>
            </w:pPr>
            <w:r w:rsidDel="00000000" w:rsidR="00000000" w:rsidRPr="00000000">
              <w:rPr>
                <w:rtl w:val="0"/>
              </w:rPr>
            </w:r>
          </w:p>
        </w:tc>
      </w:tr>
      <w:tr>
        <w:trPr>
          <w:cantSplit w:val="0"/>
          <w:trHeight w:val="400" w:hRule="atLeast"/>
          <w:tblHeader w:val="0"/>
        </w:trPr>
        <w:tc>
          <w:tcPr>
            <w:vMerge w:val="continue"/>
            <w:tcBorders>
              <w:top w:color="b7b7b7" w:space="0" w:sz="6" w:val="single"/>
              <w:left w:color="000000" w:space="0" w:sz="0" w:val="nil"/>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rPr>
                <w:rFonts w:ascii="Roboto" w:cs="Roboto" w:eastAsia="Roboto" w:hAnsi="Roboto"/>
                <w:color w:val="000000"/>
                <w:sz w:val="20"/>
                <w:szCs w:val="20"/>
              </w:rPr>
            </w:pPr>
            <w:r w:rsidDel="00000000" w:rsidR="00000000" w:rsidRPr="00000000">
              <w:rPr>
                <w:rtl w:val="0"/>
              </w:rPr>
            </w:r>
          </w:p>
        </w:tc>
        <w:tc>
          <w:tcPr>
            <w:vMerge w:val="continue"/>
            <w:tcBorders>
              <w:top w:color="b7b7b7" w:space="0" w:sz="6" w:val="single"/>
              <w:left w:color="b7b7b7" w:space="0" w:sz="6" w:val="single"/>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rPr>
                <w:rFonts w:ascii="Roboto" w:cs="Roboto" w:eastAsia="Roboto" w:hAnsi="Roboto"/>
                <w:color w:val="000000"/>
                <w:sz w:val="20"/>
                <w:szCs w:val="20"/>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4A">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GKE: Cluster</w:t>
            </w:r>
          </w:p>
        </w:tc>
        <w:tc>
          <w:tcPr>
            <w:vMerge w:val="restart"/>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74B">
            <w:pPr>
              <w:widowControl w:val="0"/>
              <w:jc w:val="center"/>
              <w:rPr>
                <w:rFonts w:ascii="Roboto" w:cs="Roboto" w:eastAsia="Roboto" w:hAnsi="Roboto"/>
                <w:sz w:val="16"/>
                <w:szCs w:val="16"/>
              </w:rPr>
            </w:pPr>
            <w:r w:rsidDel="00000000" w:rsidR="00000000" w:rsidRPr="00000000">
              <w:rPr>
                <w:rtl w:val="0"/>
              </w:rPr>
            </w:r>
          </w:p>
        </w:tc>
      </w:tr>
      <w:tr>
        <w:trPr>
          <w:cantSplit w:val="0"/>
          <w:trHeight w:val="400" w:hRule="atLeast"/>
          <w:tblHeader w:val="0"/>
        </w:trPr>
        <w:tc>
          <w:tcPr>
            <w:vMerge w:val="continue"/>
            <w:tcBorders>
              <w:top w:color="b7b7b7" w:space="0" w:sz="6" w:val="single"/>
              <w:left w:color="000000" w:space="0" w:sz="0" w:val="nil"/>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rPr>
                <w:rFonts w:ascii="Roboto" w:cs="Roboto" w:eastAsia="Roboto" w:hAnsi="Roboto"/>
                <w:color w:val="000000"/>
                <w:sz w:val="20"/>
                <w:szCs w:val="20"/>
              </w:rPr>
            </w:pPr>
            <w:r w:rsidDel="00000000" w:rsidR="00000000" w:rsidRPr="00000000">
              <w:rPr>
                <w:rtl w:val="0"/>
              </w:rPr>
            </w:r>
          </w:p>
        </w:tc>
        <w:tc>
          <w:tcPr>
            <w:vMerge w:val="continue"/>
            <w:tcBorders>
              <w:top w:color="b7b7b7" w:space="0" w:sz="6" w:val="single"/>
              <w:left w:color="b7b7b7" w:space="0" w:sz="6" w:val="single"/>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rPr>
                <w:rFonts w:ascii="Roboto" w:cs="Roboto" w:eastAsia="Roboto" w:hAnsi="Roboto"/>
                <w:color w:val="000000"/>
                <w:sz w:val="20"/>
                <w:szCs w:val="20"/>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4E">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GKE: Service</w:t>
            </w:r>
          </w:p>
        </w:tc>
        <w:tc>
          <w:tcPr>
            <w:vMerge w:val="continue"/>
            <w:tcBorders>
              <w:top w:color="b7b7b7" w:space="0" w:sz="6" w:val="single"/>
              <w:left w:color="b7b7b7" w:space="0" w:sz="6" w:val="single"/>
              <w:bottom w:color="b7b7b7" w:space="0" w:sz="6" w:val="single"/>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4F">
            <w:pPr>
              <w:widowControl w:val="0"/>
              <w:rPr>
                <w:rFonts w:ascii="Roboto" w:cs="Roboto" w:eastAsia="Roboto" w:hAnsi="Roboto"/>
                <w:color w:val="000000"/>
                <w:sz w:val="20"/>
                <w:szCs w:val="20"/>
              </w:rPr>
            </w:pPr>
            <w:r w:rsidDel="00000000" w:rsidR="00000000" w:rsidRPr="00000000">
              <w:rPr>
                <w:rtl w:val="0"/>
              </w:rPr>
            </w:r>
          </w:p>
        </w:tc>
      </w:tr>
      <w:tr>
        <w:trPr>
          <w:cantSplit w:val="0"/>
          <w:trHeight w:val="400" w:hRule="atLeast"/>
          <w:tblHeader w:val="0"/>
        </w:trPr>
        <w:tc>
          <w:tcPr>
            <w:vMerge w:val="continue"/>
            <w:tcBorders>
              <w:top w:color="b7b7b7" w:space="0" w:sz="6" w:val="single"/>
              <w:left w:color="000000" w:space="0" w:sz="0" w:val="nil"/>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rPr>
                <w:rFonts w:ascii="Roboto" w:cs="Roboto" w:eastAsia="Roboto" w:hAnsi="Roboto"/>
                <w:color w:val="000000"/>
                <w:sz w:val="20"/>
                <w:szCs w:val="20"/>
              </w:rPr>
            </w:pPr>
            <w:r w:rsidDel="00000000" w:rsidR="00000000" w:rsidRPr="00000000">
              <w:rPr>
                <w:rtl w:val="0"/>
              </w:rPr>
            </w:r>
          </w:p>
        </w:tc>
        <w:tc>
          <w:tcPr>
            <w:vMerge w:val="restart"/>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751">
            <w:pPr>
              <w:widowControl w:val="0"/>
              <w:jc w:val="cente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752">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us-east4</w:t>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53">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Dataproc Cluster</w:t>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54">
            <w:pPr>
              <w:widowControl w:val="0"/>
              <w:jc w:val="center"/>
              <w:rPr>
                <w:rFonts w:ascii="Roboto" w:cs="Roboto" w:eastAsia="Roboto" w:hAnsi="Roboto"/>
                <w:sz w:val="16"/>
                <w:szCs w:val="16"/>
              </w:rPr>
            </w:pPr>
            <w:r w:rsidDel="00000000" w:rsidR="00000000" w:rsidRPr="00000000">
              <w:rPr>
                <w:rtl w:val="0"/>
              </w:rPr>
            </w:r>
          </w:p>
        </w:tc>
      </w:tr>
      <w:tr>
        <w:trPr>
          <w:cantSplit w:val="0"/>
          <w:trHeight w:val="400" w:hRule="atLeast"/>
          <w:tblHeader w:val="0"/>
        </w:trPr>
        <w:tc>
          <w:tcPr>
            <w:vMerge w:val="continue"/>
            <w:tcBorders>
              <w:top w:color="b7b7b7" w:space="0" w:sz="6" w:val="single"/>
              <w:left w:color="000000" w:space="0" w:sz="0" w:val="nil"/>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rFonts w:ascii="Roboto" w:cs="Roboto" w:eastAsia="Roboto" w:hAnsi="Roboto"/>
                <w:color w:val="000000"/>
                <w:sz w:val="20"/>
                <w:szCs w:val="20"/>
              </w:rPr>
            </w:pPr>
            <w:r w:rsidDel="00000000" w:rsidR="00000000" w:rsidRPr="00000000">
              <w:rPr>
                <w:rtl w:val="0"/>
              </w:rPr>
            </w:r>
          </w:p>
        </w:tc>
        <w:tc>
          <w:tcPr>
            <w:vMerge w:val="continue"/>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756">
            <w:pPr>
              <w:widowControl w:val="0"/>
              <w:spacing w:line="240" w:lineRule="auto"/>
              <w:jc w:val="center"/>
              <w:rPr>
                <w:rFonts w:ascii="Roboto" w:cs="Roboto" w:eastAsia="Roboto" w:hAnsi="Roboto"/>
                <w:sz w:val="16"/>
                <w:szCs w:val="16"/>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57">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VM Based workload</w:t>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58">
            <w:pPr>
              <w:widowControl w:val="0"/>
              <w:jc w:val="center"/>
              <w:rPr>
                <w:rFonts w:ascii="Roboto" w:cs="Roboto" w:eastAsia="Roboto" w:hAnsi="Roboto"/>
                <w:sz w:val="16"/>
                <w:szCs w:val="16"/>
              </w:rPr>
            </w:pPr>
            <w:r w:rsidDel="00000000" w:rsidR="00000000" w:rsidRPr="00000000">
              <w:rPr>
                <w:rtl w:val="0"/>
              </w:rPr>
            </w:r>
          </w:p>
        </w:tc>
      </w:tr>
      <w:tr>
        <w:trPr>
          <w:cantSplit w:val="0"/>
          <w:trHeight w:val="400" w:hRule="atLeast"/>
          <w:tblHeader w:val="0"/>
        </w:trPr>
        <w:tc>
          <w:tcPr>
            <w:vMerge w:val="continue"/>
            <w:tcBorders>
              <w:top w:color="b7b7b7" w:space="0" w:sz="6" w:val="single"/>
              <w:left w:color="000000" w:space="0" w:sz="0" w:val="nil"/>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rPr>
                <w:rFonts w:ascii="Roboto" w:cs="Roboto" w:eastAsia="Roboto" w:hAnsi="Roboto"/>
                <w:color w:val="000000"/>
                <w:sz w:val="20"/>
                <w:szCs w:val="20"/>
              </w:rPr>
            </w:pPr>
            <w:r w:rsidDel="00000000" w:rsidR="00000000" w:rsidRPr="00000000">
              <w:rPr>
                <w:rtl w:val="0"/>
              </w:rPr>
            </w:r>
          </w:p>
        </w:tc>
        <w:tc>
          <w:tcPr>
            <w:vMerge w:val="continue"/>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75A">
            <w:pPr>
              <w:widowControl w:val="0"/>
              <w:spacing w:line="240" w:lineRule="auto"/>
              <w:jc w:val="center"/>
              <w:rPr>
                <w:rFonts w:ascii="Roboto" w:cs="Roboto" w:eastAsia="Roboto" w:hAnsi="Roboto"/>
                <w:sz w:val="16"/>
                <w:szCs w:val="16"/>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5B">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GKE: Primary</w:t>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5C">
            <w:pPr>
              <w:widowControl w:val="0"/>
              <w:jc w:val="center"/>
              <w:rPr>
                <w:rFonts w:ascii="Roboto" w:cs="Roboto" w:eastAsia="Roboto" w:hAnsi="Roboto"/>
                <w:sz w:val="16"/>
                <w:szCs w:val="16"/>
              </w:rPr>
            </w:pPr>
            <w:r w:rsidDel="00000000" w:rsidR="00000000" w:rsidRPr="00000000">
              <w:rPr>
                <w:rtl w:val="0"/>
              </w:rPr>
            </w:r>
          </w:p>
        </w:tc>
      </w:tr>
      <w:tr>
        <w:trPr>
          <w:cantSplit w:val="0"/>
          <w:trHeight w:val="400" w:hRule="atLeast"/>
          <w:tblHeader w:val="0"/>
        </w:trPr>
        <w:tc>
          <w:tcPr>
            <w:vMerge w:val="continue"/>
            <w:tcBorders>
              <w:top w:color="b7b7b7" w:space="0" w:sz="6" w:val="single"/>
              <w:left w:color="000000" w:space="0" w:sz="0" w:val="nil"/>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rPr>
                <w:rFonts w:ascii="Roboto" w:cs="Roboto" w:eastAsia="Roboto" w:hAnsi="Roboto"/>
                <w:color w:val="000000"/>
                <w:sz w:val="20"/>
                <w:szCs w:val="20"/>
              </w:rPr>
            </w:pPr>
            <w:r w:rsidDel="00000000" w:rsidR="00000000" w:rsidRPr="00000000">
              <w:rPr>
                <w:rtl w:val="0"/>
              </w:rPr>
            </w:r>
          </w:p>
        </w:tc>
        <w:tc>
          <w:tcPr>
            <w:vMerge w:val="continue"/>
            <w:tcBorders>
              <w:top w:color="b7b7b7" w:space="0" w:sz="6" w:val="single"/>
              <w:left w:color="b7b7b7" w:space="0" w:sz="6" w:val="single"/>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rPr>
                <w:rFonts w:ascii="Roboto" w:cs="Roboto" w:eastAsia="Roboto" w:hAnsi="Roboto"/>
                <w:color w:val="000000"/>
                <w:sz w:val="20"/>
                <w:szCs w:val="20"/>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5F">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GKE: Cluster</w:t>
            </w:r>
          </w:p>
        </w:tc>
        <w:tc>
          <w:tcPr>
            <w:vMerge w:val="restart"/>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center"/>
          </w:tcPr>
          <w:p w:rsidR="00000000" w:rsidDel="00000000" w:rsidP="00000000" w:rsidRDefault="00000000" w:rsidRPr="00000000" w14:paraId="00000760">
            <w:pPr>
              <w:widowControl w:val="0"/>
              <w:jc w:val="center"/>
              <w:rPr>
                <w:rFonts w:ascii="Roboto" w:cs="Roboto" w:eastAsia="Roboto" w:hAnsi="Roboto"/>
                <w:sz w:val="16"/>
                <w:szCs w:val="16"/>
              </w:rPr>
            </w:pPr>
            <w:r w:rsidDel="00000000" w:rsidR="00000000" w:rsidRPr="00000000">
              <w:rPr>
                <w:rtl w:val="0"/>
              </w:rPr>
            </w:r>
          </w:p>
        </w:tc>
      </w:tr>
      <w:tr>
        <w:trPr>
          <w:cantSplit w:val="0"/>
          <w:trHeight w:val="400" w:hRule="atLeast"/>
          <w:tblHeader w:val="0"/>
        </w:trPr>
        <w:tc>
          <w:tcPr>
            <w:vMerge w:val="continue"/>
            <w:tcBorders>
              <w:top w:color="b7b7b7" w:space="0" w:sz="6" w:val="single"/>
              <w:left w:color="000000" w:space="0" w:sz="0" w:val="nil"/>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rFonts w:ascii="Roboto" w:cs="Roboto" w:eastAsia="Roboto" w:hAnsi="Roboto"/>
                <w:color w:val="000000"/>
                <w:sz w:val="20"/>
                <w:szCs w:val="20"/>
              </w:rPr>
            </w:pPr>
            <w:r w:rsidDel="00000000" w:rsidR="00000000" w:rsidRPr="00000000">
              <w:rPr>
                <w:rtl w:val="0"/>
              </w:rPr>
            </w:r>
          </w:p>
        </w:tc>
        <w:tc>
          <w:tcPr>
            <w:vMerge w:val="continue"/>
            <w:tcBorders>
              <w:top w:color="b7b7b7" w:space="0" w:sz="6" w:val="single"/>
              <w:left w:color="b7b7b7" w:space="0" w:sz="6" w:val="single"/>
              <w:bottom w:color="b7b7b7" w:space="0" w:sz="6" w:val="single"/>
              <w:right w:color="b7b7b7" w:space="0" w:sz="6" w:val="single"/>
            </w:tcBorders>
            <w:shd w:fill="e3f2fd"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rPr>
                <w:rFonts w:ascii="Roboto" w:cs="Roboto" w:eastAsia="Roboto" w:hAnsi="Roboto"/>
                <w:color w:val="000000"/>
                <w:sz w:val="20"/>
                <w:szCs w:val="20"/>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3f2fd" w:val="clear"/>
            <w:tcMar>
              <w:top w:w="40.0" w:type="dxa"/>
              <w:left w:w="40.0" w:type="dxa"/>
              <w:bottom w:w="40.0" w:type="dxa"/>
              <w:right w:w="40.0" w:type="dxa"/>
            </w:tcMar>
            <w:vAlign w:val="bottom"/>
          </w:tcPr>
          <w:p w:rsidR="00000000" w:rsidDel="00000000" w:rsidP="00000000" w:rsidRDefault="00000000" w:rsidRPr="00000000" w14:paraId="00000763">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GKE:Service</w:t>
            </w:r>
          </w:p>
        </w:tc>
        <w:tc>
          <w:tcPr>
            <w:vMerge w:val="continue"/>
            <w:tcBorders>
              <w:top w:color="b7b7b7" w:space="0" w:sz="6" w:val="single"/>
              <w:left w:color="b7b7b7" w:space="0" w:sz="6" w:val="single"/>
              <w:bottom w:color="b7b7b7" w:space="0" w:sz="6" w:val="single"/>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64">
            <w:pPr>
              <w:widowControl w:val="0"/>
              <w:rPr>
                <w:rFonts w:ascii="Roboto" w:cs="Roboto" w:eastAsia="Roboto" w:hAnsi="Roboto"/>
                <w:color w:val="000000"/>
                <w:sz w:val="20"/>
                <w:szCs w:val="20"/>
              </w:rPr>
            </w:pPr>
            <w:r w:rsidDel="00000000" w:rsidR="00000000" w:rsidRPr="00000000">
              <w:rPr>
                <w:rtl w:val="0"/>
              </w:rPr>
            </w:r>
          </w:p>
        </w:tc>
      </w:tr>
    </w:tbl>
    <w:p w:rsidR="00000000" w:rsidDel="00000000" w:rsidP="00000000" w:rsidRDefault="00000000" w:rsidRPr="00000000" w14:paraId="00000765">
      <w:pPr>
        <w:pBdr>
          <w:top w:color="auto" w:space="0" w:sz="0" w:val="none"/>
          <w:bottom w:color="auto" w:space="0" w:sz="0" w:val="none"/>
          <w:right w:color="auto" w:space="0" w:sz="0" w:val="none"/>
          <w:between w:color="auto" w:space="0" w:sz="0" w:val="none"/>
        </w:pBdr>
        <w:spacing w:after="120" w:before="120" w:lineRule="auto"/>
        <w:rPr>
          <w:rFonts w:ascii="Roboto" w:cs="Roboto" w:eastAsia="Roboto" w:hAnsi="Roboto"/>
        </w:rPr>
      </w:pPr>
      <w:r w:rsidDel="00000000" w:rsidR="00000000" w:rsidRPr="00000000">
        <w:rPr>
          <w:rtl w:val="0"/>
        </w:rPr>
      </w:r>
    </w:p>
    <w:p w:rsidR="00000000" w:rsidDel="00000000" w:rsidP="00000000" w:rsidRDefault="00000000" w:rsidRPr="00000000" w14:paraId="00000766">
      <w:pPr>
        <w:pStyle w:val="Heading2"/>
        <w:rPr>
          <w:rFonts w:ascii="Roboto" w:cs="Roboto" w:eastAsia="Roboto" w:hAnsi="Roboto"/>
        </w:rPr>
      </w:pPr>
      <w:bookmarkStart w:colFirst="0" w:colLast="0" w:name="_auh1ovf5hp37" w:id="69"/>
      <w:bookmarkEnd w:id="69"/>
      <w:r w:rsidDel="00000000" w:rsidR="00000000" w:rsidRPr="00000000">
        <w:rPr>
          <w:rFonts w:ascii="Roboto" w:cs="Roboto" w:eastAsia="Roboto" w:hAnsi="Roboto"/>
          <w:rtl w:val="0"/>
        </w:rPr>
        <w:t xml:space="preserve">4.5 Cloud DNS</w:t>
      </w:r>
    </w:p>
    <w:p w:rsidR="00000000" w:rsidDel="00000000" w:rsidP="00000000" w:rsidRDefault="00000000" w:rsidRPr="00000000" w14:paraId="00000767">
      <w:pPr>
        <w:rPr>
          <w:rFonts w:ascii="Roboto" w:cs="Roboto" w:eastAsia="Roboto" w:hAnsi="Roboto"/>
        </w:rPr>
      </w:pPr>
      <w:r w:rsidDel="00000000" w:rsidR="00000000" w:rsidRPr="00000000">
        <w:rPr>
          <w:rFonts w:ascii="Roboto" w:cs="Roboto" w:eastAsia="Roboto" w:hAnsi="Roboto"/>
          <w:rtl w:val="0"/>
        </w:rPr>
        <w:t xml:space="preserve">Internal DNS should be handled by Google Cloud internal DNS which is a scalable, reliable, and managed authoritative Domain Name System (DNS) service running on the same infrastructure as Google.</w:t>
      </w:r>
    </w:p>
    <w:p w:rsidR="00000000" w:rsidDel="00000000" w:rsidP="00000000" w:rsidRDefault="00000000" w:rsidRPr="00000000" w14:paraId="00000768">
      <w:pPr>
        <w:rPr>
          <w:rFonts w:ascii="Roboto" w:cs="Roboto" w:eastAsia="Roboto" w:hAnsi="Roboto"/>
        </w:rPr>
      </w:pPr>
      <w:r w:rsidDel="00000000" w:rsidR="00000000" w:rsidRPr="00000000">
        <w:rPr>
          <w:rtl w:val="0"/>
        </w:rPr>
      </w:r>
    </w:p>
    <w:p w:rsidR="00000000" w:rsidDel="00000000" w:rsidP="00000000" w:rsidRDefault="00000000" w:rsidRPr="00000000" w14:paraId="00000769">
      <w:pPr>
        <w:rPr>
          <w:rFonts w:ascii="Roboto" w:cs="Roboto" w:eastAsia="Roboto" w:hAnsi="Roboto"/>
        </w:rPr>
      </w:pPr>
      <w:r w:rsidDel="00000000" w:rsidR="00000000" w:rsidRPr="00000000">
        <w:rPr>
          <w:rFonts w:ascii="Roboto" w:cs="Roboto" w:eastAsia="Roboto" w:hAnsi="Roboto"/>
          <w:rtl w:val="0"/>
        </w:rPr>
        <w:t xml:space="preserve">With the current Network Architecture, </w:t>
      </w:r>
      <w:hyperlink r:id="rId90">
        <w:r w:rsidDel="00000000" w:rsidR="00000000" w:rsidRPr="00000000">
          <w:rPr>
            <w:rFonts w:ascii="Roboto" w:cs="Roboto" w:eastAsia="Roboto" w:hAnsi="Roboto"/>
            <w:color w:val="1155cc"/>
            <w:u w:val="single"/>
            <w:rtl w:val="0"/>
          </w:rPr>
          <w:t xml:space="preserve">private zones</w:t>
        </w:r>
      </w:hyperlink>
      <w:r w:rsidDel="00000000" w:rsidR="00000000" w:rsidRPr="00000000">
        <w:rPr>
          <w:rFonts w:ascii="Roboto" w:cs="Roboto" w:eastAsia="Roboto" w:hAnsi="Roboto"/>
          <w:rtl w:val="0"/>
        </w:rPr>
        <w:t xml:space="preserve"> will be created in </w:t>
      </w:r>
      <w:r w:rsidDel="00000000" w:rsidR="00000000" w:rsidRPr="00000000">
        <w:rPr>
          <w:rFonts w:ascii="Roboto" w:cs="Roboto" w:eastAsia="Roboto" w:hAnsi="Roboto"/>
          <w:b w:val="1"/>
          <w:rtl w:val="0"/>
        </w:rPr>
        <w:t xml:space="preserve">each region</w:t>
      </w:r>
      <w:r w:rsidDel="00000000" w:rsidR="00000000" w:rsidRPr="00000000">
        <w:rPr>
          <w:rFonts w:ascii="Roboto" w:cs="Roboto" w:eastAsia="Roboto" w:hAnsi="Roboto"/>
          <w:rtl w:val="0"/>
        </w:rPr>
        <w:t xml:space="preserve"> within the VPC (prod, dev, test, engg, arena).</w:t>
      </w:r>
    </w:p>
    <w:p w:rsidR="00000000" w:rsidDel="00000000" w:rsidP="00000000" w:rsidRDefault="00000000" w:rsidRPr="00000000" w14:paraId="0000076A">
      <w:pPr>
        <w:rPr>
          <w:rFonts w:ascii="Roboto" w:cs="Roboto" w:eastAsia="Roboto" w:hAnsi="Roboto"/>
        </w:rPr>
      </w:pPr>
      <w:r w:rsidDel="00000000" w:rsidR="00000000" w:rsidRPr="00000000">
        <w:rPr>
          <w:rtl w:val="0"/>
        </w:rPr>
      </w:r>
    </w:p>
    <w:p w:rsidR="00000000" w:rsidDel="00000000" w:rsidP="00000000" w:rsidRDefault="00000000" w:rsidRPr="00000000" w14:paraId="0000076B">
      <w:pPr>
        <w:rPr>
          <w:rFonts w:ascii="Roboto" w:cs="Roboto" w:eastAsia="Roboto" w:hAnsi="Roboto"/>
        </w:rPr>
      </w:pPr>
      <w:r w:rsidDel="00000000" w:rsidR="00000000" w:rsidRPr="00000000">
        <w:rPr>
          <w:rFonts w:ascii="Roboto" w:cs="Roboto" w:eastAsia="Roboto" w:hAnsi="Roboto"/>
          <w:rtl w:val="0"/>
        </w:rPr>
        <w:t xml:space="preserve">Enabling GCP Cloud DNS service provides several benefits for the AMEX GCP setup. Use of Cloud DNS will allow </w:t>
      </w:r>
      <w:hyperlink r:id="rId91">
        <w:r w:rsidDel="00000000" w:rsidR="00000000" w:rsidRPr="00000000">
          <w:rPr>
            <w:rFonts w:ascii="Roboto" w:cs="Roboto" w:eastAsia="Roboto" w:hAnsi="Roboto"/>
            <w:color w:val="1155cc"/>
            <w:u w:val="single"/>
            <w:rtl w:val="0"/>
          </w:rPr>
          <w:t xml:space="preserve">logging</w:t>
        </w:r>
      </w:hyperlink>
      <w:r w:rsidDel="00000000" w:rsidR="00000000" w:rsidRPr="00000000">
        <w:rPr>
          <w:rFonts w:ascii="Roboto" w:cs="Roboto" w:eastAsia="Roboto" w:hAnsi="Roboto"/>
          <w:rtl w:val="0"/>
        </w:rPr>
        <w:t xml:space="preserve"> of resolution requests. </w:t>
      </w:r>
    </w:p>
    <w:p w:rsidR="00000000" w:rsidDel="00000000" w:rsidP="00000000" w:rsidRDefault="00000000" w:rsidRPr="00000000" w14:paraId="0000076C">
      <w:pPr>
        <w:rPr>
          <w:rFonts w:ascii="Roboto" w:cs="Roboto" w:eastAsia="Roboto" w:hAnsi="Roboto"/>
        </w:rPr>
      </w:pPr>
      <w:r w:rsidDel="00000000" w:rsidR="00000000" w:rsidRPr="00000000">
        <w:rPr>
          <w:rFonts w:ascii="Roboto" w:cs="Roboto" w:eastAsia="Roboto" w:hAnsi="Roboto"/>
          <w:rtl w:val="0"/>
        </w:rPr>
        <w:t xml:space="preserve">In order to have consistency throughout the environment, a naming standard should be defined for an organization. For the AMEX GCP environment : </w:t>
      </w:r>
    </w:p>
    <w:p w:rsidR="00000000" w:rsidDel="00000000" w:rsidP="00000000" w:rsidRDefault="00000000" w:rsidRPr="00000000" w14:paraId="0000076D">
      <w:pPr>
        <w:numPr>
          <w:ilvl w:val="0"/>
          <w:numId w:val="16"/>
        </w:numPr>
        <w:ind w:left="720" w:hanging="360"/>
        <w:rPr>
          <w:rFonts w:ascii="Roboto" w:cs="Roboto" w:eastAsia="Roboto" w:hAnsi="Roboto"/>
          <w:u w:val="none"/>
        </w:rPr>
      </w:pPr>
      <w:r w:rsidDel="00000000" w:rsidR="00000000" w:rsidRPr="00000000">
        <w:rPr>
          <w:rFonts w:ascii="Roboto" w:cs="Roboto" w:eastAsia="Roboto" w:hAnsi="Roboto"/>
          <w:rtl w:val="0"/>
        </w:rPr>
        <w:t xml:space="preserve">Cloud DNS should use the prefix “gcp” </w:t>
      </w:r>
      <w:r w:rsidDel="00000000" w:rsidR="00000000" w:rsidRPr="00000000">
        <w:rPr>
          <w:rFonts w:ascii="Roboto" w:cs="Roboto" w:eastAsia="Roboto" w:hAnsi="Roboto"/>
          <w:rtl w:val="0"/>
        </w:rPr>
        <w:t xml:space="preserve"> and the “GCP region name” </w:t>
      </w:r>
      <w:r w:rsidDel="00000000" w:rsidR="00000000" w:rsidRPr="00000000">
        <w:rPr>
          <w:rFonts w:ascii="Roboto" w:cs="Roboto" w:eastAsia="Roboto" w:hAnsi="Roboto"/>
          <w:rtl w:val="0"/>
        </w:rPr>
        <w:t xml:space="preserve">before the domain in the Cloud DNS Private zone defined. Example - </w:t>
      </w:r>
      <w:hyperlink r:id="rId92">
        <w:r w:rsidDel="00000000" w:rsidR="00000000" w:rsidRPr="00000000">
          <w:rPr>
            <w:rFonts w:ascii="Roboto" w:cs="Roboto" w:eastAsia="Roboto" w:hAnsi="Roboto"/>
            <w:rtl w:val="0"/>
          </w:rPr>
          <w:t xml:space="preserve">gcp-us-east4.aexp.com</w:t>
        </w:r>
      </w:hyperlink>
      <w:r w:rsidDel="00000000" w:rsidR="00000000" w:rsidRPr="00000000">
        <w:rPr>
          <w:rFonts w:ascii="Roboto" w:cs="Roboto" w:eastAsia="Roboto" w:hAnsi="Roboto"/>
          <w:rtl w:val="0"/>
        </w:rPr>
        <w:t xml:space="preserve"> </w:t>
      </w:r>
    </w:p>
    <w:p w:rsidR="00000000" w:rsidDel="00000000" w:rsidP="00000000" w:rsidRDefault="00000000" w:rsidRPr="00000000" w14:paraId="0000076E">
      <w:pPr>
        <w:numPr>
          <w:ilvl w:val="0"/>
          <w:numId w:val="16"/>
        </w:numPr>
        <w:ind w:left="720" w:hanging="360"/>
        <w:rPr>
          <w:rFonts w:ascii="Roboto" w:cs="Roboto" w:eastAsia="Roboto" w:hAnsi="Roboto"/>
          <w:u w:val="none"/>
        </w:rPr>
      </w:pPr>
      <w:r w:rsidDel="00000000" w:rsidR="00000000" w:rsidRPr="00000000">
        <w:rPr>
          <w:rFonts w:ascii="Roboto" w:cs="Roboto" w:eastAsia="Roboto" w:hAnsi="Roboto"/>
          <w:rtl w:val="0"/>
        </w:rPr>
        <w:t xml:space="preserve">Vanity names as application/service aliases will be leveraged for the individual user facing applications deployed in GCP.</w:t>
      </w:r>
      <w:r w:rsidDel="00000000" w:rsidR="00000000" w:rsidRPr="00000000">
        <w:rPr>
          <w:rtl w:val="0"/>
        </w:rPr>
      </w:r>
    </w:p>
    <w:p w:rsidR="00000000" w:rsidDel="00000000" w:rsidP="00000000" w:rsidRDefault="00000000" w:rsidRPr="00000000" w14:paraId="0000076F">
      <w:pPr>
        <w:rPr>
          <w:rFonts w:ascii="Roboto" w:cs="Roboto" w:eastAsia="Roboto" w:hAnsi="Roboto"/>
        </w:rPr>
      </w:pPr>
      <w:r w:rsidDel="00000000" w:rsidR="00000000" w:rsidRPr="00000000">
        <w:rPr>
          <w:rtl w:val="0"/>
        </w:rPr>
      </w:r>
    </w:p>
    <w:p w:rsidR="00000000" w:rsidDel="00000000" w:rsidP="00000000" w:rsidRDefault="00000000" w:rsidRPr="00000000" w14:paraId="00000770">
      <w:pPr>
        <w:rPr>
          <w:rFonts w:ascii="Roboto" w:cs="Roboto" w:eastAsia="Roboto" w:hAnsi="Roboto"/>
          <w:highlight w:val="white"/>
        </w:rPr>
      </w:pPr>
      <w:r w:rsidDel="00000000" w:rsidR="00000000" w:rsidRPr="00000000">
        <w:rPr>
          <w:rFonts w:ascii="Roboto" w:cs="Roboto" w:eastAsia="Roboto" w:hAnsi="Roboto"/>
          <w:rtl w:val="0"/>
        </w:rPr>
        <w:t xml:space="preserve">Please note, the scope of this design is for managed private zones—external-facing DNS is out of scope.</w:t>
      </w:r>
      <w:r w:rsidDel="00000000" w:rsidR="00000000" w:rsidRPr="00000000">
        <w:rPr>
          <w:rtl w:val="0"/>
        </w:rPr>
      </w:r>
    </w:p>
    <w:p w:rsidR="00000000" w:rsidDel="00000000" w:rsidP="00000000" w:rsidRDefault="00000000" w:rsidRPr="00000000" w14:paraId="00000771">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772">
      <w:pPr>
        <w:rPr>
          <w:rFonts w:ascii="Roboto" w:cs="Roboto" w:eastAsia="Roboto" w:hAnsi="Roboto"/>
        </w:rPr>
      </w:pPr>
      <w:r w:rsidDel="00000000" w:rsidR="00000000" w:rsidRPr="00000000">
        <w:rPr>
          <w:rFonts w:ascii="Roboto" w:cs="Roboto" w:eastAsia="Roboto" w:hAnsi="Roboto"/>
          <w:rtl w:val="0"/>
        </w:rPr>
        <w:t xml:space="preserve">It is recommended that AMEX configures DNS Peering to obtain name-resolution of private-zone files defined in each environment Shared VPCs (prod, dev, test, engg, arena) to the </w:t>
      </w:r>
      <w:r w:rsidDel="00000000" w:rsidR="00000000" w:rsidRPr="00000000">
        <w:rPr>
          <w:rFonts w:ascii="Roboto" w:cs="Roboto" w:eastAsia="Roboto" w:hAnsi="Roboto"/>
          <w:b w:val="1"/>
          <w:rtl w:val="0"/>
        </w:rPr>
        <w:t xml:space="preserve">amex-shared-services VPC Project.</w:t>
      </w:r>
      <w:r w:rsidDel="00000000" w:rsidR="00000000" w:rsidRPr="00000000">
        <w:rPr>
          <w:rFonts w:ascii="Roboto" w:cs="Roboto" w:eastAsia="Roboto" w:hAnsi="Roboto"/>
          <w:rtl w:val="0"/>
        </w:rPr>
        <w:t xml:space="preserve"> The amex-shared-services VPC would function as the DNS Hub.</w:t>
      </w:r>
    </w:p>
    <w:p w:rsidR="00000000" w:rsidDel="00000000" w:rsidP="00000000" w:rsidRDefault="00000000" w:rsidRPr="00000000" w14:paraId="00000773">
      <w:pPr>
        <w:rPr>
          <w:rFonts w:ascii="Roboto" w:cs="Roboto" w:eastAsia="Roboto" w:hAnsi="Roboto"/>
        </w:rPr>
      </w:pPr>
      <w:r w:rsidDel="00000000" w:rsidR="00000000" w:rsidRPr="00000000">
        <w:rPr>
          <w:rtl w:val="0"/>
        </w:rPr>
      </w:r>
    </w:p>
    <w:p w:rsidR="00000000" w:rsidDel="00000000" w:rsidP="00000000" w:rsidRDefault="00000000" w:rsidRPr="00000000" w14:paraId="00000774">
      <w:pPr>
        <w:rPr>
          <w:rFonts w:ascii="Roboto" w:cs="Roboto" w:eastAsia="Roboto" w:hAnsi="Roboto"/>
        </w:rPr>
      </w:pPr>
      <w:r w:rsidDel="00000000" w:rsidR="00000000" w:rsidRPr="00000000">
        <w:rPr>
          <w:rFonts w:ascii="Roboto" w:cs="Roboto" w:eastAsia="Roboto" w:hAnsi="Roboto"/>
          <w:rtl w:val="0"/>
        </w:rPr>
        <w:t xml:space="preserve">For GCP to AMEX on prem name resolution, GCP DNS forwards to the NS on prem (outbound forwarding) through creation of a forwarding zone. The forwarding zones will be defined on amex-shared-services VPC(DNS Hub). </w:t>
      </w:r>
      <w:r w:rsidDel="00000000" w:rsidR="00000000" w:rsidRPr="00000000">
        <w:rPr>
          <w:rFonts w:ascii="Roboto" w:cs="Roboto" w:eastAsia="Roboto" w:hAnsi="Roboto"/>
          <w:rtl w:val="0"/>
        </w:rPr>
        <w:t xml:space="preserve">The forwarding zone defined will have the domain/sub-domain of Amex’s choice of DC with the exact Onprem DNS NameServers(NSs) within the DC. </w:t>
      </w:r>
      <w:r w:rsidDel="00000000" w:rsidR="00000000" w:rsidRPr="00000000">
        <w:rPr>
          <w:rFonts w:ascii="Roboto" w:cs="Roboto" w:eastAsia="Roboto" w:hAnsi="Roboto"/>
          <w:rtl w:val="0"/>
        </w:rPr>
        <w:t xml:space="preserve">The request will originate from prefix=35.199.192.0/19, therefore the prefix needs to be advertised over the BGP session of the Cloud Interconnect Attachment on amex-shared-services VPC and appropriate on prem FW rules needs to be created to allow this traffic.</w:t>
      </w:r>
      <w:r w:rsidDel="00000000" w:rsidR="00000000" w:rsidRPr="00000000">
        <w:rPr>
          <w:rFonts w:ascii="Roboto" w:cs="Roboto" w:eastAsia="Roboto" w:hAnsi="Roboto"/>
          <w:rtl w:val="0"/>
        </w:rPr>
        <w:t xml:space="preserve"> </w:t>
      </w:r>
    </w:p>
    <w:p w:rsidR="00000000" w:rsidDel="00000000" w:rsidP="00000000" w:rsidRDefault="00000000" w:rsidRPr="00000000" w14:paraId="00000775">
      <w:pPr>
        <w:rPr>
          <w:rFonts w:ascii="Roboto" w:cs="Roboto" w:eastAsia="Roboto" w:hAnsi="Roboto"/>
        </w:rPr>
      </w:pPr>
      <w:r w:rsidDel="00000000" w:rsidR="00000000" w:rsidRPr="00000000">
        <w:rPr>
          <w:rtl w:val="0"/>
        </w:rPr>
      </w:r>
    </w:p>
    <w:p w:rsidR="00000000" w:rsidDel="00000000" w:rsidP="00000000" w:rsidRDefault="00000000" w:rsidRPr="00000000" w14:paraId="00000776">
      <w:pPr>
        <w:pStyle w:val="Heading2"/>
        <w:rPr>
          <w:rFonts w:ascii="Roboto" w:cs="Roboto" w:eastAsia="Roboto" w:hAnsi="Roboto"/>
        </w:rPr>
      </w:pPr>
      <w:bookmarkStart w:colFirst="0" w:colLast="0" w:name="_31eb11kb7bcr" w:id="70"/>
      <w:bookmarkEnd w:id="70"/>
      <w:r w:rsidDel="00000000" w:rsidR="00000000" w:rsidRPr="00000000">
        <w:rPr>
          <w:rFonts w:ascii="Roboto" w:cs="Roboto" w:eastAsia="Roboto" w:hAnsi="Roboto"/>
          <w:rtl w:val="0"/>
        </w:rPr>
        <w:t xml:space="preserve">4.5 Cloud Load Balancing</w:t>
      </w:r>
    </w:p>
    <w:p w:rsidR="00000000" w:rsidDel="00000000" w:rsidP="00000000" w:rsidRDefault="00000000" w:rsidRPr="00000000" w14:paraId="00000777">
      <w:pPr>
        <w:rPr>
          <w:rFonts w:ascii="Roboto" w:cs="Roboto" w:eastAsia="Roboto" w:hAnsi="Roboto"/>
        </w:rPr>
      </w:pPr>
      <w:r w:rsidDel="00000000" w:rsidR="00000000" w:rsidRPr="00000000">
        <w:rPr>
          <w:rtl w:val="0"/>
        </w:rPr>
      </w:r>
    </w:p>
    <w:p w:rsidR="00000000" w:rsidDel="00000000" w:rsidP="00000000" w:rsidRDefault="00000000" w:rsidRPr="00000000" w14:paraId="00000778">
      <w:pPr>
        <w:rPr>
          <w:rFonts w:ascii="Roboto" w:cs="Roboto" w:eastAsia="Roboto" w:hAnsi="Roboto"/>
        </w:rPr>
      </w:pPr>
      <w:r w:rsidDel="00000000" w:rsidR="00000000" w:rsidRPr="00000000">
        <w:rPr>
          <w:rFonts w:ascii="Roboto" w:cs="Roboto" w:eastAsia="Roboto" w:hAnsi="Roboto"/>
          <w:rtl w:val="0"/>
        </w:rPr>
        <w:t xml:space="preserve">Since the current phase involves no direct internet ingress/egress, only Google’s Internal Load Balancer(ILB) are in scope for the deployment. GCP has two kinds of ILBS : </w:t>
      </w:r>
    </w:p>
    <w:p w:rsidR="00000000" w:rsidDel="00000000" w:rsidP="00000000" w:rsidRDefault="00000000" w:rsidRPr="00000000" w14:paraId="00000779">
      <w:pPr>
        <w:numPr>
          <w:ilvl w:val="0"/>
          <w:numId w:val="28"/>
        </w:numPr>
        <w:ind w:left="720" w:hanging="360"/>
        <w:rPr>
          <w:rFonts w:ascii="Roboto" w:cs="Roboto" w:eastAsia="Roboto" w:hAnsi="Roboto"/>
          <w:u w:val="none"/>
        </w:rPr>
      </w:pPr>
      <w:r w:rsidDel="00000000" w:rsidR="00000000" w:rsidRPr="00000000">
        <w:rPr>
          <w:rFonts w:ascii="Roboto" w:cs="Roboto" w:eastAsia="Roboto" w:hAnsi="Roboto"/>
          <w:rtl w:val="0"/>
        </w:rPr>
        <w:t xml:space="preserve">L4 ILB which is regional in nature. The backend servers have to be in the same region as where the ILB is created. The clients making a call to the ILB can be from onprem or any other GCP region</w:t>
      </w:r>
    </w:p>
    <w:p w:rsidR="00000000" w:rsidDel="00000000" w:rsidP="00000000" w:rsidRDefault="00000000" w:rsidRPr="00000000" w14:paraId="0000077A">
      <w:pPr>
        <w:numPr>
          <w:ilvl w:val="0"/>
          <w:numId w:val="28"/>
        </w:numPr>
        <w:ind w:left="720" w:hanging="360"/>
        <w:rPr>
          <w:rFonts w:ascii="Roboto" w:cs="Roboto" w:eastAsia="Roboto" w:hAnsi="Roboto"/>
          <w:u w:val="none"/>
        </w:rPr>
      </w:pPr>
      <w:r w:rsidDel="00000000" w:rsidR="00000000" w:rsidRPr="00000000">
        <w:rPr>
          <w:rFonts w:ascii="Roboto" w:cs="Roboto" w:eastAsia="Roboto" w:hAnsi="Roboto"/>
          <w:rtl w:val="0"/>
        </w:rPr>
        <w:t xml:space="preserve">L7 HTTP(S)ILB is also regional in nature and is an Envoy based implementation. The difference between L7 ILB and L4 ILB :</w:t>
      </w:r>
    </w:p>
    <w:p w:rsidR="00000000" w:rsidDel="00000000" w:rsidP="00000000" w:rsidRDefault="00000000" w:rsidRPr="00000000" w14:paraId="0000077B">
      <w:pPr>
        <w:numPr>
          <w:ilvl w:val="1"/>
          <w:numId w:val="28"/>
        </w:numPr>
        <w:ind w:left="1440" w:hanging="360"/>
        <w:rPr>
          <w:rFonts w:ascii="Roboto" w:cs="Roboto" w:eastAsia="Roboto" w:hAnsi="Roboto"/>
          <w:u w:val="none"/>
        </w:rPr>
      </w:pPr>
      <w:r w:rsidDel="00000000" w:rsidR="00000000" w:rsidRPr="00000000">
        <w:rPr>
          <w:rFonts w:ascii="Roboto" w:cs="Roboto" w:eastAsia="Roboto" w:hAnsi="Roboto"/>
          <w:rtl w:val="0"/>
        </w:rPr>
        <w:t xml:space="preserve">Routing decisions(which backend service should receive the traffic, there can be multiple) can be made based on URL-maps/path-rules.  </w:t>
      </w:r>
    </w:p>
    <w:p w:rsidR="00000000" w:rsidDel="00000000" w:rsidP="00000000" w:rsidRDefault="00000000" w:rsidRPr="00000000" w14:paraId="0000077C">
      <w:pPr>
        <w:numPr>
          <w:ilvl w:val="1"/>
          <w:numId w:val="28"/>
        </w:numPr>
        <w:ind w:left="1440" w:hanging="360"/>
        <w:rPr>
          <w:rFonts w:ascii="Roboto" w:cs="Roboto" w:eastAsia="Roboto" w:hAnsi="Roboto"/>
          <w:u w:val="none"/>
        </w:rPr>
      </w:pPr>
      <w:r w:rsidDel="00000000" w:rsidR="00000000" w:rsidRPr="00000000">
        <w:rPr>
          <w:rFonts w:ascii="Roboto" w:cs="Roboto" w:eastAsia="Roboto" w:hAnsi="Roboto"/>
          <w:rtl w:val="0"/>
        </w:rPr>
        <w:t xml:space="preserve">As of this writing, the clients making the call to the L7 ILB has to be in the same GCP-region as the L7 ILB</w:t>
      </w:r>
    </w:p>
    <w:p w:rsidR="00000000" w:rsidDel="00000000" w:rsidP="00000000" w:rsidRDefault="00000000" w:rsidRPr="00000000" w14:paraId="0000077D">
      <w:pPr>
        <w:numPr>
          <w:ilvl w:val="1"/>
          <w:numId w:val="28"/>
        </w:numPr>
        <w:ind w:left="1440" w:hanging="360"/>
        <w:rPr>
          <w:rFonts w:ascii="Roboto" w:cs="Roboto" w:eastAsia="Roboto" w:hAnsi="Roboto"/>
          <w:u w:val="none"/>
        </w:rPr>
      </w:pPr>
      <w:r w:rsidDel="00000000" w:rsidR="00000000" w:rsidRPr="00000000">
        <w:rPr>
          <w:rFonts w:ascii="Roboto" w:cs="Roboto" w:eastAsia="Roboto" w:hAnsi="Roboto"/>
          <w:rtl w:val="0"/>
        </w:rPr>
        <w:t xml:space="preserve">SSL offload is possible</w:t>
      </w:r>
    </w:p>
    <w:p w:rsidR="00000000" w:rsidDel="00000000" w:rsidP="00000000" w:rsidRDefault="00000000" w:rsidRPr="00000000" w14:paraId="0000077E">
      <w:pPr>
        <w:rPr>
          <w:rFonts w:ascii="Roboto" w:cs="Roboto" w:eastAsia="Roboto" w:hAnsi="Roboto"/>
        </w:rPr>
      </w:pPr>
      <w:r w:rsidDel="00000000" w:rsidR="00000000" w:rsidRPr="00000000">
        <w:rPr>
          <w:rtl w:val="0"/>
        </w:rPr>
      </w:r>
    </w:p>
    <w:p w:rsidR="00000000" w:rsidDel="00000000" w:rsidP="00000000" w:rsidRDefault="00000000" w:rsidRPr="00000000" w14:paraId="0000077F">
      <w:pPr>
        <w:rPr>
          <w:rFonts w:ascii="Roboto" w:cs="Roboto" w:eastAsia="Roboto" w:hAnsi="Roboto"/>
        </w:rPr>
      </w:pPr>
      <w:r w:rsidDel="00000000" w:rsidR="00000000" w:rsidRPr="00000000">
        <w:rPr>
          <w:rFonts w:ascii="Roboto" w:cs="Roboto" w:eastAsia="Roboto" w:hAnsi="Roboto"/>
          <w:rtl w:val="0"/>
        </w:rPr>
        <w:t xml:space="preserve">Amex has decided to use only L4 ILB in the current deployment. When an application team exposes their service using L4 ILB, the following steps have to taken : </w:t>
      </w:r>
    </w:p>
    <w:p w:rsidR="00000000" w:rsidDel="00000000" w:rsidP="00000000" w:rsidRDefault="00000000" w:rsidRPr="00000000" w14:paraId="00000780">
      <w:pPr>
        <w:numPr>
          <w:ilvl w:val="0"/>
          <w:numId w:val="101"/>
        </w:numPr>
        <w:ind w:left="720" w:hanging="360"/>
        <w:rPr>
          <w:rFonts w:ascii="Roboto" w:cs="Roboto" w:eastAsia="Roboto" w:hAnsi="Roboto"/>
          <w:u w:val="none"/>
        </w:rPr>
      </w:pPr>
      <w:r w:rsidDel="00000000" w:rsidR="00000000" w:rsidRPr="00000000">
        <w:rPr>
          <w:rFonts w:ascii="Roboto" w:cs="Roboto" w:eastAsia="Roboto" w:hAnsi="Roboto"/>
          <w:rtl w:val="0"/>
        </w:rPr>
        <w:t xml:space="preserve">Create a private zone in Cloud-DNS with appropriate A records of ILB-VIP so that GCP-clients resolve to the app using FQDN</w:t>
      </w:r>
    </w:p>
    <w:p w:rsidR="00000000" w:rsidDel="00000000" w:rsidP="00000000" w:rsidRDefault="00000000" w:rsidRPr="00000000" w14:paraId="00000781">
      <w:pPr>
        <w:numPr>
          <w:ilvl w:val="0"/>
          <w:numId w:val="101"/>
        </w:numPr>
        <w:ind w:left="720" w:hanging="360"/>
        <w:rPr>
          <w:rFonts w:ascii="Roboto" w:cs="Roboto" w:eastAsia="Roboto" w:hAnsi="Roboto"/>
          <w:u w:val="none"/>
        </w:rPr>
      </w:pPr>
      <w:r w:rsidDel="00000000" w:rsidR="00000000" w:rsidRPr="00000000">
        <w:rPr>
          <w:rFonts w:ascii="Roboto" w:cs="Roboto" w:eastAsia="Roboto" w:hAnsi="Roboto"/>
          <w:rtl w:val="0"/>
        </w:rPr>
        <w:t xml:space="preserve">Exchange the ILB-VIP over the appropriate BGP Session to DC/Onprem</w:t>
      </w:r>
    </w:p>
    <w:p w:rsidR="00000000" w:rsidDel="00000000" w:rsidP="00000000" w:rsidRDefault="00000000" w:rsidRPr="00000000" w14:paraId="00000782">
      <w:pPr>
        <w:numPr>
          <w:ilvl w:val="0"/>
          <w:numId w:val="101"/>
        </w:numPr>
        <w:ind w:left="720" w:hanging="360"/>
        <w:rPr>
          <w:rFonts w:ascii="Roboto" w:cs="Roboto" w:eastAsia="Roboto" w:hAnsi="Roboto"/>
          <w:u w:val="none"/>
        </w:rPr>
      </w:pPr>
      <w:r w:rsidDel="00000000" w:rsidR="00000000" w:rsidRPr="00000000">
        <w:rPr>
          <w:rFonts w:ascii="Roboto" w:cs="Roboto" w:eastAsia="Roboto" w:hAnsi="Roboto"/>
          <w:rtl w:val="0"/>
        </w:rPr>
        <w:t xml:space="preserve">Update GTM zone/records that enables resolution of Apps FQDN to ILB-VIP(A-record creation). This enables onprem systems to resolve to the appropriate regional-ILB and essentially enables traffic flow to the hosted-GCP-appservice</w:t>
      </w:r>
    </w:p>
    <w:p w:rsidR="00000000" w:rsidDel="00000000" w:rsidP="00000000" w:rsidRDefault="00000000" w:rsidRPr="00000000" w14:paraId="00000783">
      <w:pPr>
        <w:rPr>
          <w:rFonts w:ascii="Roboto" w:cs="Roboto" w:eastAsia="Roboto" w:hAnsi="Roboto"/>
        </w:rPr>
      </w:pPr>
      <w:r w:rsidDel="00000000" w:rsidR="00000000" w:rsidRPr="00000000">
        <w:rPr>
          <w:rtl w:val="0"/>
        </w:rPr>
      </w:r>
    </w:p>
    <w:p w:rsidR="00000000" w:rsidDel="00000000" w:rsidP="00000000" w:rsidRDefault="00000000" w:rsidRPr="00000000" w14:paraId="00000784">
      <w:pPr>
        <w:rPr>
          <w:rFonts w:ascii="Roboto" w:cs="Roboto" w:eastAsia="Roboto" w:hAnsi="Roboto"/>
        </w:rPr>
      </w:pPr>
      <w:r w:rsidDel="00000000" w:rsidR="00000000" w:rsidRPr="00000000">
        <w:rPr>
          <w:rFonts w:ascii="Roboto" w:cs="Roboto" w:eastAsia="Roboto" w:hAnsi="Roboto"/>
          <w:rtl w:val="0"/>
        </w:rPr>
        <w:t xml:space="preserve">Exposing Internet facing GCP-Apps through Amex DC is currently out of scope. </w:t>
      </w:r>
    </w:p>
    <w:p w:rsidR="00000000" w:rsidDel="00000000" w:rsidP="00000000" w:rsidRDefault="00000000" w:rsidRPr="00000000" w14:paraId="00000785">
      <w:pPr>
        <w:rPr>
          <w:rFonts w:ascii="Roboto" w:cs="Roboto" w:eastAsia="Roboto" w:hAnsi="Roboto"/>
        </w:rPr>
      </w:pPr>
      <w:r w:rsidDel="00000000" w:rsidR="00000000" w:rsidRPr="00000000">
        <w:rPr>
          <w:rtl w:val="0"/>
        </w:rPr>
      </w:r>
    </w:p>
    <w:p w:rsidR="00000000" w:rsidDel="00000000" w:rsidP="00000000" w:rsidRDefault="00000000" w:rsidRPr="00000000" w14:paraId="00000786">
      <w:pPr>
        <w:rPr>
          <w:rFonts w:ascii="Roboto" w:cs="Roboto" w:eastAsia="Roboto" w:hAnsi="Roboto"/>
        </w:rPr>
      </w:pPr>
      <w:r w:rsidDel="00000000" w:rsidR="00000000" w:rsidRPr="00000000">
        <w:rPr>
          <w:rtl w:val="0"/>
        </w:rPr>
      </w:r>
    </w:p>
    <w:p w:rsidR="00000000" w:rsidDel="00000000" w:rsidP="00000000" w:rsidRDefault="00000000" w:rsidRPr="00000000" w14:paraId="00000787">
      <w:pPr>
        <w:pStyle w:val="Heading2"/>
        <w:rPr>
          <w:rFonts w:ascii="Roboto" w:cs="Roboto" w:eastAsia="Roboto" w:hAnsi="Roboto"/>
        </w:rPr>
      </w:pPr>
      <w:bookmarkStart w:colFirst="0" w:colLast="0" w:name="_ufkpljdoypw9" w:id="71"/>
      <w:bookmarkEnd w:id="71"/>
      <w:r w:rsidDel="00000000" w:rsidR="00000000" w:rsidRPr="00000000">
        <w:rPr>
          <w:rFonts w:ascii="Roboto" w:cs="Roboto" w:eastAsia="Roboto" w:hAnsi="Roboto"/>
          <w:rtl w:val="0"/>
        </w:rPr>
        <w:t xml:space="preserve">4.7 Firewall rules</w:t>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rPr/>
      </w:pPr>
      <w:r w:rsidDel="00000000" w:rsidR="00000000" w:rsidRPr="00000000">
        <w:rPr>
          <w:rtl w:val="0"/>
        </w:rPr>
        <w:t xml:space="preserve">Note : For more details on GCP Security, refer to the section </w:t>
      </w:r>
      <w:hyperlink w:anchor="_105upw9geifp">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8A">
      <w:pPr>
        <w:rPr>
          <w:rFonts w:ascii="Roboto" w:cs="Roboto" w:eastAsia="Roboto" w:hAnsi="Roboto"/>
        </w:rPr>
      </w:pPr>
      <w:r w:rsidDel="00000000" w:rsidR="00000000" w:rsidRPr="00000000">
        <w:rPr>
          <w:rtl w:val="0"/>
        </w:rPr>
      </w:r>
    </w:p>
    <w:p w:rsidR="00000000" w:rsidDel="00000000" w:rsidP="00000000" w:rsidRDefault="00000000" w:rsidRPr="00000000" w14:paraId="0000078B">
      <w:pPr>
        <w:rPr>
          <w:rFonts w:ascii="Roboto" w:cs="Roboto" w:eastAsia="Roboto" w:hAnsi="Roboto"/>
        </w:rPr>
      </w:pPr>
      <w:r w:rsidDel="00000000" w:rsidR="00000000" w:rsidRPr="00000000">
        <w:rPr>
          <w:rFonts w:ascii="Roboto" w:cs="Roboto" w:eastAsia="Roboto" w:hAnsi="Roboto"/>
          <w:rtl w:val="0"/>
        </w:rPr>
        <w:t xml:space="preserve">Firewall rules allow or deny access to or from any server running on Google Compute Engine. AMEX is responsible for ensuring that firewall rules are configured to grant network access only to the systems, protocols, and ports that are required. Enabled GCP firewall rules are always enforced, protecting your instances regardless of their configuration and operating system, even if they have not started up.</w:t>
      </w:r>
    </w:p>
    <w:p w:rsidR="00000000" w:rsidDel="00000000" w:rsidP="00000000" w:rsidRDefault="00000000" w:rsidRPr="00000000" w14:paraId="0000078C">
      <w:pPr>
        <w:rPr>
          <w:rFonts w:ascii="Roboto" w:cs="Roboto" w:eastAsia="Roboto" w:hAnsi="Roboto"/>
        </w:rPr>
      </w:pPr>
      <w:r w:rsidDel="00000000" w:rsidR="00000000" w:rsidRPr="00000000">
        <w:rPr>
          <w:rtl w:val="0"/>
        </w:rPr>
      </w:r>
    </w:p>
    <w:p w:rsidR="00000000" w:rsidDel="00000000" w:rsidP="00000000" w:rsidRDefault="00000000" w:rsidRPr="00000000" w14:paraId="0000078D">
      <w:pPr>
        <w:rPr>
          <w:rFonts w:ascii="Roboto" w:cs="Roboto" w:eastAsia="Roboto" w:hAnsi="Roboto"/>
        </w:rPr>
      </w:pPr>
      <w:r w:rsidDel="00000000" w:rsidR="00000000" w:rsidRPr="00000000">
        <w:rPr>
          <w:rFonts w:ascii="Roboto" w:cs="Roboto" w:eastAsia="Roboto" w:hAnsi="Roboto"/>
          <w:rtl w:val="0"/>
        </w:rPr>
        <w:t xml:space="preserve">Every VPC network functions as a distributed cloud firewall. While GCP firewall rules are defined at the network level, connections are allowed or denied on a per-instance basis. You can think of the GCP firewall rules as existing not only between your instances and other networks, but between individual instances within the same network.</w:t>
      </w:r>
    </w:p>
    <w:p w:rsidR="00000000" w:rsidDel="00000000" w:rsidP="00000000" w:rsidRDefault="00000000" w:rsidRPr="00000000" w14:paraId="0000078E">
      <w:pPr>
        <w:rPr>
          <w:rFonts w:ascii="Roboto" w:cs="Roboto" w:eastAsia="Roboto" w:hAnsi="Roboto"/>
        </w:rPr>
      </w:pPr>
      <w:r w:rsidDel="00000000" w:rsidR="00000000" w:rsidRPr="00000000">
        <w:rPr>
          <w:rtl w:val="0"/>
        </w:rPr>
      </w:r>
    </w:p>
    <w:p w:rsidR="00000000" w:rsidDel="00000000" w:rsidP="00000000" w:rsidRDefault="00000000" w:rsidRPr="00000000" w14:paraId="0000078F">
      <w:pPr>
        <w:rPr>
          <w:rFonts w:ascii="Roboto" w:cs="Roboto" w:eastAsia="Roboto" w:hAnsi="Roboto"/>
        </w:rPr>
      </w:pPr>
      <w:r w:rsidDel="00000000" w:rsidR="00000000" w:rsidRPr="00000000">
        <w:rPr>
          <w:rFonts w:ascii="Roboto" w:cs="Roboto" w:eastAsia="Roboto" w:hAnsi="Roboto"/>
          <w:rtl w:val="0"/>
        </w:rPr>
        <w:t xml:space="preserve">GCP firewall rules are matched via IP address, arbitrary tags, or via service accounts. While GCP firewall rules are applied at the instance level, their configuration is associated with a VPC network. You cannot share GCP firewall rules among VPC networks, including networks connected by VPC peering or VPN tunnels.  Google PSO recommends building GCP firewall rules that target (and source) service accounts instead of target tags and source tags. The reasoning is on account of:</w:t>
      </w:r>
    </w:p>
    <w:p w:rsidR="00000000" w:rsidDel="00000000" w:rsidP="00000000" w:rsidRDefault="00000000" w:rsidRPr="00000000" w14:paraId="00000790">
      <w:pPr>
        <w:numPr>
          <w:ilvl w:val="0"/>
          <w:numId w:val="15"/>
        </w:numPr>
        <w:ind w:left="720" w:hanging="360"/>
      </w:pPr>
      <w:r w:rsidDel="00000000" w:rsidR="00000000" w:rsidRPr="00000000">
        <w:rPr>
          <w:rFonts w:ascii="Roboto" w:cs="Roboto" w:eastAsia="Roboto" w:hAnsi="Roboto"/>
          <w:b w:val="1"/>
          <w:rtl w:val="0"/>
        </w:rPr>
        <w:t xml:space="preserve">A network tag is an arbitrary attribute.</w:t>
      </w:r>
      <w:r w:rsidDel="00000000" w:rsidR="00000000" w:rsidRPr="00000000">
        <w:rPr>
          <w:rFonts w:ascii="Roboto" w:cs="Roboto" w:eastAsia="Roboto" w:hAnsi="Roboto"/>
          <w:rtl w:val="0"/>
        </w:rPr>
        <w:t xml:space="preserve"> One or more network tags can be associated with an instance by any IAM member who has permission to edit it. IAM members with the Compute Engine Instance Admin role to a project have this permission. IAM members who can edit an instance can change its network tags, which could change the set of applicable GCP firewall rules for that instance. If you are using network tags in your GCP firewall rules and want to make sure only the networking/security team can specify these tags, do not use the Compute Engine Instance Admin IAM role but instead create and use a custom role with the same permissions except the instances.setTags permission.</w:t>
      </w:r>
    </w:p>
    <w:p w:rsidR="00000000" w:rsidDel="00000000" w:rsidP="00000000" w:rsidRDefault="00000000" w:rsidRPr="00000000" w14:paraId="00000791">
      <w:pPr>
        <w:numPr>
          <w:ilvl w:val="0"/>
          <w:numId w:val="15"/>
        </w:numPr>
        <w:ind w:left="720" w:hanging="360"/>
      </w:pPr>
      <w:r w:rsidDel="00000000" w:rsidR="00000000" w:rsidRPr="00000000">
        <w:rPr>
          <w:rFonts w:ascii="Roboto" w:cs="Roboto" w:eastAsia="Roboto" w:hAnsi="Roboto"/>
          <w:b w:val="1"/>
          <w:rtl w:val="0"/>
        </w:rPr>
        <w:t xml:space="preserve">A service account represents an identity associated with an instance. </w:t>
      </w:r>
      <w:r w:rsidDel="00000000" w:rsidR="00000000" w:rsidRPr="00000000">
        <w:rPr>
          <w:rFonts w:ascii="Roboto" w:cs="Roboto" w:eastAsia="Roboto" w:hAnsi="Roboto"/>
          <w:rtl w:val="0"/>
        </w:rPr>
        <w:t xml:space="preserve">Only one service account can be associated with an instance. You control access to the service account by controlling the grant of the Service Account User role for other IAM members. For an IAM member to start an instance using a service account, that member must have the Service Account User role to at least that service account as well as appropriate permissions to create instances (for example, having the Compute Engine Instance Admin role to the project).</w:t>
      </w:r>
    </w:p>
    <w:p w:rsidR="00000000" w:rsidDel="00000000" w:rsidP="00000000" w:rsidRDefault="00000000" w:rsidRPr="00000000" w14:paraId="00000792">
      <w:pPr>
        <w:rPr>
          <w:rFonts w:ascii="Roboto" w:cs="Roboto" w:eastAsia="Roboto" w:hAnsi="Roboto"/>
        </w:rPr>
      </w:pPr>
      <w:r w:rsidDel="00000000" w:rsidR="00000000" w:rsidRPr="00000000">
        <w:rPr>
          <w:rtl w:val="0"/>
        </w:rPr>
      </w:r>
    </w:p>
    <w:p w:rsidR="00000000" w:rsidDel="00000000" w:rsidP="00000000" w:rsidRDefault="00000000" w:rsidRPr="00000000" w14:paraId="00000793">
      <w:pPr>
        <w:rPr>
          <w:rFonts w:ascii="Roboto" w:cs="Roboto" w:eastAsia="Roboto" w:hAnsi="Roboto"/>
        </w:rPr>
      </w:pPr>
      <w:r w:rsidDel="00000000" w:rsidR="00000000" w:rsidRPr="00000000">
        <w:rPr>
          <w:rFonts w:ascii="Roboto" w:cs="Roboto" w:eastAsia="Roboto" w:hAnsi="Roboto"/>
          <w:rtl w:val="0"/>
        </w:rPr>
        <w:t xml:space="preserve">To satisfy AMEX's most restrictive security requirements, Google is recommending that ALL firewall rules be created with 2 explicit “Deny all” policies for Ingress and Egress.  Any traffic flows should then be enabled on an exception basis.  The main reason for this is to ensure that Firewall logs are triggered each and every time a non approved traffic flow is observed.  Google default deny policies do not trigger Firewall logs.  This can lead to loss of visibility to either misconfigured application traffic flows or possible unauthorized network scans.</w:t>
      </w:r>
      <w:r w:rsidDel="00000000" w:rsidR="00000000" w:rsidRPr="00000000">
        <w:rPr>
          <w:rtl w:val="0"/>
        </w:rPr>
      </w:r>
    </w:p>
    <w:p w:rsidR="00000000" w:rsidDel="00000000" w:rsidP="00000000" w:rsidRDefault="00000000" w:rsidRPr="00000000" w14:paraId="00000794">
      <w:pPr>
        <w:rPr>
          <w:rFonts w:ascii="Roboto" w:cs="Roboto" w:eastAsia="Roboto" w:hAnsi="Roboto"/>
        </w:rPr>
      </w:pPr>
      <w:r w:rsidDel="00000000" w:rsidR="00000000" w:rsidRPr="00000000">
        <w:rPr>
          <w:rtl w:val="0"/>
        </w:rPr>
      </w:r>
    </w:p>
    <w:p w:rsidR="00000000" w:rsidDel="00000000" w:rsidP="00000000" w:rsidRDefault="00000000" w:rsidRPr="00000000" w14:paraId="00000795">
      <w:pPr>
        <w:pStyle w:val="Heading3"/>
        <w:rPr>
          <w:rFonts w:ascii="Roboto" w:cs="Roboto" w:eastAsia="Roboto" w:hAnsi="Roboto"/>
        </w:rPr>
      </w:pPr>
      <w:bookmarkStart w:colFirst="0" w:colLast="0" w:name="_4ii1pg9rjx6s" w:id="72"/>
      <w:bookmarkEnd w:id="72"/>
      <w:r w:rsidDel="00000000" w:rsidR="00000000" w:rsidRPr="00000000">
        <w:rPr>
          <w:rFonts w:ascii="Roboto" w:cs="Roboto" w:eastAsia="Roboto" w:hAnsi="Roboto"/>
          <w:rtl w:val="0"/>
        </w:rPr>
        <w:t xml:space="preserve">4.7.1 Evaluation Logic</w:t>
      </w:r>
    </w:p>
    <w:p w:rsidR="00000000" w:rsidDel="00000000" w:rsidP="00000000" w:rsidRDefault="00000000" w:rsidRPr="00000000" w14:paraId="00000796">
      <w:pPr>
        <w:rPr>
          <w:rFonts w:ascii="Roboto" w:cs="Roboto" w:eastAsia="Roboto" w:hAnsi="Roboto"/>
        </w:rPr>
      </w:pPr>
      <w:r w:rsidDel="00000000" w:rsidR="00000000" w:rsidRPr="00000000">
        <w:rPr>
          <w:rFonts w:ascii="Roboto" w:cs="Roboto" w:eastAsia="Roboto" w:hAnsi="Roboto"/>
          <w:rtl w:val="0"/>
        </w:rPr>
        <w:t xml:space="preserve">Google Cloud always allows communication between a VM instance and its corresponding metadata server at 169.254.169.254. Google Cloud always blocks protocols other than TCP, UDP, ICMP, and IPIP, and egress traffic on TCP port 25. No firewall rules can be used to allow this traffic. Firewall rules only support IPv4 traffic.  </w:t>
      </w:r>
    </w:p>
    <w:p w:rsidR="00000000" w:rsidDel="00000000" w:rsidP="00000000" w:rsidRDefault="00000000" w:rsidRPr="00000000" w14:paraId="00000797">
      <w:pPr>
        <w:rPr>
          <w:rFonts w:ascii="Roboto" w:cs="Roboto" w:eastAsia="Roboto" w:hAnsi="Roboto"/>
        </w:rPr>
      </w:pPr>
      <w:r w:rsidDel="00000000" w:rsidR="00000000" w:rsidRPr="00000000">
        <w:rPr>
          <w:rtl w:val="0"/>
        </w:rPr>
      </w:r>
    </w:p>
    <w:p w:rsidR="00000000" w:rsidDel="00000000" w:rsidP="00000000" w:rsidRDefault="00000000" w:rsidRPr="00000000" w14:paraId="00000798">
      <w:pPr>
        <w:rPr>
          <w:rFonts w:ascii="Roboto" w:cs="Roboto" w:eastAsia="Roboto" w:hAnsi="Roboto"/>
        </w:rPr>
      </w:pPr>
      <w:r w:rsidDel="00000000" w:rsidR="00000000" w:rsidRPr="00000000">
        <w:rPr>
          <w:rFonts w:ascii="Roboto" w:cs="Roboto" w:eastAsia="Roboto" w:hAnsi="Roboto"/>
          <w:rtl w:val="0"/>
        </w:rPr>
        <w:t xml:space="preserve">Note : IPV6 for GCE instances is only supported in selective GCP regions. It is not supported in GCP Regions Amex leverages. When it does get supported, AMEX will have the capability to create v6 Firewall rules. Also, </w:t>
      </w:r>
      <w:hyperlink r:id="rId93">
        <w:r w:rsidDel="00000000" w:rsidR="00000000" w:rsidRPr="00000000">
          <w:rPr>
            <w:rFonts w:ascii="Roboto" w:cs="Roboto" w:eastAsia="Roboto" w:hAnsi="Roboto"/>
            <w:color w:val="1155cc"/>
            <w:u w:val="single"/>
            <w:rtl w:val="0"/>
          </w:rPr>
          <w:t xml:space="preserve">by default v6 traffic Ingress</w:t>
        </w:r>
      </w:hyperlink>
      <w:r w:rsidDel="00000000" w:rsidR="00000000" w:rsidRPr="00000000">
        <w:rPr>
          <w:rFonts w:ascii="Roboto" w:cs="Roboto" w:eastAsia="Roboto" w:hAnsi="Roboto"/>
          <w:rtl w:val="0"/>
        </w:rPr>
        <w:t xml:space="preserve"> into GCP is blocked.</w:t>
      </w:r>
    </w:p>
    <w:p w:rsidR="00000000" w:rsidDel="00000000" w:rsidP="00000000" w:rsidRDefault="00000000" w:rsidRPr="00000000" w14:paraId="00000799">
      <w:pPr>
        <w:rPr>
          <w:rFonts w:ascii="Roboto" w:cs="Roboto" w:eastAsia="Roboto" w:hAnsi="Roboto"/>
        </w:rPr>
      </w:pPr>
      <w:r w:rsidDel="00000000" w:rsidR="00000000" w:rsidRPr="00000000">
        <w:rPr>
          <w:rtl w:val="0"/>
        </w:rPr>
      </w:r>
    </w:p>
    <w:p w:rsidR="00000000" w:rsidDel="00000000" w:rsidP="00000000" w:rsidRDefault="00000000" w:rsidRPr="00000000" w14:paraId="0000079A">
      <w:pPr>
        <w:rPr>
          <w:rFonts w:ascii="Roboto" w:cs="Roboto" w:eastAsia="Roboto" w:hAnsi="Roboto"/>
        </w:rPr>
      </w:pPr>
      <w:r w:rsidDel="00000000" w:rsidR="00000000" w:rsidRPr="00000000">
        <w:rPr>
          <w:rFonts w:ascii="Roboto" w:cs="Roboto" w:eastAsia="Roboto" w:hAnsi="Roboto"/>
          <w:rtl w:val="0"/>
        </w:rPr>
        <w:t xml:space="preserve">Priority can be set on firewall rules. The firewall rule priority is an integer from 0 to 65535, inclusive. Lower integers indicate higher priorities. The relative priority of a firewall rule determines whether it is applicable when evaluated against others.</w:t>
      </w:r>
    </w:p>
    <w:p w:rsidR="00000000" w:rsidDel="00000000" w:rsidP="00000000" w:rsidRDefault="00000000" w:rsidRPr="00000000" w14:paraId="0000079B">
      <w:pPr>
        <w:rPr>
          <w:rFonts w:ascii="Roboto" w:cs="Roboto" w:eastAsia="Roboto" w:hAnsi="Roboto"/>
        </w:rPr>
      </w:pPr>
      <w:r w:rsidDel="00000000" w:rsidR="00000000" w:rsidRPr="00000000">
        <w:rPr>
          <w:rtl w:val="0"/>
        </w:rPr>
      </w:r>
    </w:p>
    <w:p w:rsidR="00000000" w:rsidDel="00000000" w:rsidP="00000000" w:rsidRDefault="00000000" w:rsidRPr="00000000" w14:paraId="0000079C">
      <w:pPr>
        <w:rPr>
          <w:rFonts w:ascii="Roboto" w:cs="Roboto" w:eastAsia="Roboto" w:hAnsi="Roboto"/>
        </w:rPr>
      </w:pPr>
      <w:r w:rsidDel="00000000" w:rsidR="00000000" w:rsidRPr="00000000">
        <w:rPr>
          <w:rFonts w:ascii="Roboto" w:cs="Roboto" w:eastAsia="Roboto" w:hAnsi="Roboto"/>
          <w:rtl w:val="0"/>
        </w:rPr>
        <w:t xml:space="preserve">The diagram below illustrates how sets of Firewall Rules are processed. The diagram does not include implied rules or default rules for a default network, as the processing logic only cares about processing the rules and is not concerned with how the rules were inserted into the stack of rules to process.</w:t>
      </w:r>
    </w:p>
    <w:p w:rsidR="00000000" w:rsidDel="00000000" w:rsidP="00000000" w:rsidRDefault="00000000" w:rsidRPr="00000000" w14:paraId="0000079D">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757738" cy="2569483"/>
            <wp:effectExtent b="0" l="0" r="0" t="0"/>
            <wp:docPr id="11" name="image1.png"/>
            <a:graphic>
              <a:graphicData uri="http://schemas.openxmlformats.org/drawingml/2006/picture">
                <pic:pic>
                  <pic:nvPicPr>
                    <pic:cNvPr id="0" name="image1.png"/>
                    <pic:cNvPicPr preferRelativeResize="0"/>
                  </pic:nvPicPr>
                  <pic:blipFill>
                    <a:blip r:embed="rId94"/>
                    <a:srcRect b="0" l="0" r="0" t="0"/>
                    <a:stretch>
                      <a:fillRect/>
                    </a:stretch>
                  </pic:blipFill>
                  <pic:spPr>
                    <a:xfrm>
                      <a:off x="0" y="0"/>
                      <a:ext cx="4757738" cy="2569483"/>
                    </a:xfrm>
                    <a:prstGeom prst="rect"/>
                    <a:ln/>
                  </pic:spPr>
                </pic:pic>
              </a:graphicData>
            </a:graphic>
          </wp:inline>
        </w:drawing>
      </w:r>
      <w:r w:rsidDel="00000000" w:rsidR="00000000" w:rsidRPr="00000000">
        <w:rPr>
          <w:rtl w:val="0"/>
        </w:rPr>
      </w:r>
    </w:p>
    <w:p w:rsidR="00000000" w:rsidDel="00000000" w:rsidP="00000000" w:rsidRDefault="00000000" w:rsidRPr="00000000" w14:paraId="0000079E">
      <w:pPr>
        <w:rPr>
          <w:rFonts w:ascii="Roboto" w:cs="Roboto" w:eastAsia="Roboto" w:hAnsi="Roboto"/>
        </w:rPr>
      </w:pPr>
      <w:r w:rsidDel="00000000" w:rsidR="00000000" w:rsidRPr="00000000">
        <w:rPr>
          <w:rtl w:val="0"/>
        </w:rPr>
      </w:r>
    </w:p>
    <w:p w:rsidR="00000000" w:rsidDel="00000000" w:rsidP="00000000" w:rsidRDefault="00000000" w:rsidRPr="00000000" w14:paraId="0000079F">
      <w:pPr>
        <w:rPr>
          <w:rFonts w:ascii="Roboto" w:cs="Roboto" w:eastAsia="Roboto" w:hAnsi="Roboto"/>
        </w:rPr>
      </w:pPr>
      <w:r w:rsidDel="00000000" w:rsidR="00000000" w:rsidRPr="00000000">
        <w:rPr>
          <w:rFonts w:ascii="Roboto" w:cs="Roboto" w:eastAsia="Roboto" w:hAnsi="Roboto"/>
          <w:rtl w:val="0"/>
        </w:rPr>
        <w:t xml:space="preserve">The network topology defined for AMEX GCP is the Shared VPC per environment. Options for an initial set of security focused  firewall rules AMEX may configure are:</w:t>
      </w:r>
    </w:p>
    <w:p w:rsidR="00000000" w:rsidDel="00000000" w:rsidP="00000000" w:rsidRDefault="00000000" w:rsidRPr="00000000" w14:paraId="000007A0">
      <w:pPr>
        <w:rPr>
          <w:rFonts w:ascii="Roboto" w:cs="Roboto" w:eastAsia="Roboto" w:hAnsi="Roboto"/>
        </w:rPr>
      </w:pPr>
      <w:r w:rsidDel="00000000" w:rsidR="00000000" w:rsidRPr="00000000">
        <w:rPr>
          <w:rtl w:val="0"/>
        </w:rPr>
      </w:r>
    </w:p>
    <w:p w:rsidR="00000000" w:rsidDel="00000000" w:rsidP="00000000" w:rsidRDefault="00000000" w:rsidRPr="00000000" w14:paraId="000007A1">
      <w:pPr>
        <w:rPr>
          <w:rFonts w:ascii="Roboto" w:cs="Roboto" w:eastAsia="Roboto" w:hAnsi="Roboto"/>
          <w:b w:val="1"/>
        </w:rPr>
      </w:pPr>
      <w:r w:rsidDel="00000000" w:rsidR="00000000" w:rsidRPr="00000000">
        <w:rPr>
          <w:rFonts w:ascii="Roboto" w:cs="Roboto" w:eastAsia="Roboto" w:hAnsi="Roboto"/>
          <w:b w:val="1"/>
          <w:rtl w:val="0"/>
        </w:rPr>
        <w:t xml:space="preserve">Production</w:t>
      </w:r>
    </w:p>
    <w:tbl>
      <w:tblPr>
        <w:tblStyle w:val="Table26"/>
        <w:tblW w:w="9385.156950672646" w:type="dxa"/>
        <w:jc w:val="left"/>
        <w:tblInd w:w="100.0" w:type="pct"/>
        <w:tblBorders>
          <w:top w:color="cfe2f3" w:space="0" w:sz="8" w:val="single"/>
          <w:left w:color="cfe2f3" w:space="0" w:sz="8" w:val="single"/>
          <w:bottom w:color="cfe2f3" w:space="0" w:sz="8" w:val="single"/>
          <w:right w:color="cfe2f3" w:space="0" w:sz="8" w:val="single"/>
          <w:insideH w:color="cfe2f3" w:space="0" w:sz="8" w:val="single"/>
          <w:insideV w:color="cfe2f3" w:space="0" w:sz="8" w:val="single"/>
        </w:tblBorders>
        <w:tblLayout w:type="fixed"/>
        <w:tblLook w:val="0600"/>
      </w:tblPr>
      <w:tblGrid>
        <w:gridCol w:w="765"/>
        <w:gridCol w:w="990"/>
        <w:gridCol w:w="585"/>
        <w:gridCol w:w="840"/>
        <w:gridCol w:w="1650"/>
        <w:gridCol w:w="1755"/>
        <w:gridCol w:w="2800.1569506726455"/>
        <w:tblGridChange w:id="0">
          <w:tblGrid>
            <w:gridCol w:w="765"/>
            <w:gridCol w:w="990"/>
            <w:gridCol w:w="585"/>
            <w:gridCol w:w="840"/>
            <w:gridCol w:w="1650"/>
            <w:gridCol w:w="1755"/>
            <w:gridCol w:w="2800.156950672645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3362b5"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240" w:lineRule="auto"/>
              <w:jc w:val="center"/>
              <w:rPr>
                <w:rFonts w:ascii="Roboto" w:cs="Roboto" w:eastAsia="Roboto" w:hAnsi="Roboto"/>
                <w:b w:val="1"/>
                <w:color w:val="ffffff"/>
                <w:sz w:val="18"/>
                <w:szCs w:val="18"/>
              </w:rPr>
            </w:pPr>
            <w:r w:rsidDel="00000000" w:rsidR="00000000" w:rsidRPr="00000000">
              <w:rPr>
                <w:rFonts w:ascii="Roboto" w:cs="Roboto" w:eastAsia="Roboto" w:hAnsi="Roboto"/>
                <w:b w:val="1"/>
                <w:color w:val="ffffff"/>
                <w:sz w:val="18"/>
                <w:szCs w:val="18"/>
                <w:rtl w:val="0"/>
              </w:rPr>
              <w:t xml:space="preserve">Action</w:t>
            </w:r>
          </w:p>
        </w:tc>
        <w:tc>
          <w:tcPr>
            <w:tcBorders>
              <w:top w:color="000000" w:space="0" w:sz="0" w:val="nil"/>
              <w:left w:color="000000" w:space="0" w:sz="0" w:val="nil"/>
              <w:bottom w:color="000000" w:space="0" w:sz="0" w:val="nil"/>
              <w:right w:color="000000" w:space="0" w:sz="0" w:val="nil"/>
            </w:tcBorders>
            <w:shd w:fill="3362b5"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240" w:lineRule="auto"/>
              <w:jc w:val="center"/>
              <w:rPr>
                <w:rFonts w:ascii="Roboto" w:cs="Roboto" w:eastAsia="Roboto" w:hAnsi="Roboto"/>
                <w:b w:val="1"/>
                <w:color w:val="ffffff"/>
                <w:sz w:val="18"/>
                <w:szCs w:val="18"/>
              </w:rPr>
            </w:pPr>
            <w:r w:rsidDel="00000000" w:rsidR="00000000" w:rsidRPr="00000000">
              <w:rPr>
                <w:rFonts w:ascii="Roboto" w:cs="Roboto" w:eastAsia="Roboto" w:hAnsi="Roboto"/>
                <w:b w:val="1"/>
                <w:color w:val="ffffff"/>
                <w:sz w:val="18"/>
                <w:szCs w:val="18"/>
                <w:rtl w:val="0"/>
              </w:rPr>
              <w:t xml:space="preserve">Direction</w:t>
            </w:r>
          </w:p>
        </w:tc>
        <w:tc>
          <w:tcPr>
            <w:tcBorders>
              <w:top w:color="000000" w:space="0" w:sz="0" w:val="nil"/>
              <w:left w:color="000000" w:space="0" w:sz="0" w:val="nil"/>
              <w:bottom w:color="000000" w:space="0" w:sz="0" w:val="nil"/>
              <w:right w:color="000000" w:space="0" w:sz="0" w:val="nil"/>
            </w:tcBorders>
            <w:shd w:fill="3362b5"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jc w:val="center"/>
              <w:rPr>
                <w:rFonts w:ascii="Roboto" w:cs="Roboto" w:eastAsia="Roboto" w:hAnsi="Roboto"/>
                <w:b w:val="1"/>
                <w:color w:val="ffffff"/>
                <w:sz w:val="18"/>
                <w:szCs w:val="18"/>
              </w:rPr>
            </w:pPr>
            <w:r w:rsidDel="00000000" w:rsidR="00000000" w:rsidRPr="00000000">
              <w:rPr>
                <w:rFonts w:ascii="Roboto" w:cs="Roboto" w:eastAsia="Roboto" w:hAnsi="Roboto"/>
                <w:b w:val="1"/>
                <w:color w:val="ffffff"/>
                <w:sz w:val="18"/>
                <w:szCs w:val="18"/>
                <w:rtl w:val="0"/>
              </w:rPr>
              <w:t xml:space="preserve">Port</w:t>
            </w:r>
          </w:p>
        </w:tc>
        <w:tc>
          <w:tcPr>
            <w:tcBorders>
              <w:top w:color="000000" w:space="0" w:sz="0" w:val="nil"/>
              <w:left w:color="000000" w:space="0" w:sz="0" w:val="nil"/>
              <w:bottom w:color="000000" w:space="0" w:sz="0" w:val="nil"/>
              <w:right w:color="000000" w:space="0" w:sz="0" w:val="nil"/>
            </w:tcBorders>
            <w:shd w:fill="3362b5"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jc w:val="center"/>
              <w:rPr>
                <w:rFonts w:ascii="Roboto" w:cs="Roboto" w:eastAsia="Roboto" w:hAnsi="Roboto"/>
                <w:b w:val="1"/>
                <w:color w:val="ffffff"/>
                <w:sz w:val="18"/>
                <w:szCs w:val="18"/>
              </w:rPr>
            </w:pPr>
            <w:r w:rsidDel="00000000" w:rsidR="00000000" w:rsidRPr="00000000">
              <w:rPr>
                <w:rFonts w:ascii="Roboto" w:cs="Roboto" w:eastAsia="Roboto" w:hAnsi="Roboto"/>
                <w:b w:val="1"/>
                <w:color w:val="ffffff"/>
                <w:sz w:val="18"/>
                <w:szCs w:val="18"/>
                <w:rtl w:val="0"/>
              </w:rPr>
              <w:t xml:space="preserve">Target</w:t>
            </w:r>
          </w:p>
        </w:tc>
        <w:tc>
          <w:tcPr>
            <w:tcBorders>
              <w:top w:color="000000" w:space="0" w:sz="0" w:val="nil"/>
              <w:left w:color="000000" w:space="0" w:sz="0" w:val="nil"/>
              <w:bottom w:color="000000" w:space="0" w:sz="0" w:val="nil"/>
              <w:right w:color="000000" w:space="0" w:sz="0" w:val="nil"/>
            </w:tcBorders>
            <w:shd w:fill="3362b5"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jc w:val="center"/>
              <w:rPr>
                <w:rFonts w:ascii="Roboto" w:cs="Roboto" w:eastAsia="Roboto" w:hAnsi="Roboto"/>
                <w:b w:val="1"/>
                <w:color w:val="ffffff"/>
                <w:sz w:val="18"/>
                <w:szCs w:val="18"/>
              </w:rPr>
            </w:pPr>
            <w:r w:rsidDel="00000000" w:rsidR="00000000" w:rsidRPr="00000000">
              <w:rPr>
                <w:rFonts w:ascii="Roboto" w:cs="Roboto" w:eastAsia="Roboto" w:hAnsi="Roboto"/>
                <w:b w:val="1"/>
                <w:color w:val="ffffff"/>
                <w:sz w:val="18"/>
                <w:szCs w:val="18"/>
                <w:rtl w:val="0"/>
              </w:rPr>
              <w:t xml:space="preserve">Filter</w:t>
            </w:r>
          </w:p>
        </w:tc>
        <w:tc>
          <w:tcPr>
            <w:tcBorders>
              <w:top w:color="000000" w:space="0" w:sz="0" w:val="nil"/>
              <w:left w:color="000000" w:space="0" w:sz="0" w:val="nil"/>
              <w:bottom w:color="000000" w:space="0" w:sz="0" w:val="nil"/>
              <w:right w:color="000000" w:space="0" w:sz="0" w:val="nil"/>
            </w:tcBorders>
            <w:shd w:fill="3362b5" w:val="clear"/>
            <w:tcMar>
              <w:top w:w="100.0" w:type="dxa"/>
              <w:left w:w="100.0" w:type="dxa"/>
              <w:bottom w:w="100.0" w:type="dxa"/>
              <w:right w:w="100.0" w:type="dxa"/>
            </w:tcMar>
            <w:vAlign w:val="top"/>
          </w:tcPr>
          <w:p w:rsidR="00000000" w:rsidDel="00000000" w:rsidP="00000000" w:rsidRDefault="00000000" w:rsidRPr="00000000" w14:paraId="000007A7">
            <w:pPr>
              <w:widowControl w:val="0"/>
              <w:spacing w:line="240" w:lineRule="auto"/>
              <w:jc w:val="center"/>
              <w:rPr>
                <w:rFonts w:ascii="Roboto" w:cs="Roboto" w:eastAsia="Roboto" w:hAnsi="Roboto"/>
                <w:b w:val="1"/>
                <w:color w:val="ffffff"/>
                <w:sz w:val="18"/>
                <w:szCs w:val="18"/>
              </w:rPr>
            </w:pPr>
            <w:r w:rsidDel="00000000" w:rsidR="00000000" w:rsidRPr="00000000">
              <w:rPr>
                <w:rFonts w:ascii="Roboto" w:cs="Roboto" w:eastAsia="Roboto" w:hAnsi="Roboto"/>
                <w:b w:val="1"/>
                <w:color w:val="ffffff"/>
                <w:sz w:val="18"/>
                <w:szCs w:val="18"/>
                <w:rtl w:val="0"/>
              </w:rPr>
              <w:t xml:space="preserve">Logging</w:t>
            </w:r>
          </w:p>
        </w:tc>
        <w:tc>
          <w:tcPr>
            <w:tcBorders>
              <w:top w:color="000000" w:space="0" w:sz="0" w:val="nil"/>
              <w:left w:color="000000" w:space="0" w:sz="0" w:val="nil"/>
              <w:bottom w:color="000000" w:space="0" w:sz="0" w:val="nil"/>
              <w:right w:color="000000" w:space="0" w:sz="0" w:val="nil"/>
            </w:tcBorders>
            <w:shd w:fill="3362b5" w:val="clear"/>
            <w:tcMar>
              <w:top w:w="100.0" w:type="dxa"/>
              <w:left w:w="100.0" w:type="dxa"/>
              <w:bottom w:w="100.0" w:type="dxa"/>
              <w:right w:w="100.0" w:type="dxa"/>
            </w:tcMar>
            <w:vAlign w:val="top"/>
          </w:tcPr>
          <w:p w:rsidR="00000000" w:rsidDel="00000000" w:rsidP="00000000" w:rsidRDefault="00000000" w:rsidRPr="00000000" w14:paraId="000007A8">
            <w:pPr>
              <w:widowControl w:val="0"/>
              <w:spacing w:line="240" w:lineRule="auto"/>
              <w:jc w:val="center"/>
              <w:rPr>
                <w:rFonts w:ascii="Roboto" w:cs="Roboto" w:eastAsia="Roboto" w:hAnsi="Roboto"/>
                <w:b w:val="1"/>
                <w:color w:val="ffffff"/>
                <w:sz w:val="18"/>
                <w:szCs w:val="18"/>
              </w:rPr>
            </w:pPr>
            <w:r w:rsidDel="00000000" w:rsidR="00000000" w:rsidRPr="00000000">
              <w:rPr>
                <w:rFonts w:ascii="Roboto" w:cs="Roboto" w:eastAsia="Roboto" w:hAnsi="Roboto"/>
                <w:b w:val="1"/>
                <w:color w:val="ffffff"/>
                <w:sz w:val="18"/>
                <w:szCs w:val="18"/>
                <w:rtl w:val="0"/>
              </w:rPr>
              <w:t xml:space="preserve">Reason</w:t>
            </w:r>
          </w:p>
        </w:tc>
      </w:tr>
      <w:tr>
        <w:trPr>
          <w:cantSplit w:val="0"/>
          <w:trHeight w:val="480" w:hRule="atLeast"/>
          <w:tblHeader w:val="0"/>
        </w:trPr>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A9">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Deny</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AA">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Ingress</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ALL</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ALL</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0.0.0.0/0</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AE">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On</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Recreate default behavior to enable logging</w:t>
            </w:r>
          </w:p>
        </w:tc>
      </w:tr>
      <w:tr>
        <w:trPr>
          <w:cantSplit w:val="0"/>
          <w:trHeight w:val="4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B0">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Deny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Egress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B2">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ALL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B3">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ALL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B4">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B5">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B6">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Block all egress and enable logging</w:t>
            </w:r>
          </w:p>
        </w:tc>
      </w:tr>
      <w:tr>
        <w:trPr>
          <w:cantSplit w:val="0"/>
          <w:trHeight w:val="975" w:hRule="atLeast"/>
          <w:tblHeader w:val="0"/>
        </w:trPr>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B7">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Allow</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Egress</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B9">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ALL</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BA">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ALL</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Patching, monitoring, heartbeat, private APIs VIP, approved on prem CIDR, VPC Subnet CIDRs</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On</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BD">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Allow VMs within VPC to egress to requisite services</w:t>
            </w:r>
          </w:p>
        </w:tc>
      </w:tr>
    </w:tbl>
    <w:p w:rsidR="00000000" w:rsidDel="00000000" w:rsidP="00000000" w:rsidRDefault="00000000" w:rsidRPr="00000000" w14:paraId="000007BE">
      <w:pPr>
        <w:rPr>
          <w:rFonts w:ascii="Roboto" w:cs="Roboto" w:eastAsia="Roboto" w:hAnsi="Roboto"/>
        </w:rPr>
      </w:pPr>
      <w:r w:rsidDel="00000000" w:rsidR="00000000" w:rsidRPr="00000000">
        <w:rPr>
          <w:rtl w:val="0"/>
        </w:rPr>
      </w:r>
    </w:p>
    <w:p w:rsidR="00000000" w:rsidDel="00000000" w:rsidP="00000000" w:rsidRDefault="00000000" w:rsidRPr="00000000" w14:paraId="000007BF">
      <w:pPr>
        <w:rPr>
          <w:rFonts w:ascii="Roboto" w:cs="Roboto" w:eastAsia="Roboto" w:hAnsi="Roboto"/>
        </w:rPr>
      </w:pPr>
      <w:r w:rsidDel="00000000" w:rsidR="00000000" w:rsidRPr="00000000">
        <w:rPr>
          <w:rFonts w:ascii="Roboto" w:cs="Roboto" w:eastAsia="Roboto" w:hAnsi="Roboto"/>
          <w:rtl w:val="0"/>
        </w:rPr>
        <w:t xml:space="preserve">Application teams could request specific Service Account firewall rules for production which allows appropriate ingress and egress. For example, if an application makes use of the Google Cloud Global Internal Load Balancer, then </w:t>
      </w:r>
      <w:hyperlink r:id="rId95">
        <w:r w:rsidDel="00000000" w:rsidR="00000000" w:rsidRPr="00000000">
          <w:rPr>
            <w:rFonts w:ascii="Roboto" w:cs="Roboto" w:eastAsia="Roboto" w:hAnsi="Roboto"/>
            <w:color w:val="1155cc"/>
            <w:u w:val="single"/>
            <w:rtl w:val="0"/>
          </w:rPr>
          <w:t xml:space="preserve">firewall rules</w:t>
        </w:r>
      </w:hyperlink>
      <w:r w:rsidDel="00000000" w:rsidR="00000000" w:rsidRPr="00000000">
        <w:rPr>
          <w:rFonts w:ascii="Roboto" w:cs="Roboto" w:eastAsia="Roboto" w:hAnsi="Roboto"/>
          <w:rtl w:val="0"/>
        </w:rPr>
        <w:t xml:space="preserve"> must be created to allow connection to/from the Load Balancer. </w:t>
      </w:r>
    </w:p>
    <w:p w:rsidR="00000000" w:rsidDel="00000000" w:rsidP="00000000" w:rsidRDefault="00000000" w:rsidRPr="00000000" w14:paraId="000007C0">
      <w:pPr>
        <w:rPr>
          <w:rFonts w:ascii="Roboto" w:cs="Roboto" w:eastAsia="Roboto" w:hAnsi="Roboto"/>
        </w:rPr>
      </w:pPr>
      <w:r w:rsidDel="00000000" w:rsidR="00000000" w:rsidRPr="00000000">
        <w:rPr>
          <w:rtl w:val="0"/>
        </w:rPr>
      </w:r>
    </w:p>
    <w:p w:rsidR="00000000" w:rsidDel="00000000" w:rsidP="00000000" w:rsidRDefault="00000000" w:rsidRPr="00000000" w14:paraId="000007C1">
      <w:pPr>
        <w:rPr>
          <w:rFonts w:ascii="Roboto" w:cs="Roboto" w:eastAsia="Roboto" w:hAnsi="Roboto"/>
          <w:b w:val="1"/>
        </w:rPr>
      </w:pPr>
      <w:r w:rsidDel="00000000" w:rsidR="00000000" w:rsidRPr="00000000">
        <w:rPr>
          <w:rFonts w:ascii="Roboto" w:cs="Roboto" w:eastAsia="Roboto" w:hAnsi="Roboto"/>
          <w:b w:val="1"/>
          <w:rtl w:val="0"/>
        </w:rPr>
        <w:t xml:space="preserve">Non-Production</w:t>
      </w:r>
    </w:p>
    <w:tbl>
      <w:tblPr>
        <w:tblStyle w:val="Table27"/>
        <w:tblW w:w="9385.156950672646" w:type="dxa"/>
        <w:jc w:val="left"/>
        <w:tblInd w:w="100.0" w:type="pct"/>
        <w:tblBorders>
          <w:top w:color="cfe2f3" w:space="0" w:sz="8" w:val="single"/>
          <w:left w:color="cfe2f3" w:space="0" w:sz="8" w:val="single"/>
          <w:bottom w:color="cfe2f3" w:space="0" w:sz="8" w:val="single"/>
          <w:right w:color="cfe2f3" w:space="0" w:sz="8" w:val="single"/>
          <w:insideH w:color="cfe2f3" w:space="0" w:sz="8" w:val="single"/>
          <w:insideV w:color="cfe2f3" w:space="0" w:sz="8" w:val="single"/>
        </w:tblBorders>
        <w:tblLayout w:type="fixed"/>
        <w:tblLook w:val="0600"/>
      </w:tblPr>
      <w:tblGrid>
        <w:gridCol w:w="1065"/>
        <w:gridCol w:w="990"/>
        <w:gridCol w:w="585"/>
        <w:gridCol w:w="870"/>
        <w:gridCol w:w="1380"/>
        <w:gridCol w:w="1695"/>
        <w:gridCol w:w="2800.1569506726455"/>
        <w:tblGridChange w:id="0">
          <w:tblGrid>
            <w:gridCol w:w="1065"/>
            <w:gridCol w:w="990"/>
            <w:gridCol w:w="585"/>
            <w:gridCol w:w="870"/>
            <w:gridCol w:w="1380"/>
            <w:gridCol w:w="1695"/>
            <w:gridCol w:w="2800.156950672645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3362b5" w:val="clear"/>
            <w:tcMar>
              <w:top w:w="100.0" w:type="dxa"/>
              <w:left w:w="100.0" w:type="dxa"/>
              <w:bottom w:w="100.0" w:type="dxa"/>
              <w:right w:w="100.0" w:type="dxa"/>
            </w:tcMar>
            <w:vAlign w:val="top"/>
          </w:tcPr>
          <w:p w:rsidR="00000000" w:rsidDel="00000000" w:rsidP="00000000" w:rsidRDefault="00000000" w:rsidRPr="00000000" w14:paraId="000007C2">
            <w:pPr>
              <w:widowControl w:val="0"/>
              <w:spacing w:line="240" w:lineRule="auto"/>
              <w:jc w:val="center"/>
              <w:rPr>
                <w:rFonts w:ascii="Roboto" w:cs="Roboto" w:eastAsia="Roboto" w:hAnsi="Roboto"/>
                <w:b w:val="1"/>
                <w:color w:val="ffffff"/>
                <w:sz w:val="18"/>
                <w:szCs w:val="18"/>
              </w:rPr>
            </w:pPr>
            <w:r w:rsidDel="00000000" w:rsidR="00000000" w:rsidRPr="00000000">
              <w:rPr>
                <w:rFonts w:ascii="Roboto" w:cs="Roboto" w:eastAsia="Roboto" w:hAnsi="Roboto"/>
                <w:b w:val="1"/>
                <w:color w:val="ffffff"/>
                <w:sz w:val="18"/>
                <w:szCs w:val="18"/>
                <w:rtl w:val="0"/>
              </w:rPr>
              <w:t xml:space="preserve">Action</w:t>
            </w:r>
          </w:p>
        </w:tc>
        <w:tc>
          <w:tcPr>
            <w:tcBorders>
              <w:top w:color="000000" w:space="0" w:sz="0" w:val="nil"/>
              <w:left w:color="000000" w:space="0" w:sz="0" w:val="nil"/>
              <w:bottom w:color="000000" w:space="0" w:sz="0" w:val="nil"/>
              <w:right w:color="000000" w:space="0" w:sz="0" w:val="nil"/>
            </w:tcBorders>
            <w:shd w:fill="3362b5" w:val="clear"/>
            <w:tcMar>
              <w:top w:w="100.0" w:type="dxa"/>
              <w:left w:w="100.0" w:type="dxa"/>
              <w:bottom w:w="100.0" w:type="dxa"/>
              <w:right w:w="100.0" w:type="dxa"/>
            </w:tcMar>
            <w:vAlign w:val="top"/>
          </w:tcPr>
          <w:p w:rsidR="00000000" w:rsidDel="00000000" w:rsidP="00000000" w:rsidRDefault="00000000" w:rsidRPr="00000000" w14:paraId="000007C3">
            <w:pPr>
              <w:widowControl w:val="0"/>
              <w:spacing w:line="240" w:lineRule="auto"/>
              <w:jc w:val="center"/>
              <w:rPr>
                <w:rFonts w:ascii="Roboto" w:cs="Roboto" w:eastAsia="Roboto" w:hAnsi="Roboto"/>
                <w:b w:val="1"/>
                <w:color w:val="ffffff"/>
                <w:sz w:val="18"/>
                <w:szCs w:val="18"/>
              </w:rPr>
            </w:pPr>
            <w:r w:rsidDel="00000000" w:rsidR="00000000" w:rsidRPr="00000000">
              <w:rPr>
                <w:rFonts w:ascii="Roboto" w:cs="Roboto" w:eastAsia="Roboto" w:hAnsi="Roboto"/>
                <w:b w:val="1"/>
                <w:color w:val="ffffff"/>
                <w:sz w:val="18"/>
                <w:szCs w:val="18"/>
                <w:rtl w:val="0"/>
              </w:rPr>
              <w:t xml:space="preserve">Direction</w:t>
            </w:r>
          </w:p>
        </w:tc>
        <w:tc>
          <w:tcPr>
            <w:tcBorders>
              <w:top w:color="000000" w:space="0" w:sz="0" w:val="nil"/>
              <w:left w:color="000000" w:space="0" w:sz="0" w:val="nil"/>
              <w:bottom w:color="000000" w:space="0" w:sz="0" w:val="nil"/>
              <w:right w:color="000000" w:space="0" w:sz="0" w:val="nil"/>
            </w:tcBorders>
            <w:shd w:fill="3362b5" w:val="clear"/>
            <w:tcMar>
              <w:top w:w="100.0" w:type="dxa"/>
              <w:left w:w="100.0" w:type="dxa"/>
              <w:bottom w:w="100.0" w:type="dxa"/>
              <w:right w:w="100.0" w:type="dxa"/>
            </w:tcMar>
            <w:vAlign w:val="top"/>
          </w:tcPr>
          <w:p w:rsidR="00000000" w:rsidDel="00000000" w:rsidP="00000000" w:rsidRDefault="00000000" w:rsidRPr="00000000" w14:paraId="000007C4">
            <w:pPr>
              <w:widowControl w:val="0"/>
              <w:spacing w:line="240" w:lineRule="auto"/>
              <w:jc w:val="center"/>
              <w:rPr>
                <w:rFonts w:ascii="Roboto" w:cs="Roboto" w:eastAsia="Roboto" w:hAnsi="Roboto"/>
                <w:b w:val="1"/>
                <w:color w:val="ffffff"/>
                <w:sz w:val="18"/>
                <w:szCs w:val="18"/>
              </w:rPr>
            </w:pPr>
            <w:r w:rsidDel="00000000" w:rsidR="00000000" w:rsidRPr="00000000">
              <w:rPr>
                <w:rFonts w:ascii="Roboto" w:cs="Roboto" w:eastAsia="Roboto" w:hAnsi="Roboto"/>
                <w:b w:val="1"/>
                <w:color w:val="ffffff"/>
                <w:sz w:val="18"/>
                <w:szCs w:val="18"/>
                <w:rtl w:val="0"/>
              </w:rPr>
              <w:t xml:space="preserve">Port</w:t>
            </w:r>
          </w:p>
        </w:tc>
        <w:tc>
          <w:tcPr>
            <w:tcBorders>
              <w:top w:color="000000" w:space="0" w:sz="0" w:val="nil"/>
              <w:left w:color="000000" w:space="0" w:sz="0" w:val="nil"/>
              <w:bottom w:color="000000" w:space="0" w:sz="0" w:val="nil"/>
              <w:right w:color="000000" w:space="0" w:sz="0" w:val="nil"/>
            </w:tcBorders>
            <w:shd w:fill="3362b5" w:val="clear"/>
            <w:tcMar>
              <w:top w:w="100.0" w:type="dxa"/>
              <w:left w:w="100.0" w:type="dxa"/>
              <w:bottom w:w="100.0" w:type="dxa"/>
              <w:right w:w="100.0" w:type="dxa"/>
            </w:tcMar>
            <w:vAlign w:val="top"/>
          </w:tcPr>
          <w:p w:rsidR="00000000" w:rsidDel="00000000" w:rsidP="00000000" w:rsidRDefault="00000000" w:rsidRPr="00000000" w14:paraId="000007C5">
            <w:pPr>
              <w:widowControl w:val="0"/>
              <w:spacing w:line="240" w:lineRule="auto"/>
              <w:jc w:val="center"/>
              <w:rPr>
                <w:rFonts w:ascii="Roboto" w:cs="Roboto" w:eastAsia="Roboto" w:hAnsi="Roboto"/>
                <w:b w:val="1"/>
                <w:color w:val="ffffff"/>
                <w:sz w:val="18"/>
                <w:szCs w:val="18"/>
              </w:rPr>
            </w:pPr>
            <w:r w:rsidDel="00000000" w:rsidR="00000000" w:rsidRPr="00000000">
              <w:rPr>
                <w:rFonts w:ascii="Roboto" w:cs="Roboto" w:eastAsia="Roboto" w:hAnsi="Roboto"/>
                <w:b w:val="1"/>
                <w:color w:val="ffffff"/>
                <w:sz w:val="18"/>
                <w:szCs w:val="18"/>
                <w:rtl w:val="0"/>
              </w:rPr>
              <w:t xml:space="preserve">Target</w:t>
            </w:r>
          </w:p>
        </w:tc>
        <w:tc>
          <w:tcPr>
            <w:tcBorders>
              <w:top w:color="000000" w:space="0" w:sz="0" w:val="nil"/>
              <w:left w:color="000000" w:space="0" w:sz="0" w:val="nil"/>
              <w:bottom w:color="000000" w:space="0" w:sz="0" w:val="nil"/>
              <w:right w:color="000000" w:space="0" w:sz="0" w:val="nil"/>
            </w:tcBorders>
            <w:shd w:fill="3362b5" w:val="clear"/>
            <w:tcMar>
              <w:top w:w="100.0" w:type="dxa"/>
              <w:left w:w="100.0" w:type="dxa"/>
              <w:bottom w:w="100.0" w:type="dxa"/>
              <w:right w:w="100.0" w:type="dxa"/>
            </w:tcMar>
            <w:vAlign w:val="top"/>
          </w:tcPr>
          <w:p w:rsidR="00000000" w:rsidDel="00000000" w:rsidP="00000000" w:rsidRDefault="00000000" w:rsidRPr="00000000" w14:paraId="000007C6">
            <w:pPr>
              <w:widowControl w:val="0"/>
              <w:spacing w:line="240" w:lineRule="auto"/>
              <w:jc w:val="center"/>
              <w:rPr>
                <w:rFonts w:ascii="Roboto" w:cs="Roboto" w:eastAsia="Roboto" w:hAnsi="Roboto"/>
                <w:b w:val="1"/>
                <w:color w:val="ffffff"/>
                <w:sz w:val="18"/>
                <w:szCs w:val="18"/>
              </w:rPr>
            </w:pPr>
            <w:r w:rsidDel="00000000" w:rsidR="00000000" w:rsidRPr="00000000">
              <w:rPr>
                <w:rFonts w:ascii="Roboto" w:cs="Roboto" w:eastAsia="Roboto" w:hAnsi="Roboto"/>
                <w:b w:val="1"/>
                <w:color w:val="ffffff"/>
                <w:sz w:val="18"/>
                <w:szCs w:val="18"/>
                <w:rtl w:val="0"/>
              </w:rPr>
              <w:t xml:space="preserve">Filter</w:t>
            </w:r>
          </w:p>
        </w:tc>
        <w:tc>
          <w:tcPr>
            <w:tcBorders>
              <w:top w:color="000000" w:space="0" w:sz="0" w:val="nil"/>
              <w:left w:color="000000" w:space="0" w:sz="0" w:val="nil"/>
              <w:bottom w:color="000000" w:space="0" w:sz="0" w:val="nil"/>
              <w:right w:color="000000" w:space="0" w:sz="0" w:val="nil"/>
            </w:tcBorders>
            <w:shd w:fill="3362b5"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240" w:lineRule="auto"/>
              <w:jc w:val="center"/>
              <w:rPr>
                <w:rFonts w:ascii="Roboto" w:cs="Roboto" w:eastAsia="Roboto" w:hAnsi="Roboto"/>
                <w:b w:val="1"/>
                <w:color w:val="ffffff"/>
                <w:sz w:val="18"/>
                <w:szCs w:val="18"/>
              </w:rPr>
            </w:pPr>
            <w:r w:rsidDel="00000000" w:rsidR="00000000" w:rsidRPr="00000000">
              <w:rPr>
                <w:rFonts w:ascii="Roboto" w:cs="Roboto" w:eastAsia="Roboto" w:hAnsi="Roboto"/>
                <w:b w:val="1"/>
                <w:color w:val="ffffff"/>
                <w:sz w:val="18"/>
                <w:szCs w:val="18"/>
                <w:rtl w:val="0"/>
              </w:rPr>
              <w:t xml:space="preserve">Logging</w:t>
            </w:r>
          </w:p>
        </w:tc>
        <w:tc>
          <w:tcPr>
            <w:tcBorders>
              <w:top w:color="000000" w:space="0" w:sz="0" w:val="nil"/>
              <w:left w:color="000000" w:space="0" w:sz="0" w:val="nil"/>
              <w:bottom w:color="000000" w:space="0" w:sz="0" w:val="nil"/>
              <w:right w:color="000000" w:space="0" w:sz="0" w:val="nil"/>
            </w:tcBorders>
            <w:shd w:fill="3362b5"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240" w:lineRule="auto"/>
              <w:jc w:val="center"/>
              <w:rPr>
                <w:rFonts w:ascii="Roboto" w:cs="Roboto" w:eastAsia="Roboto" w:hAnsi="Roboto"/>
                <w:b w:val="1"/>
                <w:color w:val="ffffff"/>
                <w:sz w:val="18"/>
                <w:szCs w:val="18"/>
              </w:rPr>
            </w:pPr>
            <w:r w:rsidDel="00000000" w:rsidR="00000000" w:rsidRPr="00000000">
              <w:rPr>
                <w:rFonts w:ascii="Roboto" w:cs="Roboto" w:eastAsia="Roboto" w:hAnsi="Roboto"/>
                <w:b w:val="1"/>
                <w:color w:val="ffffff"/>
                <w:sz w:val="18"/>
                <w:szCs w:val="18"/>
                <w:rtl w:val="0"/>
              </w:rPr>
              <w:t xml:space="preserve">Reason</w:t>
            </w:r>
          </w:p>
        </w:tc>
      </w:tr>
      <w:tr>
        <w:trPr>
          <w:cantSplit w:val="0"/>
          <w:trHeight w:val="480" w:hRule="atLeast"/>
          <w:tblHeader w:val="0"/>
        </w:trPr>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C9">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Deny</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CA">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Ingress</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CB">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ALL</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ALL</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CD">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0.0.0.0/0</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On</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Recreate default behavior to enable logging</w:t>
            </w:r>
          </w:p>
        </w:tc>
      </w:tr>
      <w:tr>
        <w:trPr>
          <w:cantSplit w:val="0"/>
          <w:trHeight w:val="4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0">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Deny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Egress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ALL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3">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ALL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4">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0.0.0.0/0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Block all egress and enable logging</w:t>
            </w:r>
          </w:p>
        </w:tc>
      </w:tr>
      <w:tr>
        <w:trPr>
          <w:cantSplit w:val="0"/>
          <w:trHeight w:val="480" w:hRule="atLeast"/>
          <w:tblHeader w:val="0"/>
        </w:trPr>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D7">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Allow</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Egress</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ALL</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ALL</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Patching, monitoring, heartbeat, private APIs VIP, approved on prem CIDR, VPC Subnet CIDRs</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On</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Allow VMs within VPC to egress to requisite services</w:t>
            </w:r>
          </w:p>
        </w:tc>
      </w:tr>
      <w:tr>
        <w:trPr>
          <w:cantSplit w:val="0"/>
          <w:trHeight w:val="480" w:hRule="atLeast"/>
          <w:tblHeader w:val="0"/>
        </w:trPr>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DE">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Allow</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Ingress</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22, 3389</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ALL</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Amex Corporate Range</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On</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7E4">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Allow SSH and RDP</w:t>
            </w:r>
          </w:p>
        </w:tc>
      </w:tr>
      <w:tr>
        <w:trPr>
          <w:cantSplit w:val="0"/>
          <w:trHeight w:val="4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E5">
            <w:pPr>
              <w:widowControl w:val="0"/>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Allow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E6">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Ingress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80, 443,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E8">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ALL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E9">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Amex Corporate Range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EA">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EB">
            <w:pPr>
              <w:widowControl w:val="0"/>
              <w:spacing w:line="240" w:lineRule="auto"/>
              <w:jc w:val="center"/>
              <w:rPr>
                <w:rFonts w:ascii="Roboto" w:cs="Roboto" w:eastAsia="Roboto" w:hAnsi="Roboto"/>
                <w:sz w:val="16"/>
                <w:szCs w:val="16"/>
              </w:rPr>
            </w:pPr>
            <w:r w:rsidDel="00000000" w:rsidR="00000000" w:rsidRPr="00000000">
              <w:rPr>
                <w:rFonts w:ascii="Roboto" w:cs="Roboto" w:eastAsia="Roboto" w:hAnsi="Roboto"/>
                <w:sz w:val="16"/>
                <w:szCs w:val="16"/>
                <w:rtl w:val="0"/>
              </w:rPr>
              <w:t xml:space="preserve">Allow ingress for HTTP/S from AMEX ranges</w:t>
            </w:r>
          </w:p>
        </w:tc>
      </w:tr>
    </w:tbl>
    <w:p w:rsidR="00000000" w:rsidDel="00000000" w:rsidP="00000000" w:rsidRDefault="00000000" w:rsidRPr="00000000" w14:paraId="000007EC">
      <w:pPr>
        <w:widowControl w:val="0"/>
        <w:rPr>
          <w:rFonts w:ascii="Roboto" w:cs="Roboto" w:eastAsia="Roboto" w:hAnsi="Roboto"/>
        </w:rPr>
      </w:pPr>
      <w:r w:rsidDel="00000000" w:rsidR="00000000" w:rsidRPr="00000000">
        <w:rPr>
          <w:rtl w:val="0"/>
        </w:rPr>
      </w:r>
    </w:p>
    <w:p w:rsidR="00000000" w:rsidDel="00000000" w:rsidP="00000000" w:rsidRDefault="00000000" w:rsidRPr="00000000" w14:paraId="000007ED">
      <w:pPr>
        <w:rPr>
          <w:rFonts w:ascii="Roboto" w:cs="Roboto" w:eastAsia="Roboto" w:hAnsi="Roboto"/>
        </w:rPr>
      </w:pPr>
      <w:r w:rsidDel="00000000" w:rsidR="00000000" w:rsidRPr="00000000">
        <w:rPr>
          <w:rFonts w:ascii="Roboto" w:cs="Roboto" w:eastAsia="Roboto" w:hAnsi="Roboto"/>
          <w:rtl w:val="0"/>
        </w:rPr>
        <w:t xml:space="preserve">Application teams could request specific Service Account firewall rules for non-production which allows appropriate ingress and egress.  Google’s default security posture has a default deny firewall rule to disallow all incoming traffic.  Our recommendation is that this be overridden with an explicit deny rule to enable the triggering of FW logs when a deny rule is enforced.  Failure to do this will result in the deny rules still being enforced, but not firewall logging of the event occurring.  </w:t>
      </w:r>
    </w:p>
    <w:p w:rsidR="00000000" w:rsidDel="00000000" w:rsidP="00000000" w:rsidRDefault="00000000" w:rsidRPr="00000000" w14:paraId="000007EE">
      <w:pPr>
        <w:rPr>
          <w:rFonts w:ascii="Roboto" w:cs="Roboto" w:eastAsia="Roboto" w:hAnsi="Roboto"/>
        </w:rPr>
      </w:pPr>
      <w:r w:rsidDel="00000000" w:rsidR="00000000" w:rsidRPr="00000000">
        <w:rPr>
          <w:rtl w:val="0"/>
        </w:rPr>
      </w:r>
    </w:p>
    <w:p w:rsidR="00000000" w:rsidDel="00000000" w:rsidP="00000000" w:rsidRDefault="00000000" w:rsidRPr="00000000" w14:paraId="000007EF">
      <w:pPr>
        <w:rPr>
          <w:rFonts w:ascii="Roboto" w:cs="Roboto" w:eastAsia="Roboto" w:hAnsi="Roboto"/>
        </w:rPr>
      </w:pPr>
      <w:r w:rsidDel="00000000" w:rsidR="00000000" w:rsidRPr="00000000">
        <w:rPr>
          <w:rFonts w:ascii="Roboto" w:cs="Roboto" w:eastAsia="Roboto" w:hAnsi="Roboto"/>
          <w:rtl w:val="0"/>
        </w:rPr>
        <w:t xml:space="preserve">All remote access connectivity will terminate directly into Amex’s on-premises sites.  No remote access connectivity will terminate directly into the GCP environment.  Additionally, Amex makes use of bastion hosts for production ssh and RDP access, to prevent lateral movement attacks from on premises to GCP.   It is recommended that to simplify security audits and policy, Amex utilizes this same architectural framework in GCP.</w:t>
      </w:r>
    </w:p>
    <w:p w:rsidR="00000000" w:rsidDel="00000000" w:rsidP="00000000" w:rsidRDefault="00000000" w:rsidRPr="00000000" w14:paraId="000007F0">
      <w:pPr>
        <w:rPr>
          <w:rFonts w:ascii="Roboto" w:cs="Roboto" w:eastAsia="Roboto" w:hAnsi="Roboto"/>
        </w:rPr>
      </w:pPr>
      <w:r w:rsidDel="00000000" w:rsidR="00000000" w:rsidRPr="00000000">
        <w:rPr>
          <w:rtl w:val="0"/>
        </w:rPr>
      </w:r>
    </w:p>
    <w:p w:rsidR="00000000" w:rsidDel="00000000" w:rsidP="00000000" w:rsidRDefault="00000000" w:rsidRPr="00000000" w14:paraId="000007F1">
      <w:pPr>
        <w:rPr>
          <w:rFonts w:ascii="Roboto" w:cs="Roboto" w:eastAsia="Roboto" w:hAnsi="Roboto"/>
          <w:color w:val="666666"/>
        </w:rPr>
      </w:pPr>
      <w:r w:rsidDel="00000000" w:rsidR="00000000" w:rsidRPr="00000000">
        <w:rPr>
          <w:rFonts w:ascii="Roboto" w:cs="Roboto" w:eastAsia="Roboto" w:hAnsi="Roboto"/>
          <w:color w:val="666666"/>
          <w:rtl w:val="0"/>
        </w:rPr>
        <w:t xml:space="preserve">Google PSO also recommends turning on VPC flow logs (on GCP subnets) and FW logs (on each FW rule created) to be turned on. This is so that any deny/allow rules are logged and any malicious actors/speakers traffic flows could be determined through log analysis. </w:t>
      </w:r>
    </w:p>
    <w:p w:rsidR="00000000" w:rsidDel="00000000" w:rsidP="00000000" w:rsidRDefault="00000000" w:rsidRPr="00000000" w14:paraId="000007F2">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7F3">
      <w:pPr>
        <w:pStyle w:val="Heading4"/>
        <w:spacing w:after="0" w:before="200" w:line="276" w:lineRule="auto"/>
        <w:ind w:right="0"/>
        <w:rPr>
          <w:rFonts w:ascii="Roboto" w:cs="Roboto" w:eastAsia="Roboto" w:hAnsi="Roboto"/>
          <w:b w:val="0"/>
          <w:i w:val="1"/>
          <w:sz w:val="26"/>
          <w:szCs w:val="26"/>
        </w:rPr>
      </w:pPr>
      <w:bookmarkStart w:colFirst="0" w:colLast="0" w:name="_8xri5ftyv3f8" w:id="73"/>
      <w:bookmarkEnd w:id="73"/>
      <w:r w:rsidDel="00000000" w:rsidR="00000000" w:rsidRPr="00000000">
        <w:rPr>
          <w:rFonts w:ascii="Roboto" w:cs="Roboto" w:eastAsia="Roboto" w:hAnsi="Roboto"/>
          <w:b w:val="0"/>
          <w:i w:val="1"/>
          <w:sz w:val="26"/>
          <w:szCs w:val="26"/>
          <w:rtl w:val="0"/>
        </w:rPr>
        <w:t xml:space="preserve">Firewall Layers</w:t>
      </w:r>
      <w:r w:rsidDel="00000000" w:rsidR="00000000" w:rsidRPr="00000000">
        <w:rPr>
          <w:rtl w:val="0"/>
        </w:rPr>
      </w:r>
    </w:p>
    <w:p w:rsidR="00000000" w:rsidDel="00000000" w:rsidP="00000000" w:rsidRDefault="00000000" w:rsidRPr="00000000" w14:paraId="000007F4">
      <w:pPr>
        <w:rPr>
          <w:rFonts w:ascii="Roboto" w:cs="Roboto" w:eastAsia="Roboto" w:hAnsi="Roboto"/>
        </w:rPr>
      </w:pPr>
      <w:r w:rsidDel="00000000" w:rsidR="00000000" w:rsidRPr="00000000">
        <w:rPr>
          <w:rtl w:val="0"/>
        </w:rPr>
      </w:r>
    </w:p>
    <w:p w:rsidR="00000000" w:rsidDel="00000000" w:rsidP="00000000" w:rsidRDefault="00000000" w:rsidRPr="00000000" w14:paraId="000007F5">
      <w:pPr>
        <w:rPr>
          <w:rFonts w:ascii="Roboto" w:cs="Roboto" w:eastAsia="Roboto" w:hAnsi="Roboto"/>
        </w:rPr>
      </w:pPr>
      <w:r w:rsidDel="00000000" w:rsidR="00000000" w:rsidRPr="00000000">
        <w:rPr>
          <w:rFonts w:ascii="Roboto" w:cs="Roboto" w:eastAsia="Roboto" w:hAnsi="Roboto"/>
          <w:rtl w:val="0"/>
        </w:rPr>
        <w:t xml:space="preserve">Along with options for source, destination and ports, firewall rules also have the ability to define a priority. Rules are evaluated from </w:t>
      </w:r>
      <w:r w:rsidDel="00000000" w:rsidR="00000000" w:rsidRPr="00000000">
        <w:rPr>
          <w:rFonts w:ascii="Roboto" w:cs="Roboto" w:eastAsia="Roboto" w:hAnsi="Roboto"/>
          <w:b w:val="1"/>
          <w:rtl w:val="0"/>
        </w:rPr>
        <w:t xml:space="preserve">lowest numerical</w:t>
      </w:r>
      <w:r w:rsidDel="00000000" w:rsidR="00000000" w:rsidRPr="00000000">
        <w:rPr>
          <w:rFonts w:ascii="Roboto" w:cs="Roboto" w:eastAsia="Roboto" w:hAnsi="Roboto"/>
          <w:rtl w:val="0"/>
        </w:rPr>
        <w:t xml:space="preserve"> (1) to </w:t>
      </w:r>
      <w:r w:rsidDel="00000000" w:rsidR="00000000" w:rsidRPr="00000000">
        <w:rPr>
          <w:rFonts w:ascii="Roboto" w:cs="Roboto" w:eastAsia="Roboto" w:hAnsi="Roboto"/>
          <w:b w:val="1"/>
          <w:rtl w:val="0"/>
        </w:rPr>
        <w:t xml:space="preserve">highest numerical</w:t>
      </w:r>
      <w:r w:rsidDel="00000000" w:rsidR="00000000" w:rsidRPr="00000000">
        <w:rPr>
          <w:rFonts w:ascii="Roboto" w:cs="Roboto" w:eastAsia="Roboto" w:hAnsi="Roboto"/>
          <w:rtl w:val="0"/>
        </w:rPr>
        <w:t xml:space="preserve"> (65535) value and stop processing with the first direct match to the rule. Rules with a lower numerical value are considered a higher priority.</w:t>
      </w:r>
    </w:p>
    <w:p w:rsidR="00000000" w:rsidDel="00000000" w:rsidP="00000000" w:rsidRDefault="00000000" w:rsidRPr="00000000" w14:paraId="000007F6">
      <w:pPr>
        <w:rPr>
          <w:rFonts w:ascii="Roboto" w:cs="Roboto" w:eastAsia="Roboto" w:hAnsi="Roboto"/>
        </w:rPr>
      </w:pPr>
      <w:r w:rsidDel="00000000" w:rsidR="00000000" w:rsidRPr="00000000">
        <w:rPr>
          <w:rtl w:val="0"/>
        </w:rPr>
      </w:r>
    </w:p>
    <w:p w:rsidR="00000000" w:rsidDel="00000000" w:rsidP="00000000" w:rsidRDefault="00000000" w:rsidRPr="00000000" w14:paraId="000007F7">
      <w:pPr>
        <w:rPr>
          <w:rFonts w:ascii="Roboto" w:cs="Roboto" w:eastAsia="Roboto" w:hAnsi="Roboto"/>
        </w:rPr>
      </w:pPr>
      <w:r w:rsidDel="00000000" w:rsidR="00000000" w:rsidRPr="00000000">
        <w:rPr>
          <w:rFonts w:ascii="Roboto" w:cs="Roboto" w:eastAsia="Roboto" w:hAnsi="Roboto"/>
          <w:rtl w:val="0"/>
        </w:rPr>
        <w:t xml:space="preserve">This affords the ability to layer </w:t>
      </w:r>
      <w:r w:rsidDel="00000000" w:rsidR="00000000" w:rsidRPr="00000000">
        <w:rPr>
          <w:rFonts w:ascii="Roboto" w:cs="Roboto" w:eastAsia="Roboto" w:hAnsi="Roboto"/>
          <w:b w:val="1"/>
          <w:rtl w:val="0"/>
        </w:rPr>
        <w:t xml:space="preserve">allow</w:t>
      </w:r>
      <w:r w:rsidDel="00000000" w:rsidR="00000000" w:rsidRPr="00000000">
        <w:rPr>
          <w:rFonts w:ascii="Roboto" w:cs="Roboto" w:eastAsia="Roboto" w:hAnsi="Roboto"/>
          <w:rtl w:val="0"/>
        </w:rPr>
        <w:t xml:space="preserve"> and </w:t>
      </w:r>
      <w:r w:rsidDel="00000000" w:rsidR="00000000" w:rsidRPr="00000000">
        <w:rPr>
          <w:rFonts w:ascii="Roboto" w:cs="Roboto" w:eastAsia="Roboto" w:hAnsi="Roboto"/>
          <w:b w:val="1"/>
          <w:rtl w:val="0"/>
        </w:rPr>
        <w:t xml:space="preserve">deny</w:t>
      </w:r>
      <w:r w:rsidDel="00000000" w:rsidR="00000000" w:rsidRPr="00000000">
        <w:rPr>
          <w:rFonts w:ascii="Roboto" w:cs="Roboto" w:eastAsia="Roboto" w:hAnsi="Roboto"/>
          <w:rtl w:val="0"/>
        </w:rPr>
        <w:t xml:space="preserve"> rules to reduce the number of rules and reduce the impact of an improperly tagged instance from elevating its access to other VMs.</w:t>
      </w:r>
    </w:p>
    <w:p w:rsidR="00000000" w:rsidDel="00000000" w:rsidP="00000000" w:rsidRDefault="00000000" w:rsidRPr="00000000" w14:paraId="000007F8">
      <w:pPr>
        <w:rPr>
          <w:rFonts w:ascii="Roboto" w:cs="Roboto" w:eastAsia="Roboto" w:hAnsi="Roboto"/>
        </w:rPr>
      </w:pPr>
      <w:r w:rsidDel="00000000" w:rsidR="00000000" w:rsidRPr="00000000">
        <w:rPr>
          <w:rtl w:val="0"/>
        </w:rPr>
      </w:r>
    </w:p>
    <w:p w:rsidR="00000000" w:rsidDel="00000000" w:rsidP="00000000" w:rsidRDefault="00000000" w:rsidRPr="00000000" w14:paraId="000007F9">
      <w:pPr>
        <w:rPr>
          <w:rFonts w:ascii="Roboto" w:cs="Roboto" w:eastAsia="Roboto" w:hAnsi="Roboto"/>
          <w:b w:val="1"/>
        </w:rPr>
      </w:pPr>
      <w:r w:rsidDel="00000000" w:rsidR="00000000" w:rsidRPr="00000000">
        <w:rPr>
          <w:rFonts w:ascii="Roboto" w:cs="Roboto" w:eastAsia="Roboto" w:hAnsi="Roboto"/>
          <w:rtl w:val="0"/>
        </w:rPr>
        <w:t xml:space="preserve">The table below outlines the layers that have been </w:t>
      </w:r>
      <w:r w:rsidDel="00000000" w:rsidR="00000000" w:rsidRPr="00000000">
        <w:rPr>
          <w:rFonts w:ascii="Roboto" w:cs="Roboto" w:eastAsia="Roboto" w:hAnsi="Roboto"/>
          <w:b w:val="1"/>
          <w:rtl w:val="0"/>
        </w:rPr>
        <w:t xml:space="preserve">proposed as a possible framework:</w:t>
      </w:r>
    </w:p>
    <w:p w:rsidR="00000000" w:rsidDel="00000000" w:rsidP="00000000" w:rsidRDefault="00000000" w:rsidRPr="00000000" w14:paraId="000007FA">
      <w:pPr>
        <w:rPr>
          <w:rFonts w:ascii="Roboto" w:cs="Roboto" w:eastAsia="Roboto" w:hAnsi="Roboto"/>
        </w:rPr>
      </w:pPr>
      <w:r w:rsidDel="00000000" w:rsidR="00000000" w:rsidRPr="00000000">
        <w:rPr>
          <w:rtl w:val="0"/>
        </w:rPr>
      </w:r>
    </w:p>
    <w:tbl>
      <w:tblPr>
        <w:tblStyle w:val="Table28"/>
        <w:tblW w:w="8865.0" w:type="dxa"/>
        <w:jc w:val="left"/>
        <w:tblInd w:w="80.0" w:type="pct"/>
        <w:tblBorders>
          <w:top w:color="a3a3a3" w:space="0" w:sz="8" w:val="single"/>
          <w:left w:color="a3a3a3" w:space="0" w:sz="8" w:val="single"/>
          <w:bottom w:color="a3a3a3" w:space="0" w:sz="8" w:val="single"/>
          <w:right w:color="a3a3a3" w:space="0" w:sz="8" w:val="single"/>
          <w:insideH w:color="a3a3a3" w:space="0" w:sz="8" w:val="single"/>
          <w:insideV w:color="a3a3a3" w:space="0" w:sz="8" w:val="single"/>
        </w:tblBorders>
        <w:tblLayout w:type="fixed"/>
        <w:tblLook w:val="0600"/>
      </w:tblPr>
      <w:tblGrid>
        <w:gridCol w:w="1950"/>
        <w:gridCol w:w="1485"/>
        <w:gridCol w:w="1950"/>
        <w:gridCol w:w="1590"/>
        <w:gridCol w:w="1890"/>
        <w:tblGridChange w:id="0">
          <w:tblGrid>
            <w:gridCol w:w="1950"/>
            <w:gridCol w:w="1485"/>
            <w:gridCol w:w="1950"/>
            <w:gridCol w:w="1590"/>
            <w:gridCol w:w="1890"/>
          </w:tblGrid>
        </w:tblGridChange>
      </w:tblGrid>
      <w:tr>
        <w:trPr>
          <w:cantSplit w:val="0"/>
          <w:trHeight w:val="420"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7FB">
            <w:pPr>
              <w:rPr>
                <w:rFonts w:ascii="Roboto" w:cs="Roboto" w:eastAsia="Roboto" w:hAnsi="Roboto"/>
              </w:rPr>
            </w:pPr>
            <w:r w:rsidDel="00000000" w:rsidR="00000000" w:rsidRPr="00000000">
              <w:rPr>
                <w:rFonts w:ascii="Roboto" w:cs="Roboto" w:eastAsia="Roboto" w:hAnsi="Roboto"/>
                <w:rtl w:val="0"/>
              </w:rPr>
              <w:t xml:space="preserve">0-9,999</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7FC">
            <w:pPr>
              <w:rPr>
                <w:rFonts w:ascii="Roboto" w:cs="Roboto" w:eastAsia="Roboto" w:hAnsi="Roboto"/>
              </w:rPr>
            </w:pPr>
            <w:r w:rsidDel="00000000" w:rsidR="00000000" w:rsidRPr="00000000">
              <w:rPr>
                <w:rFonts w:ascii="Roboto" w:cs="Roboto" w:eastAsia="Roboto" w:hAnsi="Roboto"/>
                <w:rtl w:val="0"/>
              </w:rPr>
              <w:t xml:space="preserve">10,000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7FD">
            <w:pPr>
              <w:rPr>
                <w:rFonts w:ascii="Roboto" w:cs="Roboto" w:eastAsia="Roboto" w:hAnsi="Roboto"/>
              </w:rPr>
            </w:pPr>
            <w:r w:rsidDel="00000000" w:rsidR="00000000" w:rsidRPr="00000000">
              <w:rPr>
                <w:rFonts w:ascii="Roboto" w:cs="Roboto" w:eastAsia="Roboto" w:hAnsi="Roboto"/>
                <w:rtl w:val="0"/>
              </w:rPr>
              <w:t xml:space="preserve">10,001-29,999</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7FE">
            <w:pPr>
              <w:rPr>
                <w:rFonts w:ascii="Roboto" w:cs="Roboto" w:eastAsia="Roboto" w:hAnsi="Roboto"/>
              </w:rPr>
            </w:pPr>
            <w:r w:rsidDel="00000000" w:rsidR="00000000" w:rsidRPr="00000000">
              <w:rPr>
                <w:rFonts w:ascii="Roboto" w:cs="Roboto" w:eastAsia="Roboto" w:hAnsi="Roboto"/>
                <w:rtl w:val="0"/>
              </w:rPr>
              <w:t xml:space="preserve">30,000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7FF">
            <w:pPr>
              <w:rPr>
                <w:rFonts w:ascii="Roboto" w:cs="Roboto" w:eastAsia="Roboto" w:hAnsi="Roboto"/>
              </w:rPr>
            </w:pPr>
            <w:r w:rsidDel="00000000" w:rsidR="00000000" w:rsidRPr="00000000">
              <w:rPr>
                <w:rFonts w:ascii="Roboto" w:cs="Roboto" w:eastAsia="Roboto" w:hAnsi="Roboto"/>
                <w:rtl w:val="0"/>
              </w:rPr>
              <w:t xml:space="preserve">30,001-65,530</w:t>
            </w:r>
          </w:p>
        </w:tc>
      </w:tr>
      <w:tr>
        <w:trPr>
          <w:cantSplit w:val="0"/>
          <w:trHeight w:val="2000"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800">
            <w:pPr>
              <w:rPr>
                <w:rFonts w:ascii="Roboto" w:cs="Roboto" w:eastAsia="Roboto" w:hAnsi="Roboto"/>
              </w:rPr>
            </w:pPr>
            <w:r w:rsidDel="00000000" w:rsidR="00000000" w:rsidRPr="00000000">
              <w:rPr>
                <w:rFonts w:ascii="Roboto" w:cs="Roboto" w:eastAsia="Roboto" w:hAnsi="Roboto"/>
                <w:rtl w:val="0"/>
              </w:rPr>
              <w:t xml:space="preserve">Global</w:t>
            </w:r>
          </w:p>
          <w:p w:rsidR="00000000" w:rsidDel="00000000" w:rsidP="00000000" w:rsidRDefault="00000000" w:rsidRPr="00000000" w14:paraId="00000801">
            <w:pPr>
              <w:rPr>
                <w:rFonts w:ascii="Roboto" w:cs="Roboto" w:eastAsia="Roboto" w:hAnsi="Roboto"/>
              </w:rPr>
            </w:pPr>
            <w:r w:rsidDel="00000000" w:rsidR="00000000" w:rsidRPr="00000000">
              <w:rPr>
                <w:rFonts w:ascii="Roboto" w:cs="Roboto" w:eastAsia="Roboto" w:hAnsi="Roboto"/>
                <w:rtl w:val="0"/>
              </w:rPr>
              <w:t xml:space="preserve">InterProject InterRegional</w:t>
            </w:r>
          </w:p>
          <w:p w:rsidR="00000000" w:rsidDel="00000000" w:rsidP="00000000" w:rsidRDefault="00000000" w:rsidRPr="00000000" w14:paraId="00000802">
            <w:pPr>
              <w:rPr>
                <w:rFonts w:ascii="Roboto" w:cs="Roboto" w:eastAsia="Roboto" w:hAnsi="Roboto"/>
              </w:rPr>
            </w:pPr>
            <w:r w:rsidDel="00000000" w:rsidR="00000000" w:rsidRPr="00000000">
              <w:rPr>
                <w:rFonts w:ascii="Roboto" w:cs="Roboto" w:eastAsia="Roboto" w:hAnsi="Roboto"/>
                <w:rtl w:val="0"/>
              </w:rPr>
              <w:t xml:space="preserve">(Cross Projects, Cross Regions)</w:t>
            </w:r>
          </w:p>
          <w:p w:rsidR="00000000" w:rsidDel="00000000" w:rsidP="00000000" w:rsidRDefault="00000000" w:rsidRPr="00000000" w14:paraId="00000803">
            <w:pPr>
              <w:rPr>
                <w:rFonts w:ascii="Roboto" w:cs="Roboto" w:eastAsia="Roboto" w:hAnsi="Roboto"/>
              </w:rPr>
            </w:pPr>
            <w:r w:rsidDel="00000000" w:rsidR="00000000" w:rsidRPr="00000000">
              <w:rPr>
                <w:rFonts w:ascii="Roboto" w:cs="Roboto" w:eastAsia="Roboto" w:hAnsi="Roboto"/>
                <w:rtl w:val="0"/>
              </w:rPr>
              <w:t xml:space="preserve">Source Ip/Subnet based</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804">
            <w:pPr>
              <w:rPr>
                <w:rFonts w:ascii="Roboto" w:cs="Roboto" w:eastAsia="Roboto" w:hAnsi="Roboto"/>
              </w:rPr>
            </w:pPr>
            <w:r w:rsidDel="00000000" w:rsidR="00000000" w:rsidRPr="00000000">
              <w:rPr>
                <w:rFonts w:ascii="Roboto" w:cs="Roboto" w:eastAsia="Roboto" w:hAnsi="Roboto"/>
                <w:rtl w:val="0"/>
              </w:rPr>
              <w:t xml:space="preserve">Project lockdown rules</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805">
            <w:pPr>
              <w:rPr>
                <w:rFonts w:ascii="Roboto" w:cs="Roboto" w:eastAsia="Roboto" w:hAnsi="Roboto"/>
              </w:rPr>
            </w:pPr>
            <w:r w:rsidDel="00000000" w:rsidR="00000000" w:rsidRPr="00000000">
              <w:rPr>
                <w:rFonts w:ascii="Roboto" w:cs="Roboto" w:eastAsia="Roboto" w:hAnsi="Roboto"/>
                <w:rtl w:val="0"/>
              </w:rPr>
              <w:t xml:space="preserve">IntraProject InterRegional </w:t>
            </w:r>
          </w:p>
          <w:p w:rsidR="00000000" w:rsidDel="00000000" w:rsidP="00000000" w:rsidRDefault="00000000" w:rsidRPr="00000000" w14:paraId="00000806">
            <w:pPr>
              <w:rPr>
                <w:rFonts w:ascii="Roboto" w:cs="Roboto" w:eastAsia="Roboto" w:hAnsi="Roboto"/>
              </w:rPr>
            </w:pPr>
            <w:r w:rsidDel="00000000" w:rsidR="00000000" w:rsidRPr="00000000">
              <w:rPr>
                <w:rFonts w:ascii="Roboto" w:cs="Roboto" w:eastAsia="Roboto" w:hAnsi="Roboto"/>
                <w:rtl w:val="0"/>
              </w:rPr>
              <w:t xml:space="preserve">(Single Project, Cross Regions)</w:t>
            </w:r>
          </w:p>
          <w:p w:rsidR="00000000" w:rsidDel="00000000" w:rsidP="00000000" w:rsidRDefault="00000000" w:rsidRPr="00000000" w14:paraId="00000807">
            <w:pPr>
              <w:rPr>
                <w:rFonts w:ascii="Roboto" w:cs="Roboto" w:eastAsia="Roboto" w:hAnsi="Roboto"/>
              </w:rPr>
            </w:pPr>
            <w:r w:rsidDel="00000000" w:rsidR="00000000" w:rsidRPr="00000000">
              <w:rPr>
                <w:rFonts w:ascii="Roboto" w:cs="Roboto" w:eastAsia="Roboto" w:hAnsi="Roboto"/>
                <w:rtl w:val="0"/>
              </w:rPr>
              <w:t xml:space="preserve">Source Tag Based</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808">
            <w:pPr>
              <w:rPr>
                <w:rFonts w:ascii="Roboto" w:cs="Roboto" w:eastAsia="Roboto" w:hAnsi="Roboto"/>
              </w:rPr>
            </w:pPr>
            <w:r w:rsidDel="00000000" w:rsidR="00000000" w:rsidRPr="00000000">
              <w:rPr>
                <w:rFonts w:ascii="Roboto" w:cs="Roboto" w:eastAsia="Roboto" w:hAnsi="Roboto"/>
                <w:rtl w:val="0"/>
              </w:rPr>
              <w:t xml:space="preserve">Regional Lockdown Rules</w:t>
            </w:r>
          </w:p>
          <w:p w:rsidR="00000000" w:rsidDel="00000000" w:rsidP="00000000" w:rsidRDefault="00000000" w:rsidRPr="00000000" w14:paraId="00000809">
            <w:pPr>
              <w:rPr>
                <w:rFonts w:ascii="Roboto" w:cs="Roboto" w:eastAsia="Roboto" w:hAnsi="Roboto"/>
              </w:rPr>
            </w:pPr>
            <w:r w:rsidDel="00000000" w:rsidR="00000000" w:rsidRPr="00000000">
              <w:rPr>
                <w:rFonts w:ascii="Roboto" w:cs="Roboto" w:eastAsia="Roboto" w:hAnsi="Roboto"/>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80A">
            <w:pPr>
              <w:rPr>
                <w:rFonts w:ascii="Roboto" w:cs="Roboto" w:eastAsia="Roboto" w:hAnsi="Roboto"/>
              </w:rPr>
            </w:pPr>
            <w:r w:rsidDel="00000000" w:rsidR="00000000" w:rsidRPr="00000000">
              <w:rPr>
                <w:rFonts w:ascii="Roboto" w:cs="Roboto" w:eastAsia="Roboto" w:hAnsi="Roboto"/>
                <w:rtl w:val="0"/>
              </w:rPr>
              <w:t xml:space="preserve">IntraProject IntraRegional</w:t>
            </w:r>
          </w:p>
          <w:p w:rsidR="00000000" w:rsidDel="00000000" w:rsidP="00000000" w:rsidRDefault="00000000" w:rsidRPr="00000000" w14:paraId="0000080B">
            <w:pPr>
              <w:rPr>
                <w:rFonts w:ascii="Roboto" w:cs="Roboto" w:eastAsia="Roboto" w:hAnsi="Roboto"/>
              </w:rPr>
            </w:pPr>
            <w:r w:rsidDel="00000000" w:rsidR="00000000" w:rsidRPr="00000000">
              <w:rPr>
                <w:rFonts w:ascii="Roboto" w:cs="Roboto" w:eastAsia="Roboto" w:hAnsi="Roboto"/>
                <w:rtl w:val="0"/>
              </w:rPr>
              <w:t xml:space="preserve">(Single Project, Single Region)</w:t>
            </w:r>
          </w:p>
          <w:p w:rsidR="00000000" w:rsidDel="00000000" w:rsidP="00000000" w:rsidRDefault="00000000" w:rsidRPr="00000000" w14:paraId="0000080C">
            <w:pPr>
              <w:rPr>
                <w:rFonts w:ascii="Roboto" w:cs="Roboto" w:eastAsia="Roboto" w:hAnsi="Roboto"/>
              </w:rPr>
            </w:pPr>
            <w:r w:rsidDel="00000000" w:rsidR="00000000" w:rsidRPr="00000000">
              <w:rPr>
                <w:rFonts w:ascii="Roboto" w:cs="Roboto" w:eastAsia="Roboto" w:hAnsi="Roboto"/>
                <w:rtl w:val="0"/>
              </w:rPr>
              <w:t xml:space="preserve">Rules</w:t>
            </w:r>
          </w:p>
          <w:p w:rsidR="00000000" w:rsidDel="00000000" w:rsidP="00000000" w:rsidRDefault="00000000" w:rsidRPr="00000000" w14:paraId="0000080D">
            <w:pPr>
              <w:rPr>
                <w:rFonts w:ascii="Roboto" w:cs="Roboto" w:eastAsia="Roboto" w:hAnsi="Roboto"/>
              </w:rPr>
            </w:pPr>
            <w:r w:rsidDel="00000000" w:rsidR="00000000" w:rsidRPr="00000000">
              <w:rPr>
                <w:rFonts w:ascii="Roboto" w:cs="Roboto" w:eastAsia="Roboto" w:hAnsi="Roboto"/>
                <w:rtl w:val="0"/>
              </w:rPr>
              <w:t xml:space="preserve">Source Tag Based</w:t>
            </w:r>
          </w:p>
        </w:tc>
      </w:tr>
    </w:tbl>
    <w:p w:rsidR="00000000" w:rsidDel="00000000" w:rsidP="00000000" w:rsidRDefault="00000000" w:rsidRPr="00000000" w14:paraId="0000080E">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80F">
      <w:pPr>
        <w:pStyle w:val="Heading5"/>
        <w:spacing w:after="0" w:before="160" w:lineRule="auto"/>
        <w:rPr>
          <w:rFonts w:ascii="Trebuchet MS" w:cs="Trebuchet MS" w:eastAsia="Trebuchet MS" w:hAnsi="Trebuchet MS"/>
          <w:b w:val="1"/>
        </w:rPr>
      </w:pPr>
      <w:bookmarkStart w:colFirst="0" w:colLast="0" w:name="_r2m04p3xecmq" w:id="74"/>
      <w:bookmarkEnd w:id="74"/>
      <w:r w:rsidDel="00000000" w:rsidR="00000000" w:rsidRPr="00000000">
        <w:rPr>
          <w:rFonts w:ascii="Trebuchet MS" w:cs="Trebuchet MS" w:eastAsia="Trebuchet MS" w:hAnsi="Trebuchet MS"/>
          <w:b w:val="1"/>
          <w:rtl w:val="0"/>
        </w:rPr>
        <w:t xml:space="preserve">Priority 0-9,999</w:t>
      </w:r>
    </w:p>
    <w:p w:rsidR="00000000" w:rsidDel="00000000" w:rsidP="00000000" w:rsidRDefault="00000000" w:rsidRPr="00000000" w14:paraId="00000810">
      <w:pPr>
        <w:rPr>
          <w:rFonts w:ascii="Roboto" w:cs="Roboto" w:eastAsia="Roboto" w:hAnsi="Roboto"/>
        </w:rPr>
      </w:pPr>
      <w:r w:rsidDel="00000000" w:rsidR="00000000" w:rsidRPr="00000000">
        <w:rPr>
          <w:rFonts w:ascii="Roboto" w:cs="Roboto" w:eastAsia="Roboto" w:hAnsi="Roboto"/>
          <w:rtl w:val="0"/>
        </w:rPr>
        <w:t xml:space="preserve">Reserved for Global rules:</w:t>
      </w:r>
    </w:p>
    <w:p w:rsidR="00000000" w:rsidDel="00000000" w:rsidP="00000000" w:rsidRDefault="00000000" w:rsidRPr="00000000" w14:paraId="00000811">
      <w:pPr>
        <w:numPr>
          <w:ilvl w:val="0"/>
          <w:numId w:val="91"/>
        </w:numPr>
        <w:ind w:left="720" w:hanging="360"/>
        <w:rPr>
          <w:rFonts w:ascii="Roboto" w:cs="Roboto" w:eastAsia="Roboto" w:hAnsi="Roboto"/>
        </w:rPr>
      </w:pPr>
      <w:r w:rsidDel="00000000" w:rsidR="00000000" w:rsidRPr="00000000">
        <w:rPr>
          <w:rFonts w:ascii="Roboto" w:cs="Roboto" w:eastAsia="Roboto" w:hAnsi="Roboto"/>
          <w:rtl w:val="0"/>
        </w:rPr>
        <w:t xml:space="preserve">Rules that allow for traffic from the Public Internet into GCP(exception)</w:t>
      </w:r>
    </w:p>
    <w:p w:rsidR="00000000" w:rsidDel="00000000" w:rsidP="00000000" w:rsidRDefault="00000000" w:rsidRPr="00000000" w14:paraId="00000812">
      <w:pPr>
        <w:numPr>
          <w:ilvl w:val="0"/>
          <w:numId w:val="91"/>
        </w:numPr>
        <w:ind w:left="720" w:hanging="360"/>
        <w:rPr>
          <w:rFonts w:ascii="Roboto" w:cs="Roboto" w:eastAsia="Roboto" w:hAnsi="Roboto"/>
        </w:rPr>
      </w:pPr>
      <w:r w:rsidDel="00000000" w:rsidR="00000000" w:rsidRPr="00000000">
        <w:rPr>
          <w:rFonts w:ascii="Roboto" w:cs="Roboto" w:eastAsia="Roboto" w:hAnsi="Roboto"/>
          <w:rtl w:val="0"/>
        </w:rPr>
        <w:t xml:space="preserve">Rules that allow for communication across different projects and different regions</w:t>
      </w:r>
    </w:p>
    <w:p w:rsidR="00000000" w:rsidDel="00000000" w:rsidP="00000000" w:rsidRDefault="00000000" w:rsidRPr="00000000" w14:paraId="00000813">
      <w:pPr>
        <w:rPr>
          <w:rFonts w:ascii="Roboto" w:cs="Roboto" w:eastAsia="Roboto" w:hAnsi="Roboto"/>
        </w:rPr>
      </w:pPr>
      <w:r w:rsidDel="00000000" w:rsidR="00000000" w:rsidRPr="00000000">
        <w:rPr>
          <w:rtl w:val="0"/>
        </w:rPr>
      </w:r>
    </w:p>
    <w:p w:rsidR="00000000" w:rsidDel="00000000" w:rsidP="00000000" w:rsidRDefault="00000000" w:rsidRPr="00000000" w14:paraId="00000814">
      <w:pPr>
        <w:rPr>
          <w:rFonts w:ascii="Roboto" w:cs="Roboto" w:eastAsia="Roboto" w:hAnsi="Roboto"/>
        </w:rPr>
      </w:pPr>
      <w:r w:rsidDel="00000000" w:rsidR="00000000" w:rsidRPr="00000000">
        <w:rPr>
          <w:rFonts w:ascii="Roboto" w:cs="Roboto" w:eastAsia="Roboto" w:hAnsi="Roboto"/>
          <w:rtl w:val="0"/>
        </w:rPr>
        <w:t xml:space="preserve">Rules within this priority range should be “ALLOW” rules and should use an IP/Subnet for its source. A Service account can be used as a source here as well, but network tags should not be used as a source within this priority range.</w:t>
      </w:r>
    </w:p>
    <w:p w:rsidR="00000000" w:rsidDel="00000000" w:rsidP="00000000" w:rsidRDefault="00000000" w:rsidRPr="00000000" w14:paraId="00000815">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816">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817">
      <w:pPr>
        <w:rPr>
          <w:rFonts w:ascii="Roboto" w:cs="Roboto" w:eastAsia="Roboto" w:hAnsi="Roboto"/>
        </w:rPr>
      </w:pPr>
      <w:r w:rsidDel="00000000" w:rsidR="00000000" w:rsidRPr="00000000">
        <w:rPr>
          <w:rFonts w:ascii="Roboto" w:cs="Roboto" w:eastAsia="Roboto" w:hAnsi="Roboto"/>
          <w:b w:val="1"/>
          <w:rtl w:val="0"/>
        </w:rPr>
        <w:t xml:space="preserve">Note</w:t>
      </w:r>
      <w:r w:rsidDel="00000000" w:rsidR="00000000" w:rsidRPr="00000000">
        <w:rPr>
          <w:rFonts w:ascii="Roboto" w:cs="Roboto" w:eastAsia="Roboto" w:hAnsi="Roboto"/>
          <w:rtl w:val="0"/>
        </w:rPr>
        <w:t xml:space="preserve"> : Cloud NAT will not be used today in AMEX’s design since internet communication from VM/Dataproc/GKE workloads is not allowed. All internet traffic must go through AMEX DC through the GCP PAN-VMSeries. </w:t>
      </w:r>
    </w:p>
    <w:p w:rsidR="00000000" w:rsidDel="00000000" w:rsidP="00000000" w:rsidRDefault="00000000" w:rsidRPr="00000000" w14:paraId="00000818">
      <w:pPr>
        <w:rPr>
          <w:rFonts w:ascii="Roboto" w:cs="Roboto" w:eastAsia="Roboto" w:hAnsi="Roboto"/>
        </w:rPr>
      </w:pPr>
      <w:r w:rsidDel="00000000" w:rsidR="00000000" w:rsidRPr="00000000">
        <w:rPr>
          <w:rtl w:val="0"/>
        </w:rPr>
      </w:r>
    </w:p>
    <w:p w:rsidR="00000000" w:rsidDel="00000000" w:rsidP="00000000" w:rsidRDefault="00000000" w:rsidRPr="00000000" w14:paraId="00000819">
      <w:pPr>
        <w:pStyle w:val="Heading5"/>
        <w:spacing w:after="0" w:before="160" w:lineRule="auto"/>
        <w:rPr>
          <w:rFonts w:ascii="Trebuchet MS" w:cs="Trebuchet MS" w:eastAsia="Trebuchet MS" w:hAnsi="Trebuchet MS"/>
          <w:b w:val="1"/>
        </w:rPr>
      </w:pPr>
      <w:bookmarkStart w:colFirst="0" w:colLast="0" w:name="_me81932tngm9" w:id="75"/>
      <w:bookmarkEnd w:id="75"/>
      <w:r w:rsidDel="00000000" w:rsidR="00000000" w:rsidRPr="00000000">
        <w:rPr>
          <w:rFonts w:ascii="Trebuchet MS" w:cs="Trebuchet MS" w:eastAsia="Trebuchet MS" w:hAnsi="Trebuchet MS"/>
          <w:b w:val="1"/>
          <w:rtl w:val="0"/>
        </w:rPr>
        <w:t xml:space="preserve">Priority 10,000</w:t>
      </w:r>
    </w:p>
    <w:p w:rsidR="00000000" w:rsidDel="00000000" w:rsidP="00000000" w:rsidRDefault="00000000" w:rsidRPr="00000000" w14:paraId="0000081A">
      <w:pPr>
        <w:rPr>
          <w:rFonts w:ascii="Roboto" w:cs="Roboto" w:eastAsia="Roboto" w:hAnsi="Roboto"/>
        </w:rPr>
      </w:pPr>
      <w:r w:rsidDel="00000000" w:rsidR="00000000" w:rsidRPr="00000000">
        <w:rPr>
          <w:rFonts w:ascii="Roboto" w:cs="Roboto" w:eastAsia="Roboto" w:hAnsi="Roboto"/>
          <w:rtl w:val="0"/>
        </w:rPr>
        <w:t xml:space="preserve">Reserved for Project Lockdown Rules</w:t>
      </w:r>
    </w:p>
    <w:p w:rsidR="00000000" w:rsidDel="00000000" w:rsidP="00000000" w:rsidRDefault="00000000" w:rsidRPr="00000000" w14:paraId="0000081B">
      <w:pPr>
        <w:rPr>
          <w:rFonts w:ascii="Roboto" w:cs="Roboto" w:eastAsia="Roboto" w:hAnsi="Roboto"/>
        </w:rPr>
      </w:pPr>
      <w:r w:rsidDel="00000000" w:rsidR="00000000" w:rsidRPr="00000000">
        <w:rPr>
          <w:rtl w:val="0"/>
        </w:rPr>
      </w:r>
    </w:p>
    <w:p w:rsidR="00000000" w:rsidDel="00000000" w:rsidP="00000000" w:rsidRDefault="00000000" w:rsidRPr="00000000" w14:paraId="0000081C">
      <w:pPr>
        <w:rPr>
          <w:rFonts w:ascii="Roboto" w:cs="Roboto" w:eastAsia="Roboto" w:hAnsi="Roboto"/>
        </w:rPr>
      </w:pPr>
      <w:r w:rsidDel="00000000" w:rsidR="00000000" w:rsidRPr="00000000">
        <w:rPr>
          <w:rFonts w:ascii="Roboto" w:cs="Roboto" w:eastAsia="Roboto" w:hAnsi="Roboto"/>
          <w:rtl w:val="0"/>
        </w:rPr>
        <w:t xml:space="preserve">Rules with a priority of 10,000 should be used to lock down access to a project. This allows for the use of source tags in rules with a priority of 10,001 or greater.</w:t>
      </w:r>
    </w:p>
    <w:p w:rsidR="00000000" w:rsidDel="00000000" w:rsidP="00000000" w:rsidRDefault="00000000" w:rsidRPr="00000000" w14:paraId="0000081D">
      <w:pPr>
        <w:rPr>
          <w:rFonts w:ascii="Roboto" w:cs="Roboto" w:eastAsia="Roboto" w:hAnsi="Roboto"/>
        </w:rPr>
      </w:pPr>
      <w:r w:rsidDel="00000000" w:rsidR="00000000" w:rsidRPr="00000000">
        <w:rPr>
          <w:rtl w:val="0"/>
        </w:rPr>
      </w:r>
    </w:p>
    <w:p w:rsidR="00000000" w:rsidDel="00000000" w:rsidP="00000000" w:rsidRDefault="00000000" w:rsidRPr="00000000" w14:paraId="0000081E">
      <w:pPr>
        <w:rPr>
          <w:rFonts w:ascii="Roboto" w:cs="Roboto" w:eastAsia="Roboto" w:hAnsi="Roboto"/>
        </w:rPr>
      </w:pPr>
      <w:r w:rsidDel="00000000" w:rsidR="00000000" w:rsidRPr="00000000">
        <w:rPr>
          <w:rFonts w:ascii="Roboto" w:cs="Roboto" w:eastAsia="Roboto" w:hAnsi="Roboto"/>
          <w:rtl w:val="0"/>
        </w:rPr>
        <w:t xml:space="preserve">An application/solution should have its own dedicated subnet space wherever possible. Applications/solutions that share subnets with other applications/solutions should use service accounts for firewall rules.</w:t>
      </w:r>
    </w:p>
    <w:p w:rsidR="00000000" w:rsidDel="00000000" w:rsidP="00000000" w:rsidRDefault="00000000" w:rsidRPr="00000000" w14:paraId="0000081F">
      <w:pPr>
        <w:rPr>
          <w:rFonts w:ascii="Roboto" w:cs="Roboto" w:eastAsia="Roboto" w:hAnsi="Roboto"/>
        </w:rPr>
      </w:pPr>
      <w:r w:rsidDel="00000000" w:rsidR="00000000" w:rsidRPr="00000000">
        <w:rPr>
          <w:rtl w:val="0"/>
        </w:rPr>
      </w:r>
    </w:p>
    <w:p w:rsidR="00000000" w:rsidDel="00000000" w:rsidP="00000000" w:rsidRDefault="00000000" w:rsidRPr="00000000" w14:paraId="00000820">
      <w:pPr>
        <w:rPr>
          <w:rFonts w:ascii="Roboto" w:cs="Roboto" w:eastAsia="Roboto" w:hAnsi="Roboto"/>
        </w:rPr>
      </w:pPr>
      <w:r w:rsidDel="00000000" w:rsidR="00000000" w:rsidRPr="00000000">
        <w:rPr>
          <w:rFonts w:ascii="Roboto" w:cs="Roboto" w:eastAsia="Roboto" w:hAnsi="Roboto"/>
          <w:rtl w:val="0"/>
        </w:rPr>
        <w:t xml:space="preserve">The source range for the lockdown rules should be all CIDR ranges except for the subnets that the project/solution is deployed in.</w:t>
      </w:r>
    </w:p>
    <w:p w:rsidR="00000000" w:rsidDel="00000000" w:rsidP="00000000" w:rsidRDefault="00000000" w:rsidRPr="00000000" w14:paraId="00000821">
      <w:pPr>
        <w:rPr>
          <w:rFonts w:ascii="Roboto" w:cs="Roboto" w:eastAsia="Roboto" w:hAnsi="Roboto"/>
        </w:rPr>
      </w:pPr>
      <w:r w:rsidDel="00000000" w:rsidR="00000000" w:rsidRPr="00000000">
        <w:rPr>
          <w:rtl w:val="0"/>
        </w:rPr>
      </w:r>
    </w:p>
    <w:p w:rsidR="00000000" w:rsidDel="00000000" w:rsidP="00000000" w:rsidRDefault="00000000" w:rsidRPr="00000000" w14:paraId="00000822">
      <w:pPr>
        <w:rPr>
          <w:rFonts w:ascii="Roboto" w:cs="Roboto" w:eastAsia="Roboto" w:hAnsi="Roboto"/>
        </w:rPr>
      </w:pPr>
      <w:r w:rsidDel="00000000" w:rsidR="00000000" w:rsidRPr="00000000">
        <w:rPr>
          <w:rFonts w:ascii="Roboto" w:cs="Roboto" w:eastAsia="Roboto" w:hAnsi="Roboto"/>
          <w:rtl w:val="0"/>
        </w:rPr>
        <w:t xml:space="preserve">The Target should be one of the following:</w:t>
      </w:r>
    </w:p>
    <w:p w:rsidR="00000000" w:rsidDel="00000000" w:rsidP="00000000" w:rsidRDefault="00000000" w:rsidRPr="00000000" w14:paraId="00000823">
      <w:pPr>
        <w:numPr>
          <w:ilvl w:val="0"/>
          <w:numId w:val="48"/>
        </w:numPr>
        <w:ind w:left="720" w:hanging="360"/>
        <w:rPr>
          <w:rFonts w:ascii="Roboto" w:cs="Roboto" w:eastAsia="Roboto" w:hAnsi="Roboto"/>
        </w:rPr>
      </w:pPr>
      <w:r w:rsidDel="00000000" w:rsidR="00000000" w:rsidRPr="00000000">
        <w:rPr>
          <w:rFonts w:ascii="Roboto" w:cs="Roboto" w:eastAsia="Roboto" w:hAnsi="Roboto"/>
          <w:rtl w:val="0"/>
        </w:rPr>
        <w:t xml:space="preserve">A project/solution specific tag</w:t>
      </w:r>
    </w:p>
    <w:p w:rsidR="00000000" w:rsidDel="00000000" w:rsidP="00000000" w:rsidRDefault="00000000" w:rsidRPr="00000000" w14:paraId="00000824">
      <w:pPr>
        <w:numPr>
          <w:ilvl w:val="0"/>
          <w:numId w:val="48"/>
        </w:numPr>
        <w:ind w:left="720" w:hanging="360"/>
        <w:rPr>
          <w:rFonts w:ascii="Roboto" w:cs="Roboto" w:eastAsia="Roboto" w:hAnsi="Roboto"/>
        </w:rPr>
      </w:pPr>
      <w:r w:rsidDel="00000000" w:rsidR="00000000" w:rsidRPr="00000000">
        <w:rPr>
          <w:rFonts w:ascii="Roboto" w:cs="Roboto" w:eastAsia="Roboto" w:hAnsi="Roboto"/>
          <w:rtl w:val="0"/>
        </w:rPr>
        <w:t xml:space="preserve">All of the Service Accounts used within the project/solution</w:t>
      </w:r>
    </w:p>
    <w:p w:rsidR="00000000" w:rsidDel="00000000" w:rsidP="00000000" w:rsidRDefault="00000000" w:rsidRPr="00000000" w14:paraId="00000825">
      <w:pPr>
        <w:numPr>
          <w:ilvl w:val="0"/>
          <w:numId w:val="48"/>
        </w:numPr>
        <w:ind w:left="720" w:hanging="360"/>
        <w:rPr>
          <w:rFonts w:ascii="Roboto" w:cs="Roboto" w:eastAsia="Roboto" w:hAnsi="Roboto"/>
        </w:rPr>
      </w:pPr>
      <w:r w:rsidDel="00000000" w:rsidR="00000000" w:rsidRPr="00000000">
        <w:rPr>
          <w:rFonts w:ascii="Roboto" w:cs="Roboto" w:eastAsia="Roboto" w:hAnsi="Roboto"/>
          <w:rtl w:val="0"/>
        </w:rPr>
        <w:t xml:space="preserve">All of the Tags used within the project/solution</w:t>
      </w:r>
    </w:p>
    <w:p w:rsidR="00000000" w:rsidDel="00000000" w:rsidP="00000000" w:rsidRDefault="00000000" w:rsidRPr="00000000" w14:paraId="00000826">
      <w:pPr>
        <w:rPr>
          <w:rFonts w:ascii="Roboto" w:cs="Roboto" w:eastAsia="Roboto" w:hAnsi="Roboto"/>
        </w:rPr>
      </w:pPr>
      <w:r w:rsidDel="00000000" w:rsidR="00000000" w:rsidRPr="00000000">
        <w:rPr>
          <w:rtl w:val="0"/>
        </w:rPr>
      </w:r>
    </w:p>
    <w:p w:rsidR="00000000" w:rsidDel="00000000" w:rsidP="00000000" w:rsidRDefault="00000000" w:rsidRPr="00000000" w14:paraId="00000827">
      <w:pPr>
        <w:pStyle w:val="Heading5"/>
        <w:spacing w:after="0" w:before="160" w:lineRule="auto"/>
        <w:rPr>
          <w:rFonts w:ascii="Trebuchet MS" w:cs="Trebuchet MS" w:eastAsia="Trebuchet MS" w:hAnsi="Trebuchet MS"/>
          <w:b w:val="1"/>
        </w:rPr>
      </w:pPr>
      <w:bookmarkStart w:colFirst="0" w:colLast="0" w:name="_qffr3g6o41wt" w:id="76"/>
      <w:bookmarkEnd w:id="76"/>
      <w:r w:rsidDel="00000000" w:rsidR="00000000" w:rsidRPr="00000000">
        <w:rPr>
          <w:rFonts w:ascii="Trebuchet MS" w:cs="Trebuchet MS" w:eastAsia="Trebuchet MS" w:hAnsi="Trebuchet MS"/>
          <w:b w:val="1"/>
          <w:rtl w:val="0"/>
        </w:rPr>
        <w:t xml:space="preserve">Priority 10,001-29,999</w:t>
      </w:r>
    </w:p>
    <w:p w:rsidR="00000000" w:rsidDel="00000000" w:rsidP="00000000" w:rsidRDefault="00000000" w:rsidRPr="00000000" w14:paraId="00000828">
      <w:pPr>
        <w:rPr>
          <w:rFonts w:ascii="Roboto" w:cs="Roboto" w:eastAsia="Roboto" w:hAnsi="Roboto"/>
        </w:rPr>
      </w:pPr>
      <w:r w:rsidDel="00000000" w:rsidR="00000000" w:rsidRPr="00000000">
        <w:rPr>
          <w:rFonts w:ascii="Roboto" w:cs="Roboto" w:eastAsia="Roboto" w:hAnsi="Roboto"/>
          <w:rtl w:val="0"/>
        </w:rPr>
        <w:t xml:space="preserve">Reserved for IntraProject InterRegional Rules:</w:t>
      </w:r>
    </w:p>
    <w:p w:rsidR="00000000" w:rsidDel="00000000" w:rsidP="00000000" w:rsidRDefault="00000000" w:rsidRPr="00000000" w14:paraId="00000829">
      <w:pPr>
        <w:numPr>
          <w:ilvl w:val="0"/>
          <w:numId w:val="109"/>
        </w:numPr>
        <w:ind w:left="720" w:hanging="360"/>
        <w:rPr>
          <w:rFonts w:ascii="Roboto" w:cs="Roboto" w:eastAsia="Roboto" w:hAnsi="Roboto"/>
        </w:rPr>
      </w:pPr>
      <w:r w:rsidDel="00000000" w:rsidR="00000000" w:rsidRPr="00000000">
        <w:rPr>
          <w:rFonts w:ascii="Roboto" w:cs="Roboto" w:eastAsia="Roboto" w:hAnsi="Roboto"/>
          <w:rtl w:val="0"/>
        </w:rPr>
        <w:t xml:space="preserve">Rules that allow for communication within a specific project across regions</w:t>
      </w:r>
    </w:p>
    <w:p w:rsidR="00000000" w:rsidDel="00000000" w:rsidP="00000000" w:rsidRDefault="00000000" w:rsidRPr="00000000" w14:paraId="0000082A">
      <w:pPr>
        <w:rPr>
          <w:rFonts w:ascii="Roboto" w:cs="Roboto" w:eastAsia="Roboto" w:hAnsi="Roboto"/>
        </w:rPr>
      </w:pPr>
      <w:r w:rsidDel="00000000" w:rsidR="00000000" w:rsidRPr="00000000">
        <w:rPr>
          <w:rtl w:val="0"/>
        </w:rPr>
      </w:r>
    </w:p>
    <w:p w:rsidR="00000000" w:rsidDel="00000000" w:rsidP="00000000" w:rsidRDefault="00000000" w:rsidRPr="00000000" w14:paraId="0000082B">
      <w:pPr>
        <w:rPr>
          <w:rFonts w:ascii="Roboto" w:cs="Roboto" w:eastAsia="Roboto" w:hAnsi="Roboto"/>
        </w:rPr>
      </w:pPr>
      <w:r w:rsidDel="00000000" w:rsidR="00000000" w:rsidRPr="00000000">
        <w:rPr>
          <w:rFonts w:ascii="Roboto" w:cs="Roboto" w:eastAsia="Roboto" w:hAnsi="Roboto"/>
          <w:rtl w:val="0"/>
        </w:rPr>
        <w:t xml:space="preserve">Rules within this priority range should be “ALLOW” rules and should use Service Accounts or Tags for its source. Service accounts should be preferred and Tags should only be used when absolutely necessary. </w:t>
      </w:r>
    </w:p>
    <w:p w:rsidR="00000000" w:rsidDel="00000000" w:rsidP="00000000" w:rsidRDefault="00000000" w:rsidRPr="00000000" w14:paraId="0000082C">
      <w:pPr>
        <w:rPr>
          <w:rFonts w:ascii="Roboto" w:cs="Roboto" w:eastAsia="Roboto" w:hAnsi="Roboto"/>
        </w:rPr>
      </w:pPr>
      <w:r w:rsidDel="00000000" w:rsidR="00000000" w:rsidRPr="00000000">
        <w:rPr>
          <w:rtl w:val="0"/>
        </w:rPr>
      </w:r>
    </w:p>
    <w:p w:rsidR="00000000" w:rsidDel="00000000" w:rsidP="00000000" w:rsidRDefault="00000000" w:rsidRPr="00000000" w14:paraId="0000082D">
      <w:pPr>
        <w:pStyle w:val="Heading5"/>
        <w:spacing w:after="0" w:before="160" w:lineRule="auto"/>
        <w:rPr>
          <w:rFonts w:ascii="Trebuchet MS" w:cs="Trebuchet MS" w:eastAsia="Trebuchet MS" w:hAnsi="Trebuchet MS"/>
          <w:b w:val="1"/>
        </w:rPr>
      </w:pPr>
      <w:bookmarkStart w:colFirst="0" w:colLast="0" w:name="_utk0qnr4ywl2" w:id="77"/>
      <w:bookmarkEnd w:id="77"/>
      <w:r w:rsidDel="00000000" w:rsidR="00000000" w:rsidRPr="00000000">
        <w:rPr>
          <w:rFonts w:ascii="Trebuchet MS" w:cs="Trebuchet MS" w:eastAsia="Trebuchet MS" w:hAnsi="Trebuchet MS"/>
          <w:b w:val="1"/>
          <w:rtl w:val="0"/>
        </w:rPr>
        <w:t xml:space="preserve">Priority 30,000</w:t>
      </w:r>
    </w:p>
    <w:p w:rsidR="00000000" w:rsidDel="00000000" w:rsidP="00000000" w:rsidRDefault="00000000" w:rsidRPr="00000000" w14:paraId="0000082E">
      <w:pPr>
        <w:rPr>
          <w:rFonts w:ascii="Roboto" w:cs="Roboto" w:eastAsia="Roboto" w:hAnsi="Roboto"/>
        </w:rPr>
      </w:pPr>
      <w:r w:rsidDel="00000000" w:rsidR="00000000" w:rsidRPr="00000000">
        <w:rPr>
          <w:rFonts w:ascii="Roboto" w:cs="Roboto" w:eastAsia="Roboto" w:hAnsi="Roboto"/>
          <w:rtl w:val="0"/>
        </w:rPr>
        <w:t xml:space="preserve">Reserved for Regional Lockdown Rules</w:t>
      </w:r>
    </w:p>
    <w:p w:rsidR="00000000" w:rsidDel="00000000" w:rsidP="00000000" w:rsidRDefault="00000000" w:rsidRPr="00000000" w14:paraId="0000082F">
      <w:pPr>
        <w:rPr>
          <w:rFonts w:ascii="Roboto" w:cs="Roboto" w:eastAsia="Roboto" w:hAnsi="Roboto"/>
        </w:rPr>
      </w:pPr>
      <w:r w:rsidDel="00000000" w:rsidR="00000000" w:rsidRPr="00000000">
        <w:rPr>
          <w:rtl w:val="0"/>
        </w:rPr>
      </w:r>
    </w:p>
    <w:p w:rsidR="00000000" w:rsidDel="00000000" w:rsidP="00000000" w:rsidRDefault="00000000" w:rsidRPr="00000000" w14:paraId="00000830">
      <w:pPr>
        <w:rPr>
          <w:rFonts w:ascii="Roboto" w:cs="Roboto" w:eastAsia="Roboto" w:hAnsi="Roboto"/>
        </w:rPr>
      </w:pPr>
      <w:r w:rsidDel="00000000" w:rsidR="00000000" w:rsidRPr="00000000">
        <w:rPr>
          <w:rFonts w:ascii="Roboto" w:cs="Roboto" w:eastAsia="Roboto" w:hAnsi="Roboto"/>
          <w:rtl w:val="0"/>
        </w:rPr>
        <w:t xml:space="preserve">Rules with a priority of 30,000 should be used to lock down access between regions. This allows for the ability to consolidate multiple rules that would normally be needed to allow for traffic only within a region into a single rule.</w:t>
      </w:r>
    </w:p>
    <w:p w:rsidR="00000000" w:rsidDel="00000000" w:rsidP="00000000" w:rsidRDefault="00000000" w:rsidRPr="00000000" w14:paraId="00000831">
      <w:pPr>
        <w:rPr>
          <w:rFonts w:ascii="Roboto" w:cs="Roboto" w:eastAsia="Roboto" w:hAnsi="Roboto"/>
        </w:rPr>
      </w:pPr>
      <w:r w:rsidDel="00000000" w:rsidR="00000000" w:rsidRPr="00000000">
        <w:rPr>
          <w:rtl w:val="0"/>
        </w:rPr>
      </w:r>
    </w:p>
    <w:p w:rsidR="00000000" w:rsidDel="00000000" w:rsidP="00000000" w:rsidRDefault="00000000" w:rsidRPr="00000000" w14:paraId="00000832">
      <w:pPr>
        <w:rPr>
          <w:rFonts w:ascii="Roboto" w:cs="Roboto" w:eastAsia="Roboto" w:hAnsi="Roboto"/>
        </w:rPr>
      </w:pPr>
      <w:r w:rsidDel="00000000" w:rsidR="00000000" w:rsidRPr="00000000">
        <w:rPr>
          <w:rFonts w:ascii="Roboto" w:cs="Roboto" w:eastAsia="Roboto" w:hAnsi="Roboto"/>
          <w:rtl w:val="0"/>
        </w:rPr>
        <w:t xml:space="preserve">The source range for the Regional Lockdown rules should be all CIDR ranges except for the range for a particular region.</w:t>
      </w:r>
    </w:p>
    <w:p w:rsidR="00000000" w:rsidDel="00000000" w:rsidP="00000000" w:rsidRDefault="00000000" w:rsidRPr="00000000" w14:paraId="00000833">
      <w:pPr>
        <w:rPr>
          <w:rFonts w:ascii="Roboto" w:cs="Roboto" w:eastAsia="Roboto" w:hAnsi="Roboto"/>
        </w:rPr>
      </w:pPr>
      <w:r w:rsidDel="00000000" w:rsidR="00000000" w:rsidRPr="00000000">
        <w:rPr>
          <w:rtl w:val="0"/>
        </w:rPr>
      </w:r>
    </w:p>
    <w:p w:rsidR="00000000" w:rsidDel="00000000" w:rsidP="00000000" w:rsidRDefault="00000000" w:rsidRPr="00000000" w14:paraId="00000834">
      <w:pPr>
        <w:rPr>
          <w:rFonts w:ascii="Roboto" w:cs="Roboto" w:eastAsia="Roboto" w:hAnsi="Roboto"/>
        </w:rPr>
      </w:pPr>
      <w:r w:rsidDel="00000000" w:rsidR="00000000" w:rsidRPr="00000000">
        <w:rPr>
          <w:rFonts w:ascii="Roboto" w:cs="Roboto" w:eastAsia="Roboto" w:hAnsi="Roboto"/>
          <w:rtl w:val="0"/>
        </w:rPr>
        <w:t xml:space="preserve">The Target should be one of the following:</w:t>
      </w:r>
    </w:p>
    <w:p w:rsidR="00000000" w:rsidDel="00000000" w:rsidP="00000000" w:rsidRDefault="00000000" w:rsidRPr="00000000" w14:paraId="00000835">
      <w:pPr>
        <w:numPr>
          <w:ilvl w:val="0"/>
          <w:numId w:val="49"/>
        </w:numPr>
        <w:ind w:left="720" w:hanging="360"/>
        <w:rPr>
          <w:rFonts w:ascii="Roboto" w:cs="Roboto" w:eastAsia="Roboto" w:hAnsi="Roboto"/>
        </w:rPr>
      </w:pPr>
      <w:r w:rsidDel="00000000" w:rsidR="00000000" w:rsidRPr="00000000">
        <w:rPr>
          <w:rFonts w:ascii="Roboto" w:cs="Roboto" w:eastAsia="Roboto" w:hAnsi="Roboto"/>
          <w:rtl w:val="0"/>
        </w:rPr>
        <w:t xml:space="preserve">A regional specific tag</w:t>
      </w:r>
    </w:p>
    <w:p w:rsidR="00000000" w:rsidDel="00000000" w:rsidP="00000000" w:rsidRDefault="00000000" w:rsidRPr="00000000" w14:paraId="00000836">
      <w:pPr>
        <w:numPr>
          <w:ilvl w:val="0"/>
          <w:numId w:val="49"/>
        </w:numPr>
        <w:ind w:left="720" w:hanging="360"/>
        <w:rPr>
          <w:rFonts w:ascii="Roboto" w:cs="Roboto" w:eastAsia="Roboto" w:hAnsi="Roboto"/>
        </w:rPr>
      </w:pPr>
      <w:r w:rsidDel="00000000" w:rsidR="00000000" w:rsidRPr="00000000">
        <w:rPr>
          <w:rFonts w:ascii="Roboto" w:cs="Roboto" w:eastAsia="Roboto" w:hAnsi="Roboto"/>
          <w:rtl w:val="0"/>
        </w:rPr>
        <w:t xml:space="preserve">All of the Service Accounts used within a specific region</w:t>
      </w:r>
    </w:p>
    <w:p w:rsidR="00000000" w:rsidDel="00000000" w:rsidP="00000000" w:rsidRDefault="00000000" w:rsidRPr="00000000" w14:paraId="00000837">
      <w:pPr>
        <w:numPr>
          <w:ilvl w:val="0"/>
          <w:numId w:val="49"/>
        </w:numPr>
        <w:ind w:left="720" w:hanging="360"/>
        <w:rPr>
          <w:rFonts w:ascii="Roboto" w:cs="Roboto" w:eastAsia="Roboto" w:hAnsi="Roboto"/>
        </w:rPr>
      </w:pPr>
      <w:r w:rsidDel="00000000" w:rsidR="00000000" w:rsidRPr="00000000">
        <w:rPr>
          <w:rFonts w:ascii="Roboto" w:cs="Roboto" w:eastAsia="Roboto" w:hAnsi="Roboto"/>
          <w:rtl w:val="0"/>
        </w:rPr>
        <w:t xml:space="preserve">All of the Tags used within a specific region</w:t>
      </w:r>
    </w:p>
    <w:p w:rsidR="00000000" w:rsidDel="00000000" w:rsidP="00000000" w:rsidRDefault="00000000" w:rsidRPr="00000000" w14:paraId="00000838">
      <w:pPr>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839">
      <w:pPr>
        <w:pStyle w:val="Heading5"/>
        <w:spacing w:after="0" w:before="160" w:lineRule="auto"/>
        <w:rPr>
          <w:rFonts w:ascii="Trebuchet MS" w:cs="Trebuchet MS" w:eastAsia="Trebuchet MS" w:hAnsi="Trebuchet MS"/>
          <w:b w:val="1"/>
        </w:rPr>
      </w:pPr>
      <w:bookmarkStart w:colFirst="0" w:colLast="0" w:name="_hqhc0hmpxhkr" w:id="78"/>
      <w:bookmarkEnd w:id="78"/>
      <w:r w:rsidDel="00000000" w:rsidR="00000000" w:rsidRPr="00000000">
        <w:rPr>
          <w:rFonts w:ascii="Trebuchet MS" w:cs="Trebuchet MS" w:eastAsia="Trebuchet MS" w:hAnsi="Trebuchet MS"/>
          <w:b w:val="1"/>
          <w:rtl w:val="0"/>
        </w:rPr>
        <w:t xml:space="preserve">Priority 30,001-65,529</w:t>
      </w:r>
    </w:p>
    <w:p w:rsidR="00000000" w:rsidDel="00000000" w:rsidP="00000000" w:rsidRDefault="00000000" w:rsidRPr="00000000" w14:paraId="0000083A">
      <w:pPr>
        <w:rPr>
          <w:rFonts w:ascii="Roboto" w:cs="Roboto" w:eastAsia="Roboto" w:hAnsi="Roboto"/>
        </w:rPr>
      </w:pPr>
      <w:r w:rsidDel="00000000" w:rsidR="00000000" w:rsidRPr="00000000">
        <w:rPr>
          <w:rFonts w:ascii="Roboto" w:cs="Roboto" w:eastAsia="Roboto" w:hAnsi="Roboto"/>
          <w:rtl w:val="0"/>
        </w:rPr>
        <w:t xml:space="preserve">Reserved for IntraProject IntraRegional Rules:</w:t>
      </w:r>
    </w:p>
    <w:p w:rsidR="00000000" w:rsidDel="00000000" w:rsidP="00000000" w:rsidRDefault="00000000" w:rsidRPr="00000000" w14:paraId="0000083B">
      <w:pPr>
        <w:numPr>
          <w:ilvl w:val="0"/>
          <w:numId w:val="47"/>
        </w:numPr>
        <w:ind w:left="720" w:hanging="360"/>
        <w:rPr>
          <w:rFonts w:ascii="Roboto" w:cs="Roboto" w:eastAsia="Roboto" w:hAnsi="Roboto"/>
        </w:rPr>
      </w:pPr>
      <w:r w:rsidDel="00000000" w:rsidR="00000000" w:rsidRPr="00000000">
        <w:rPr>
          <w:rFonts w:ascii="Roboto" w:cs="Roboto" w:eastAsia="Roboto" w:hAnsi="Roboto"/>
          <w:rtl w:val="0"/>
        </w:rPr>
        <w:t xml:space="preserve">Rules that allow for communication within a specific project and within a specific region</w:t>
      </w:r>
    </w:p>
    <w:p w:rsidR="00000000" w:rsidDel="00000000" w:rsidP="00000000" w:rsidRDefault="00000000" w:rsidRPr="00000000" w14:paraId="0000083C">
      <w:pPr>
        <w:rPr>
          <w:rFonts w:ascii="Roboto" w:cs="Roboto" w:eastAsia="Roboto" w:hAnsi="Roboto"/>
        </w:rPr>
      </w:pPr>
      <w:r w:rsidDel="00000000" w:rsidR="00000000" w:rsidRPr="00000000">
        <w:rPr>
          <w:rtl w:val="0"/>
        </w:rPr>
      </w:r>
    </w:p>
    <w:p w:rsidR="00000000" w:rsidDel="00000000" w:rsidP="00000000" w:rsidRDefault="00000000" w:rsidRPr="00000000" w14:paraId="0000083D">
      <w:pPr>
        <w:rPr>
          <w:rFonts w:ascii="Roboto" w:cs="Roboto" w:eastAsia="Roboto" w:hAnsi="Roboto"/>
        </w:rPr>
      </w:pPr>
      <w:r w:rsidDel="00000000" w:rsidR="00000000" w:rsidRPr="00000000">
        <w:rPr>
          <w:rFonts w:ascii="Roboto" w:cs="Roboto" w:eastAsia="Roboto" w:hAnsi="Roboto"/>
          <w:rtl w:val="0"/>
        </w:rPr>
        <w:t xml:space="preserve">Rules within this priority range should be “ALLOW” rules and should use Service Accounts or Tags for its source. Service accounts should be preferred and Tags should only be used when absolutely necessary. </w:t>
      </w:r>
    </w:p>
    <w:p w:rsidR="00000000" w:rsidDel="00000000" w:rsidP="00000000" w:rsidRDefault="00000000" w:rsidRPr="00000000" w14:paraId="0000083E">
      <w:pPr>
        <w:rPr>
          <w:rFonts w:ascii="Roboto" w:cs="Roboto" w:eastAsia="Roboto" w:hAnsi="Roboto"/>
        </w:rPr>
      </w:pPr>
      <w:r w:rsidDel="00000000" w:rsidR="00000000" w:rsidRPr="00000000">
        <w:rPr>
          <w:rtl w:val="0"/>
        </w:rPr>
      </w:r>
    </w:p>
    <w:p w:rsidR="00000000" w:rsidDel="00000000" w:rsidP="00000000" w:rsidRDefault="00000000" w:rsidRPr="00000000" w14:paraId="0000083F">
      <w:pPr>
        <w:pStyle w:val="Heading5"/>
        <w:spacing w:after="0" w:before="160" w:lineRule="auto"/>
        <w:rPr>
          <w:rFonts w:ascii="Trebuchet MS" w:cs="Trebuchet MS" w:eastAsia="Trebuchet MS" w:hAnsi="Trebuchet MS"/>
          <w:b w:val="1"/>
        </w:rPr>
      </w:pPr>
      <w:bookmarkStart w:colFirst="0" w:colLast="0" w:name="_6dpb437b96y1" w:id="79"/>
      <w:bookmarkEnd w:id="79"/>
      <w:r w:rsidDel="00000000" w:rsidR="00000000" w:rsidRPr="00000000">
        <w:rPr>
          <w:rFonts w:ascii="Trebuchet MS" w:cs="Trebuchet MS" w:eastAsia="Trebuchet MS" w:hAnsi="Trebuchet MS"/>
          <w:b w:val="1"/>
          <w:rtl w:val="0"/>
        </w:rPr>
        <w:t xml:space="preserve">Priority 65,530</w:t>
      </w:r>
    </w:p>
    <w:p w:rsidR="00000000" w:rsidDel="00000000" w:rsidP="00000000" w:rsidRDefault="00000000" w:rsidRPr="00000000" w14:paraId="00000840">
      <w:pPr>
        <w:rPr>
          <w:rFonts w:ascii="Roboto" w:cs="Roboto" w:eastAsia="Roboto" w:hAnsi="Roboto"/>
        </w:rPr>
      </w:pPr>
      <w:r w:rsidDel="00000000" w:rsidR="00000000" w:rsidRPr="00000000">
        <w:rPr>
          <w:rFonts w:ascii="Roboto" w:cs="Roboto" w:eastAsia="Roboto" w:hAnsi="Roboto"/>
          <w:rtl w:val="0"/>
        </w:rPr>
        <w:t xml:space="preserve">Reserved for default rules</w:t>
      </w:r>
    </w:p>
    <w:p w:rsidR="00000000" w:rsidDel="00000000" w:rsidP="00000000" w:rsidRDefault="00000000" w:rsidRPr="00000000" w14:paraId="00000841">
      <w:pPr>
        <w:rPr>
          <w:rFonts w:ascii="Roboto" w:cs="Roboto" w:eastAsia="Roboto" w:hAnsi="Roboto"/>
        </w:rPr>
      </w:pPr>
      <w:r w:rsidDel="00000000" w:rsidR="00000000" w:rsidRPr="00000000">
        <w:rPr>
          <w:rtl w:val="0"/>
        </w:rPr>
      </w:r>
    </w:p>
    <w:p w:rsidR="00000000" w:rsidDel="00000000" w:rsidP="00000000" w:rsidRDefault="00000000" w:rsidRPr="00000000" w14:paraId="00000842">
      <w:pPr>
        <w:rPr>
          <w:rFonts w:ascii="Roboto" w:cs="Roboto" w:eastAsia="Roboto" w:hAnsi="Roboto"/>
        </w:rPr>
      </w:pPr>
      <w:r w:rsidDel="00000000" w:rsidR="00000000" w:rsidRPr="00000000">
        <w:rPr>
          <w:rFonts w:ascii="Roboto" w:cs="Roboto" w:eastAsia="Roboto" w:hAnsi="Roboto"/>
          <w:rtl w:val="0"/>
        </w:rPr>
        <w:t xml:space="preserve">Rules with a priority of 65,530 should be considered baseline rules that apply to everything but can be overridden if required. This allows for the ability to create a rule that applies to all services that needs to be explicitly overridden.  These should be used to override Google default Ingress and Egress rules to deny all traffic as a default.</w:t>
      </w:r>
    </w:p>
    <w:p w:rsidR="00000000" w:rsidDel="00000000" w:rsidP="00000000" w:rsidRDefault="00000000" w:rsidRPr="00000000" w14:paraId="00000843">
      <w:pPr>
        <w:rPr>
          <w:rFonts w:ascii="Roboto" w:cs="Roboto" w:eastAsia="Roboto" w:hAnsi="Roboto"/>
        </w:rPr>
      </w:pPr>
      <w:r w:rsidDel="00000000" w:rsidR="00000000" w:rsidRPr="00000000">
        <w:rPr>
          <w:rtl w:val="0"/>
        </w:rPr>
      </w:r>
    </w:p>
    <w:p w:rsidR="00000000" w:rsidDel="00000000" w:rsidP="00000000" w:rsidRDefault="00000000" w:rsidRPr="00000000" w14:paraId="00000844">
      <w:pPr>
        <w:pStyle w:val="Heading2"/>
        <w:spacing w:after="120" w:before="360" w:lineRule="auto"/>
        <w:rPr>
          <w:rFonts w:ascii="Roboto" w:cs="Roboto" w:eastAsia="Roboto" w:hAnsi="Roboto"/>
        </w:rPr>
      </w:pPr>
      <w:bookmarkStart w:colFirst="0" w:colLast="0" w:name="_310coxe5um0f" w:id="80"/>
      <w:bookmarkEnd w:id="80"/>
      <w:r w:rsidDel="00000000" w:rsidR="00000000" w:rsidRPr="00000000">
        <w:rPr>
          <w:rFonts w:ascii="Roboto" w:cs="Roboto" w:eastAsia="Roboto" w:hAnsi="Roboto"/>
          <w:rtl w:val="0"/>
        </w:rPr>
        <w:t xml:space="preserve">4.8 VPC Service Controls </w:t>
      </w:r>
    </w:p>
    <w:p w:rsidR="00000000" w:rsidDel="00000000" w:rsidP="00000000" w:rsidRDefault="00000000" w:rsidRPr="00000000" w14:paraId="00000845">
      <w:pPr>
        <w:rPr>
          <w:rFonts w:ascii="Roboto" w:cs="Roboto" w:eastAsia="Roboto" w:hAnsi="Roboto"/>
        </w:rPr>
      </w:pPr>
      <w:r w:rsidDel="00000000" w:rsidR="00000000" w:rsidRPr="00000000">
        <w:rPr>
          <w:rFonts w:ascii="Roboto" w:cs="Roboto" w:eastAsia="Roboto" w:hAnsi="Roboto"/>
          <w:rtl w:val="0"/>
        </w:rPr>
        <w:t xml:space="preserve">VPC Service Controls improves the ability to mitigate the risk of data exfiltration from Google Cloud services such as Cloud Storage and BigQuery. With VPC Service Controls, perimeters are created that protect the resources and data of services that are explicitly specified.</w:t>
      </w:r>
    </w:p>
    <w:p w:rsidR="00000000" w:rsidDel="00000000" w:rsidP="00000000" w:rsidRDefault="00000000" w:rsidRPr="00000000" w14:paraId="00000846">
      <w:pPr>
        <w:rPr>
          <w:rFonts w:ascii="Roboto" w:cs="Roboto" w:eastAsia="Roboto" w:hAnsi="Roboto"/>
        </w:rPr>
      </w:pPr>
      <w:r w:rsidDel="00000000" w:rsidR="00000000" w:rsidRPr="00000000">
        <w:rPr>
          <w:rtl w:val="0"/>
        </w:rPr>
      </w:r>
    </w:p>
    <w:p w:rsidR="00000000" w:rsidDel="00000000" w:rsidP="00000000" w:rsidRDefault="00000000" w:rsidRPr="00000000" w14:paraId="00000847">
      <w:pPr>
        <w:rPr>
          <w:rFonts w:ascii="Roboto" w:cs="Roboto" w:eastAsia="Roboto" w:hAnsi="Roboto"/>
        </w:rPr>
      </w:pPr>
      <w:r w:rsidDel="00000000" w:rsidR="00000000" w:rsidRPr="00000000">
        <w:rPr>
          <w:rFonts w:ascii="Roboto" w:cs="Roboto" w:eastAsia="Roboto" w:hAnsi="Roboto"/>
          <w:rtl w:val="0"/>
        </w:rPr>
        <w:t xml:space="preserve">VPC Service Controls provides an additional layer of defense for Google Cloud services that is independent of Identity and Access Management (IAM). While IAM enables granular identity-based access control, VPC Service Controls enables broader context-based perimeter security, including controlling data egress across the perimeter. AMEX will be using both VPC Service Controls and IAM for defense in depth.</w:t>
      </w:r>
    </w:p>
    <w:p w:rsidR="00000000" w:rsidDel="00000000" w:rsidP="00000000" w:rsidRDefault="00000000" w:rsidRPr="00000000" w14:paraId="00000848">
      <w:pPr>
        <w:rPr>
          <w:rFonts w:ascii="Roboto" w:cs="Roboto" w:eastAsia="Roboto" w:hAnsi="Roboto"/>
        </w:rPr>
      </w:pPr>
      <w:r w:rsidDel="00000000" w:rsidR="00000000" w:rsidRPr="00000000">
        <w:rPr>
          <w:rtl w:val="0"/>
        </w:rPr>
      </w:r>
    </w:p>
    <w:p w:rsidR="00000000" w:rsidDel="00000000" w:rsidP="00000000" w:rsidRDefault="00000000" w:rsidRPr="00000000" w14:paraId="00000849">
      <w:pPr>
        <w:pStyle w:val="Heading3"/>
        <w:spacing w:after="80" w:before="320" w:lineRule="auto"/>
        <w:rPr>
          <w:rFonts w:ascii="Roboto" w:cs="Roboto" w:eastAsia="Roboto" w:hAnsi="Roboto"/>
          <w:color w:val="434343"/>
        </w:rPr>
      </w:pPr>
      <w:bookmarkStart w:colFirst="0" w:colLast="0" w:name="_pkzrl8aywil6" w:id="81"/>
      <w:bookmarkEnd w:id="81"/>
      <w:r w:rsidDel="00000000" w:rsidR="00000000" w:rsidRPr="00000000">
        <w:rPr>
          <w:rFonts w:ascii="Roboto" w:cs="Roboto" w:eastAsia="Roboto" w:hAnsi="Roboto"/>
          <w:rtl w:val="0"/>
        </w:rPr>
        <w:t xml:space="preserve">4.8.1 Service Perimeter</w:t>
      </w:r>
      <w:r w:rsidDel="00000000" w:rsidR="00000000" w:rsidRPr="00000000">
        <w:rPr>
          <w:rtl w:val="0"/>
        </w:rPr>
      </w:r>
    </w:p>
    <w:p w:rsidR="00000000" w:rsidDel="00000000" w:rsidP="00000000" w:rsidRDefault="00000000" w:rsidRPr="00000000" w14:paraId="0000084A">
      <w:pPr>
        <w:pStyle w:val="Heading4"/>
        <w:spacing w:after="0" w:before="0" w:line="276" w:lineRule="auto"/>
        <w:ind w:right="0"/>
        <w:rPr>
          <w:rFonts w:ascii="Roboto" w:cs="Roboto" w:eastAsia="Roboto" w:hAnsi="Roboto"/>
          <w:b w:val="0"/>
          <w:i w:val="1"/>
          <w:color w:val="434343"/>
          <w:sz w:val="26"/>
          <w:szCs w:val="26"/>
        </w:rPr>
      </w:pPr>
      <w:bookmarkStart w:colFirst="0" w:colLast="0" w:name="_kcb3wduo3e6" w:id="82"/>
      <w:bookmarkEnd w:id="82"/>
      <w:r w:rsidDel="00000000" w:rsidR="00000000" w:rsidRPr="00000000">
        <w:rPr>
          <w:rFonts w:ascii="Roboto" w:cs="Roboto" w:eastAsia="Roboto" w:hAnsi="Roboto"/>
          <w:b w:val="0"/>
          <w:i w:val="1"/>
          <w:color w:val="434343"/>
          <w:sz w:val="26"/>
          <w:szCs w:val="26"/>
          <w:rtl w:val="0"/>
        </w:rPr>
        <w:t xml:space="preserve">4.8.1.1 Overview</w:t>
      </w:r>
    </w:p>
    <w:p w:rsidR="00000000" w:rsidDel="00000000" w:rsidP="00000000" w:rsidRDefault="00000000" w:rsidRPr="00000000" w14:paraId="0000084B">
      <w:pPr>
        <w:rPr>
          <w:rFonts w:ascii="Roboto" w:cs="Roboto" w:eastAsia="Roboto" w:hAnsi="Roboto"/>
        </w:rPr>
      </w:pPr>
      <w:r w:rsidDel="00000000" w:rsidR="00000000" w:rsidRPr="00000000">
        <w:rPr>
          <w:rFonts w:ascii="Roboto" w:cs="Roboto" w:eastAsia="Roboto" w:hAnsi="Roboto"/>
          <w:rtl w:val="0"/>
        </w:rPr>
        <w:t xml:space="preserve">VPC Service Controls provide a mechanism to secure API-based services, like Cloud Storage and BigQuery by using a strict perimeter. </w:t>
      </w:r>
      <w:hyperlink r:id="rId96">
        <w:r w:rsidDel="00000000" w:rsidR="00000000" w:rsidRPr="00000000">
          <w:rPr>
            <w:rFonts w:ascii="Roboto" w:cs="Roboto" w:eastAsia="Roboto" w:hAnsi="Roboto"/>
            <w:color w:val="1155cc"/>
            <w:u w:val="single"/>
            <w:rtl w:val="0"/>
          </w:rPr>
          <w:t xml:space="preserve">Here</w:t>
        </w:r>
      </w:hyperlink>
      <w:r w:rsidDel="00000000" w:rsidR="00000000" w:rsidRPr="00000000">
        <w:rPr>
          <w:rFonts w:ascii="Roboto" w:cs="Roboto" w:eastAsia="Roboto" w:hAnsi="Roboto"/>
          <w:rtl w:val="0"/>
        </w:rPr>
        <w:t xml:space="preserve"> is a list of APIs supported by VPC-SC and </w:t>
      </w:r>
      <w:hyperlink r:id="rId97">
        <w:r w:rsidDel="00000000" w:rsidR="00000000" w:rsidRPr="00000000">
          <w:rPr>
            <w:rFonts w:ascii="Roboto" w:cs="Roboto" w:eastAsia="Roboto" w:hAnsi="Roboto"/>
            <w:color w:val="1155cc"/>
            <w:u w:val="single"/>
            <w:rtl w:val="0"/>
          </w:rPr>
          <w:t xml:space="preserve">these</w:t>
        </w:r>
      </w:hyperlink>
      <w:r w:rsidDel="00000000" w:rsidR="00000000" w:rsidRPr="00000000">
        <w:rPr>
          <w:rFonts w:ascii="Roboto" w:cs="Roboto" w:eastAsia="Roboto" w:hAnsi="Roboto"/>
          <w:rtl w:val="0"/>
        </w:rPr>
        <w:t xml:space="preserve"> are the services that are not supported.</w:t>
      </w:r>
    </w:p>
    <w:p w:rsidR="00000000" w:rsidDel="00000000" w:rsidP="00000000" w:rsidRDefault="00000000" w:rsidRPr="00000000" w14:paraId="0000084C">
      <w:pPr>
        <w:rPr>
          <w:rFonts w:ascii="Roboto" w:cs="Roboto" w:eastAsia="Roboto" w:hAnsi="Roboto"/>
        </w:rPr>
      </w:pPr>
      <w:r w:rsidDel="00000000" w:rsidR="00000000" w:rsidRPr="00000000">
        <w:rPr>
          <w:rtl w:val="0"/>
        </w:rPr>
      </w:r>
    </w:p>
    <w:p w:rsidR="00000000" w:rsidDel="00000000" w:rsidP="00000000" w:rsidRDefault="00000000" w:rsidRPr="00000000" w14:paraId="0000084D">
      <w:pPr>
        <w:rPr>
          <w:rFonts w:ascii="Roboto" w:cs="Roboto" w:eastAsia="Roboto" w:hAnsi="Roboto"/>
        </w:rPr>
      </w:pPr>
      <w:r w:rsidDel="00000000" w:rsidR="00000000" w:rsidRPr="00000000">
        <w:rPr>
          <w:rFonts w:ascii="Roboto" w:cs="Roboto" w:eastAsia="Roboto" w:hAnsi="Roboto"/>
          <w:rtl w:val="0"/>
        </w:rPr>
        <w:t xml:space="preserve">By default, a perimeter disallows all access to a service it is configured to protect from outside the perimeter, even if the user has permission to use that service.</w:t>
      </w:r>
    </w:p>
    <w:p w:rsidR="00000000" w:rsidDel="00000000" w:rsidP="00000000" w:rsidRDefault="00000000" w:rsidRPr="00000000" w14:paraId="0000084E">
      <w:pPr>
        <w:rPr>
          <w:rFonts w:ascii="Roboto" w:cs="Roboto" w:eastAsia="Roboto" w:hAnsi="Roboto"/>
        </w:rPr>
      </w:pPr>
      <w:r w:rsidDel="00000000" w:rsidR="00000000" w:rsidRPr="00000000">
        <w:rPr>
          <w:rtl w:val="0"/>
        </w:rPr>
      </w:r>
    </w:p>
    <w:p w:rsidR="00000000" w:rsidDel="00000000" w:rsidP="00000000" w:rsidRDefault="00000000" w:rsidRPr="00000000" w14:paraId="0000084F">
      <w:pPr>
        <w:rPr>
          <w:rFonts w:ascii="Roboto" w:cs="Roboto" w:eastAsia="Roboto" w:hAnsi="Roboto"/>
        </w:rPr>
      </w:pPr>
      <w:r w:rsidDel="00000000" w:rsidR="00000000" w:rsidRPr="00000000">
        <w:rPr>
          <w:rFonts w:ascii="Roboto" w:cs="Roboto" w:eastAsia="Roboto" w:hAnsi="Roboto"/>
          <w:rtl w:val="0"/>
        </w:rPr>
        <w:t xml:space="preserve">The AMEX foundation will contain 4 primary perimeters under the following folders :</w:t>
      </w:r>
    </w:p>
    <w:p w:rsidR="00000000" w:rsidDel="00000000" w:rsidP="00000000" w:rsidRDefault="00000000" w:rsidRPr="00000000" w14:paraId="00000850">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Production folder </w:t>
      </w:r>
    </w:p>
    <w:p w:rsidR="00000000" w:rsidDel="00000000" w:rsidP="00000000" w:rsidRDefault="00000000" w:rsidRPr="00000000" w14:paraId="00000851">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Non Production Folder</w:t>
      </w:r>
    </w:p>
    <w:p w:rsidR="00000000" w:rsidDel="00000000" w:rsidP="00000000" w:rsidRDefault="00000000" w:rsidRPr="00000000" w14:paraId="00000852">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Anonymized Data Folder</w:t>
      </w:r>
    </w:p>
    <w:p w:rsidR="00000000" w:rsidDel="00000000" w:rsidP="00000000" w:rsidRDefault="00000000" w:rsidRPr="00000000" w14:paraId="00000853">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Shared Services Folder</w:t>
      </w:r>
    </w:p>
    <w:p w:rsidR="00000000" w:rsidDel="00000000" w:rsidP="00000000" w:rsidRDefault="00000000" w:rsidRPr="00000000" w14:paraId="00000854">
      <w:pPr>
        <w:rPr>
          <w:rFonts w:ascii="Roboto" w:cs="Roboto" w:eastAsia="Roboto" w:hAnsi="Roboto"/>
        </w:rPr>
      </w:pPr>
      <w:r w:rsidDel="00000000" w:rsidR="00000000" w:rsidRPr="00000000">
        <w:rPr>
          <w:rtl w:val="0"/>
        </w:rPr>
      </w:r>
    </w:p>
    <w:p w:rsidR="00000000" w:rsidDel="00000000" w:rsidP="00000000" w:rsidRDefault="00000000" w:rsidRPr="00000000" w14:paraId="00000855">
      <w:pPr>
        <w:rPr>
          <w:rFonts w:ascii="Roboto" w:cs="Roboto" w:eastAsia="Roboto" w:hAnsi="Roboto"/>
        </w:rPr>
      </w:pPr>
      <w:r w:rsidDel="00000000" w:rsidR="00000000" w:rsidRPr="00000000">
        <w:rPr>
          <w:rtl w:val="0"/>
        </w:rPr>
      </w:r>
    </w:p>
    <w:p w:rsidR="00000000" w:rsidDel="00000000" w:rsidP="00000000" w:rsidRDefault="00000000" w:rsidRPr="00000000" w14:paraId="00000856">
      <w:pPr>
        <w:ind w:left="-144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654300"/>
            <wp:effectExtent b="0" l="0" r="0" t="0"/>
            <wp:docPr id="19" name="image23.jpg"/>
            <a:graphic>
              <a:graphicData uri="http://schemas.openxmlformats.org/drawingml/2006/picture">
                <pic:pic>
                  <pic:nvPicPr>
                    <pic:cNvPr id="0" name="image23.jpg"/>
                    <pic:cNvPicPr preferRelativeResize="0"/>
                  </pic:nvPicPr>
                  <pic:blipFill>
                    <a:blip r:embed="rId98"/>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857">
      <w:pPr>
        <w:rPr>
          <w:rFonts w:ascii="Roboto" w:cs="Roboto" w:eastAsia="Roboto" w:hAnsi="Roboto"/>
        </w:rPr>
      </w:pPr>
      <w:r w:rsidDel="00000000" w:rsidR="00000000" w:rsidRPr="00000000">
        <w:rPr>
          <w:rtl w:val="0"/>
        </w:rPr>
      </w:r>
    </w:p>
    <w:p w:rsidR="00000000" w:rsidDel="00000000" w:rsidP="00000000" w:rsidRDefault="00000000" w:rsidRPr="00000000" w14:paraId="00000858">
      <w:pPr>
        <w:pStyle w:val="Heading4"/>
        <w:spacing w:after="0" w:before="0" w:line="276" w:lineRule="auto"/>
        <w:ind w:right="0"/>
        <w:rPr>
          <w:rFonts w:ascii="Roboto" w:cs="Roboto" w:eastAsia="Roboto" w:hAnsi="Roboto"/>
          <w:b w:val="0"/>
          <w:i w:val="1"/>
          <w:color w:val="434343"/>
          <w:sz w:val="26"/>
          <w:szCs w:val="26"/>
        </w:rPr>
      </w:pPr>
      <w:bookmarkStart w:colFirst="0" w:colLast="0" w:name="_2sug7knswnkw" w:id="83"/>
      <w:bookmarkEnd w:id="83"/>
      <w:r w:rsidDel="00000000" w:rsidR="00000000" w:rsidRPr="00000000">
        <w:rPr>
          <w:rFonts w:ascii="Roboto" w:cs="Roboto" w:eastAsia="Roboto" w:hAnsi="Roboto"/>
          <w:b w:val="0"/>
          <w:i w:val="1"/>
          <w:color w:val="434343"/>
          <w:sz w:val="26"/>
          <w:szCs w:val="26"/>
          <w:rtl w:val="0"/>
        </w:rPr>
        <w:t xml:space="preserve">4.8.1.2 Prod Perimeter - Configuration</w:t>
      </w:r>
    </w:p>
    <w:p w:rsidR="00000000" w:rsidDel="00000000" w:rsidP="00000000" w:rsidRDefault="00000000" w:rsidRPr="00000000" w14:paraId="00000859">
      <w:pPr>
        <w:rPr>
          <w:rFonts w:ascii="Roboto" w:cs="Roboto" w:eastAsia="Roboto" w:hAnsi="Roboto"/>
        </w:rPr>
      </w:pPr>
      <w:r w:rsidDel="00000000" w:rsidR="00000000" w:rsidRPr="00000000">
        <w:rPr>
          <w:rFonts w:ascii="Roboto" w:cs="Roboto" w:eastAsia="Roboto" w:hAnsi="Roboto"/>
          <w:rtl w:val="0"/>
        </w:rPr>
        <w:t xml:space="preserve">The AMEX VPC Service Control perimeter will have the following </w:t>
      </w:r>
      <w:hyperlink r:id="rId99">
        <w:r w:rsidDel="00000000" w:rsidR="00000000" w:rsidRPr="00000000">
          <w:rPr>
            <w:rFonts w:ascii="Roboto" w:cs="Roboto" w:eastAsia="Roboto" w:hAnsi="Roboto"/>
            <w:color w:val="1155cc"/>
            <w:u w:val="single"/>
            <w:rtl w:val="0"/>
          </w:rPr>
          <w:t xml:space="preserve">configuration</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85A">
      <w:pPr>
        <w:numPr>
          <w:ilvl w:val="0"/>
          <w:numId w:val="73"/>
        </w:numPr>
        <w:ind w:left="720" w:hanging="360"/>
        <w:rPr>
          <w:rFonts w:ascii="Google Sans Text" w:cs="Google Sans Text" w:eastAsia="Google Sans Text" w:hAnsi="Google Sans Text"/>
        </w:rPr>
      </w:pPr>
      <w:r w:rsidDel="00000000" w:rsidR="00000000" w:rsidRPr="00000000">
        <w:rPr>
          <w:rFonts w:ascii="Roboto" w:cs="Roboto" w:eastAsia="Roboto" w:hAnsi="Roboto"/>
          <w:b w:val="1"/>
          <w:rtl w:val="0"/>
        </w:rPr>
        <w:t xml:space="preserve">Name</w:t>
      </w:r>
      <w:r w:rsidDel="00000000" w:rsidR="00000000" w:rsidRPr="00000000">
        <w:rPr>
          <w:rFonts w:ascii="Roboto" w:cs="Roboto" w:eastAsia="Roboto" w:hAnsi="Roboto"/>
          <w:rtl w:val="0"/>
        </w:rPr>
        <w:t xml:space="preserve">:</w:t>
      </w:r>
    </w:p>
    <w:p w:rsidR="00000000" w:rsidDel="00000000" w:rsidP="00000000" w:rsidRDefault="00000000" w:rsidRPr="00000000" w14:paraId="0000085B">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prod_perimeter</w:t>
      </w:r>
    </w:p>
    <w:p w:rsidR="00000000" w:rsidDel="00000000" w:rsidP="00000000" w:rsidRDefault="00000000" w:rsidRPr="00000000" w14:paraId="0000085C">
      <w:pPr>
        <w:numPr>
          <w:ilvl w:val="0"/>
          <w:numId w:val="73"/>
        </w:numPr>
        <w:ind w:left="720" w:hanging="360"/>
        <w:rPr>
          <w:rFonts w:ascii="Google Sans Text" w:cs="Google Sans Text" w:eastAsia="Google Sans Text" w:hAnsi="Google Sans Text"/>
        </w:rPr>
      </w:pPr>
      <w:r w:rsidDel="00000000" w:rsidR="00000000" w:rsidRPr="00000000">
        <w:rPr>
          <w:rFonts w:ascii="Roboto" w:cs="Roboto" w:eastAsia="Roboto" w:hAnsi="Roboto"/>
          <w:b w:val="1"/>
          <w:rtl w:val="0"/>
        </w:rPr>
        <w:t xml:space="preserve">Title</w:t>
      </w:r>
      <w:r w:rsidDel="00000000" w:rsidR="00000000" w:rsidRPr="00000000">
        <w:rPr>
          <w:rFonts w:ascii="Roboto" w:cs="Roboto" w:eastAsia="Roboto" w:hAnsi="Roboto"/>
          <w:rtl w:val="0"/>
        </w:rPr>
        <w:t xml:space="preserve">:</w:t>
      </w:r>
    </w:p>
    <w:p w:rsidR="00000000" w:rsidDel="00000000" w:rsidP="00000000" w:rsidRDefault="00000000" w:rsidRPr="00000000" w14:paraId="0000085D">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prod_perimeter</w:t>
      </w:r>
    </w:p>
    <w:p w:rsidR="00000000" w:rsidDel="00000000" w:rsidP="00000000" w:rsidRDefault="00000000" w:rsidRPr="00000000" w14:paraId="0000085E">
      <w:pPr>
        <w:numPr>
          <w:ilvl w:val="0"/>
          <w:numId w:val="73"/>
        </w:numPr>
        <w:ind w:left="720" w:hanging="360"/>
        <w:rPr>
          <w:rFonts w:ascii="Google Sans Text" w:cs="Google Sans Text" w:eastAsia="Google Sans Text" w:hAnsi="Google Sans Text"/>
        </w:rPr>
      </w:pPr>
      <w:r w:rsidDel="00000000" w:rsidR="00000000" w:rsidRPr="00000000">
        <w:rPr>
          <w:rFonts w:ascii="Roboto" w:cs="Roboto" w:eastAsia="Roboto" w:hAnsi="Roboto"/>
          <w:b w:val="1"/>
          <w:rtl w:val="0"/>
        </w:rPr>
        <w:t xml:space="preserve">Restricted Services</w:t>
      </w:r>
      <w:r w:rsidDel="00000000" w:rsidR="00000000" w:rsidRPr="00000000">
        <w:rPr>
          <w:rFonts w:ascii="Roboto" w:cs="Roboto" w:eastAsia="Roboto" w:hAnsi="Roboto"/>
          <w:rtl w:val="0"/>
        </w:rPr>
        <w:t xml:space="preserve">:</w:t>
      </w:r>
    </w:p>
    <w:p w:rsidR="00000000" w:rsidDel="00000000" w:rsidP="00000000" w:rsidRDefault="00000000" w:rsidRPr="00000000" w14:paraId="0000085F">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All supported APIs which may be restricted will be restricted.</w:t>
      </w:r>
    </w:p>
    <w:p w:rsidR="00000000" w:rsidDel="00000000" w:rsidP="00000000" w:rsidRDefault="00000000" w:rsidRPr="00000000" w14:paraId="00000860">
      <w:pPr>
        <w:numPr>
          <w:ilvl w:val="0"/>
          <w:numId w:val="73"/>
        </w:numPr>
        <w:ind w:left="720" w:hanging="360"/>
        <w:rPr>
          <w:rFonts w:ascii="Roboto" w:cs="Roboto" w:eastAsia="Roboto" w:hAnsi="Roboto"/>
          <w:b w:val="1"/>
        </w:rPr>
      </w:pPr>
      <w:hyperlink r:id="rId100">
        <w:r w:rsidDel="00000000" w:rsidR="00000000" w:rsidRPr="00000000">
          <w:rPr>
            <w:rFonts w:ascii="Roboto" w:cs="Roboto" w:eastAsia="Roboto" w:hAnsi="Roboto"/>
            <w:b w:val="1"/>
            <w:color w:val="1155cc"/>
            <w:u w:val="single"/>
            <w:rtl w:val="0"/>
          </w:rPr>
          <w:t xml:space="preserve">VPC Accessible Services</w:t>
        </w:r>
      </w:hyperlink>
      <w:r w:rsidDel="00000000" w:rsidR="00000000" w:rsidRPr="00000000">
        <w:rPr>
          <w:rFonts w:ascii="Roboto" w:cs="Roboto" w:eastAsia="Roboto" w:hAnsi="Roboto"/>
          <w:b w:val="1"/>
          <w:rtl w:val="0"/>
        </w:rPr>
        <w:t xml:space="preserve">:</w:t>
      </w:r>
    </w:p>
    <w:p w:rsidR="00000000" w:rsidDel="00000000" w:rsidP="00000000" w:rsidRDefault="00000000" w:rsidRPr="00000000" w14:paraId="00000861">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RESTRICTED-SERVICES</w:t>
      </w:r>
    </w:p>
    <w:p w:rsidR="00000000" w:rsidDel="00000000" w:rsidP="00000000" w:rsidRDefault="00000000" w:rsidRPr="00000000" w14:paraId="00000862">
      <w:pPr>
        <w:numPr>
          <w:ilvl w:val="0"/>
          <w:numId w:val="73"/>
        </w:numPr>
        <w:ind w:left="720" w:hanging="360"/>
        <w:rPr>
          <w:rFonts w:ascii="Google Sans Text" w:cs="Google Sans Text" w:eastAsia="Google Sans Text" w:hAnsi="Google Sans Text"/>
        </w:rPr>
      </w:pPr>
      <w:r w:rsidDel="00000000" w:rsidR="00000000" w:rsidRPr="00000000">
        <w:rPr>
          <w:rFonts w:ascii="Roboto" w:cs="Roboto" w:eastAsia="Roboto" w:hAnsi="Roboto"/>
          <w:b w:val="1"/>
          <w:rtl w:val="0"/>
        </w:rPr>
        <w:t xml:space="preserve">Projects</w:t>
      </w:r>
      <w:r w:rsidDel="00000000" w:rsidR="00000000" w:rsidRPr="00000000">
        <w:rPr>
          <w:rFonts w:ascii="Roboto" w:cs="Roboto" w:eastAsia="Roboto" w:hAnsi="Roboto"/>
          <w:rtl w:val="0"/>
        </w:rPr>
        <w:t xml:space="preserve">:</w:t>
      </w:r>
    </w:p>
    <w:p w:rsidR="00000000" w:rsidDel="00000000" w:rsidP="00000000" w:rsidRDefault="00000000" w:rsidRPr="00000000" w14:paraId="00000863">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All projects under the &lt;Prod-name&gt; folder will be a part of the perimeter. </w:t>
      </w:r>
    </w:p>
    <w:p w:rsidR="00000000" w:rsidDel="00000000" w:rsidP="00000000" w:rsidRDefault="00000000" w:rsidRPr="00000000" w14:paraId="00000864">
      <w:pPr>
        <w:numPr>
          <w:ilvl w:val="0"/>
          <w:numId w:val="73"/>
        </w:numPr>
        <w:ind w:left="720" w:hanging="360"/>
        <w:rPr>
          <w:rFonts w:ascii="Google Sans Text" w:cs="Google Sans Text" w:eastAsia="Google Sans Text" w:hAnsi="Google Sans Text"/>
        </w:rPr>
      </w:pPr>
      <w:r w:rsidDel="00000000" w:rsidR="00000000" w:rsidRPr="00000000">
        <w:rPr>
          <w:rFonts w:ascii="Roboto" w:cs="Roboto" w:eastAsia="Roboto" w:hAnsi="Roboto"/>
          <w:b w:val="1"/>
          <w:rtl w:val="0"/>
        </w:rPr>
        <w:t xml:space="preserve">Ingress/Egress Rules</w:t>
      </w:r>
      <w:r w:rsidDel="00000000" w:rsidR="00000000" w:rsidRPr="00000000">
        <w:rPr>
          <w:rFonts w:ascii="Roboto" w:cs="Roboto" w:eastAsia="Roboto" w:hAnsi="Roboto"/>
          <w:rtl w:val="0"/>
        </w:rPr>
        <w:t xml:space="preserve">:</w:t>
      </w:r>
    </w:p>
    <w:p w:rsidR="00000000" w:rsidDel="00000000" w:rsidP="00000000" w:rsidRDefault="00000000" w:rsidRPr="00000000" w14:paraId="00000865">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Please </w:t>
      </w:r>
      <w:hyperlink w:anchor="_9kzxpba4ry02">
        <w:r w:rsidDel="00000000" w:rsidR="00000000" w:rsidRPr="00000000">
          <w:rPr>
            <w:rFonts w:ascii="Roboto" w:cs="Roboto" w:eastAsia="Roboto" w:hAnsi="Roboto"/>
            <w:color w:val="1155cc"/>
            <w:u w:val="single"/>
            <w:rtl w:val="0"/>
          </w:rPr>
          <w:t xml:space="preserve">see section 4.7.3</w:t>
        </w:r>
      </w:hyperlink>
      <w:r w:rsidDel="00000000" w:rsidR="00000000" w:rsidRPr="00000000">
        <w:rPr>
          <w:rFonts w:ascii="Roboto" w:cs="Roboto" w:eastAsia="Roboto" w:hAnsi="Roboto"/>
          <w:rtl w:val="0"/>
        </w:rPr>
        <w:t xml:space="preserve"> for a list of ingress and egress rules applied to this perimeter</w:t>
      </w:r>
    </w:p>
    <w:p w:rsidR="00000000" w:rsidDel="00000000" w:rsidP="00000000" w:rsidRDefault="00000000" w:rsidRPr="00000000" w14:paraId="00000866">
      <w:pPr>
        <w:numPr>
          <w:ilvl w:val="0"/>
          <w:numId w:val="73"/>
        </w:numPr>
        <w:ind w:left="720" w:hanging="360"/>
        <w:rPr>
          <w:rFonts w:ascii="Roboto" w:cs="Roboto" w:eastAsia="Roboto" w:hAnsi="Roboto"/>
          <w:b w:val="1"/>
        </w:rPr>
      </w:pPr>
      <w:r w:rsidDel="00000000" w:rsidR="00000000" w:rsidRPr="00000000">
        <w:rPr>
          <w:rFonts w:ascii="Roboto" w:cs="Roboto" w:eastAsia="Roboto" w:hAnsi="Roboto"/>
          <w:b w:val="1"/>
          <w:rtl w:val="0"/>
        </w:rPr>
        <w:t xml:space="preserve">Access Levels:</w:t>
      </w:r>
    </w:p>
    <w:p w:rsidR="00000000" w:rsidDel="00000000" w:rsidP="00000000" w:rsidRDefault="00000000" w:rsidRPr="00000000" w14:paraId="00000867">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No access levels will be applied to this perimeter directly at this time. Access levels will be used as part of ingress/egress rules. </w:t>
      </w:r>
    </w:p>
    <w:p w:rsidR="00000000" w:rsidDel="00000000" w:rsidP="00000000" w:rsidRDefault="00000000" w:rsidRPr="00000000" w14:paraId="00000868">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Please</w:t>
      </w:r>
      <w:hyperlink w:anchor="_hhcitodqrqw8">
        <w:r w:rsidDel="00000000" w:rsidR="00000000" w:rsidRPr="00000000">
          <w:rPr>
            <w:rFonts w:ascii="Roboto" w:cs="Roboto" w:eastAsia="Roboto" w:hAnsi="Roboto"/>
            <w:color w:val="1155cc"/>
            <w:u w:val="single"/>
            <w:rtl w:val="0"/>
          </w:rPr>
          <w:t xml:space="preserve"> see section 4.7.2</w:t>
        </w:r>
      </w:hyperlink>
      <w:r w:rsidDel="00000000" w:rsidR="00000000" w:rsidRPr="00000000">
        <w:rPr>
          <w:rFonts w:ascii="Roboto" w:cs="Roboto" w:eastAsia="Roboto" w:hAnsi="Roboto"/>
          <w:rtl w:val="0"/>
        </w:rPr>
        <w:t xml:space="preserve"> for information on Access Levels</w:t>
      </w:r>
    </w:p>
    <w:p w:rsidR="00000000" w:rsidDel="00000000" w:rsidP="00000000" w:rsidRDefault="00000000" w:rsidRPr="00000000" w14:paraId="00000869">
      <w:pPr>
        <w:rPr>
          <w:rFonts w:ascii="Roboto" w:cs="Roboto" w:eastAsia="Roboto" w:hAnsi="Roboto"/>
        </w:rPr>
      </w:pPr>
      <w:r w:rsidDel="00000000" w:rsidR="00000000" w:rsidRPr="00000000">
        <w:rPr>
          <w:rtl w:val="0"/>
        </w:rPr>
      </w:r>
    </w:p>
    <w:p w:rsidR="00000000" w:rsidDel="00000000" w:rsidP="00000000" w:rsidRDefault="00000000" w:rsidRPr="00000000" w14:paraId="0000086A">
      <w:pPr>
        <w:pStyle w:val="Heading4"/>
        <w:spacing w:after="0" w:before="0" w:line="276" w:lineRule="auto"/>
        <w:ind w:right="0"/>
        <w:rPr>
          <w:rFonts w:ascii="Roboto" w:cs="Roboto" w:eastAsia="Roboto" w:hAnsi="Roboto"/>
          <w:b w:val="0"/>
          <w:i w:val="1"/>
          <w:color w:val="434343"/>
          <w:sz w:val="26"/>
          <w:szCs w:val="26"/>
        </w:rPr>
      </w:pPr>
      <w:bookmarkStart w:colFirst="0" w:colLast="0" w:name="_k36eq6pxgxjz" w:id="84"/>
      <w:bookmarkEnd w:id="84"/>
      <w:r w:rsidDel="00000000" w:rsidR="00000000" w:rsidRPr="00000000">
        <w:rPr>
          <w:rFonts w:ascii="Roboto" w:cs="Roboto" w:eastAsia="Roboto" w:hAnsi="Roboto"/>
          <w:b w:val="0"/>
          <w:i w:val="1"/>
          <w:color w:val="434343"/>
          <w:sz w:val="26"/>
          <w:szCs w:val="26"/>
          <w:rtl w:val="0"/>
        </w:rPr>
        <w:t xml:space="preserve">4.8.1.3 Non Prod Perimeter - Configuration</w:t>
      </w:r>
    </w:p>
    <w:p w:rsidR="00000000" w:rsidDel="00000000" w:rsidP="00000000" w:rsidRDefault="00000000" w:rsidRPr="00000000" w14:paraId="0000086B">
      <w:pPr>
        <w:rPr>
          <w:rFonts w:ascii="Roboto" w:cs="Roboto" w:eastAsia="Roboto" w:hAnsi="Roboto"/>
        </w:rPr>
      </w:pPr>
      <w:r w:rsidDel="00000000" w:rsidR="00000000" w:rsidRPr="00000000">
        <w:rPr>
          <w:rFonts w:ascii="Roboto" w:cs="Roboto" w:eastAsia="Roboto" w:hAnsi="Roboto"/>
          <w:rtl w:val="0"/>
        </w:rPr>
        <w:t xml:space="preserve">The AMEX VPC Service Control perimeter will have the following </w:t>
      </w:r>
      <w:hyperlink r:id="rId101">
        <w:r w:rsidDel="00000000" w:rsidR="00000000" w:rsidRPr="00000000">
          <w:rPr>
            <w:rFonts w:ascii="Roboto" w:cs="Roboto" w:eastAsia="Roboto" w:hAnsi="Roboto"/>
            <w:color w:val="1155cc"/>
            <w:u w:val="single"/>
            <w:rtl w:val="0"/>
          </w:rPr>
          <w:t xml:space="preserve">configuration</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86C">
      <w:pPr>
        <w:numPr>
          <w:ilvl w:val="0"/>
          <w:numId w:val="73"/>
        </w:numPr>
        <w:ind w:left="720" w:hanging="360"/>
        <w:rPr>
          <w:rFonts w:ascii="Google Sans Text" w:cs="Google Sans Text" w:eastAsia="Google Sans Text" w:hAnsi="Google Sans Text"/>
        </w:rPr>
      </w:pPr>
      <w:r w:rsidDel="00000000" w:rsidR="00000000" w:rsidRPr="00000000">
        <w:rPr>
          <w:rFonts w:ascii="Roboto" w:cs="Roboto" w:eastAsia="Roboto" w:hAnsi="Roboto"/>
          <w:b w:val="1"/>
          <w:rtl w:val="0"/>
        </w:rPr>
        <w:t xml:space="preserve">Name</w:t>
      </w:r>
      <w:r w:rsidDel="00000000" w:rsidR="00000000" w:rsidRPr="00000000">
        <w:rPr>
          <w:rFonts w:ascii="Roboto" w:cs="Roboto" w:eastAsia="Roboto" w:hAnsi="Roboto"/>
          <w:rtl w:val="0"/>
        </w:rPr>
        <w:t xml:space="preserve">:</w:t>
      </w:r>
    </w:p>
    <w:p w:rsidR="00000000" w:rsidDel="00000000" w:rsidP="00000000" w:rsidRDefault="00000000" w:rsidRPr="00000000" w14:paraId="0000086D">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nonprod_perimeter</w:t>
      </w:r>
    </w:p>
    <w:p w:rsidR="00000000" w:rsidDel="00000000" w:rsidP="00000000" w:rsidRDefault="00000000" w:rsidRPr="00000000" w14:paraId="0000086E">
      <w:pPr>
        <w:numPr>
          <w:ilvl w:val="0"/>
          <w:numId w:val="73"/>
        </w:numPr>
        <w:ind w:left="720" w:hanging="360"/>
        <w:rPr>
          <w:rFonts w:ascii="Google Sans Text" w:cs="Google Sans Text" w:eastAsia="Google Sans Text" w:hAnsi="Google Sans Text"/>
        </w:rPr>
      </w:pPr>
      <w:r w:rsidDel="00000000" w:rsidR="00000000" w:rsidRPr="00000000">
        <w:rPr>
          <w:rFonts w:ascii="Roboto" w:cs="Roboto" w:eastAsia="Roboto" w:hAnsi="Roboto"/>
          <w:b w:val="1"/>
          <w:rtl w:val="0"/>
        </w:rPr>
        <w:t xml:space="preserve">Title</w:t>
      </w:r>
      <w:r w:rsidDel="00000000" w:rsidR="00000000" w:rsidRPr="00000000">
        <w:rPr>
          <w:rFonts w:ascii="Roboto" w:cs="Roboto" w:eastAsia="Roboto" w:hAnsi="Roboto"/>
          <w:rtl w:val="0"/>
        </w:rPr>
        <w:t xml:space="preserve">:</w:t>
      </w:r>
    </w:p>
    <w:p w:rsidR="00000000" w:rsidDel="00000000" w:rsidP="00000000" w:rsidRDefault="00000000" w:rsidRPr="00000000" w14:paraId="0000086F">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nonprod_perimeter</w:t>
      </w:r>
    </w:p>
    <w:p w:rsidR="00000000" w:rsidDel="00000000" w:rsidP="00000000" w:rsidRDefault="00000000" w:rsidRPr="00000000" w14:paraId="00000870">
      <w:pPr>
        <w:numPr>
          <w:ilvl w:val="0"/>
          <w:numId w:val="73"/>
        </w:numPr>
        <w:ind w:left="720" w:hanging="360"/>
        <w:rPr>
          <w:rFonts w:ascii="Google Sans Text" w:cs="Google Sans Text" w:eastAsia="Google Sans Text" w:hAnsi="Google Sans Text"/>
        </w:rPr>
      </w:pPr>
      <w:r w:rsidDel="00000000" w:rsidR="00000000" w:rsidRPr="00000000">
        <w:rPr>
          <w:rFonts w:ascii="Roboto" w:cs="Roboto" w:eastAsia="Roboto" w:hAnsi="Roboto"/>
          <w:b w:val="1"/>
          <w:rtl w:val="0"/>
        </w:rPr>
        <w:t xml:space="preserve">Restricted Services</w:t>
      </w:r>
      <w:r w:rsidDel="00000000" w:rsidR="00000000" w:rsidRPr="00000000">
        <w:rPr>
          <w:rFonts w:ascii="Roboto" w:cs="Roboto" w:eastAsia="Roboto" w:hAnsi="Roboto"/>
          <w:rtl w:val="0"/>
        </w:rPr>
        <w:t xml:space="preserve">:</w:t>
      </w:r>
    </w:p>
    <w:p w:rsidR="00000000" w:rsidDel="00000000" w:rsidP="00000000" w:rsidRDefault="00000000" w:rsidRPr="00000000" w14:paraId="00000871">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All supported APIs which may be restricted will be restricted.</w:t>
      </w:r>
    </w:p>
    <w:p w:rsidR="00000000" w:rsidDel="00000000" w:rsidP="00000000" w:rsidRDefault="00000000" w:rsidRPr="00000000" w14:paraId="00000872">
      <w:pPr>
        <w:numPr>
          <w:ilvl w:val="0"/>
          <w:numId w:val="73"/>
        </w:numPr>
        <w:ind w:left="720" w:hanging="360"/>
        <w:rPr>
          <w:rFonts w:ascii="Roboto" w:cs="Roboto" w:eastAsia="Roboto" w:hAnsi="Roboto"/>
          <w:b w:val="1"/>
        </w:rPr>
      </w:pPr>
      <w:hyperlink r:id="rId102">
        <w:r w:rsidDel="00000000" w:rsidR="00000000" w:rsidRPr="00000000">
          <w:rPr>
            <w:rFonts w:ascii="Roboto" w:cs="Roboto" w:eastAsia="Roboto" w:hAnsi="Roboto"/>
            <w:b w:val="1"/>
            <w:color w:val="1155cc"/>
            <w:u w:val="single"/>
            <w:rtl w:val="0"/>
          </w:rPr>
          <w:t xml:space="preserve">VPC Accessible Services</w:t>
        </w:r>
      </w:hyperlink>
      <w:r w:rsidDel="00000000" w:rsidR="00000000" w:rsidRPr="00000000">
        <w:rPr>
          <w:rFonts w:ascii="Roboto" w:cs="Roboto" w:eastAsia="Roboto" w:hAnsi="Roboto"/>
          <w:b w:val="1"/>
          <w:rtl w:val="0"/>
        </w:rPr>
        <w:t xml:space="preserve">:</w:t>
      </w:r>
    </w:p>
    <w:p w:rsidR="00000000" w:rsidDel="00000000" w:rsidP="00000000" w:rsidRDefault="00000000" w:rsidRPr="00000000" w14:paraId="00000873">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RESTRICTED-SERVICES</w:t>
      </w:r>
    </w:p>
    <w:p w:rsidR="00000000" w:rsidDel="00000000" w:rsidP="00000000" w:rsidRDefault="00000000" w:rsidRPr="00000000" w14:paraId="00000874">
      <w:pPr>
        <w:numPr>
          <w:ilvl w:val="0"/>
          <w:numId w:val="73"/>
        </w:numPr>
        <w:ind w:left="720" w:hanging="360"/>
        <w:rPr>
          <w:rFonts w:ascii="Google Sans Text" w:cs="Google Sans Text" w:eastAsia="Google Sans Text" w:hAnsi="Google Sans Text"/>
        </w:rPr>
      </w:pPr>
      <w:r w:rsidDel="00000000" w:rsidR="00000000" w:rsidRPr="00000000">
        <w:rPr>
          <w:rFonts w:ascii="Roboto" w:cs="Roboto" w:eastAsia="Roboto" w:hAnsi="Roboto"/>
          <w:b w:val="1"/>
          <w:rtl w:val="0"/>
        </w:rPr>
        <w:t xml:space="preserve">Projects</w:t>
      </w:r>
      <w:r w:rsidDel="00000000" w:rsidR="00000000" w:rsidRPr="00000000">
        <w:rPr>
          <w:rFonts w:ascii="Roboto" w:cs="Roboto" w:eastAsia="Roboto" w:hAnsi="Roboto"/>
          <w:rtl w:val="0"/>
        </w:rPr>
        <w:t xml:space="preserve">:</w:t>
      </w:r>
    </w:p>
    <w:p w:rsidR="00000000" w:rsidDel="00000000" w:rsidP="00000000" w:rsidRDefault="00000000" w:rsidRPr="00000000" w14:paraId="00000875">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All projects under the “Dev, Test. Engg, Arena” folders will be a part of the perimeter.</w:t>
      </w:r>
    </w:p>
    <w:p w:rsidR="00000000" w:rsidDel="00000000" w:rsidP="00000000" w:rsidRDefault="00000000" w:rsidRPr="00000000" w14:paraId="00000876">
      <w:pPr>
        <w:numPr>
          <w:ilvl w:val="0"/>
          <w:numId w:val="73"/>
        </w:numPr>
        <w:ind w:left="720" w:hanging="360"/>
        <w:rPr>
          <w:rFonts w:ascii="Google Sans Text" w:cs="Google Sans Text" w:eastAsia="Google Sans Text" w:hAnsi="Google Sans Text"/>
        </w:rPr>
      </w:pPr>
      <w:r w:rsidDel="00000000" w:rsidR="00000000" w:rsidRPr="00000000">
        <w:rPr>
          <w:rFonts w:ascii="Roboto" w:cs="Roboto" w:eastAsia="Roboto" w:hAnsi="Roboto"/>
          <w:b w:val="1"/>
          <w:rtl w:val="0"/>
        </w:rPr>
        <w:t xml:space="preserve">Ingress/Egress Rules</w:t>
      </w:r>
      <w:r w:rsidDel="00000000" w:rsidR="00000000" w:rsidRPr="00000000">
        <w:rPr>
          <w:rFonts w:ascii="Roboto" w:cs="Roboto" w:eastAsia="Roboto" w:hAnsi="Roboto"/>
          <w:rtl w:val="0"/>
        </w:rPr>
        <w:t xml:space="preserve">:</w:t>
      </w:r>
    </w:p>
    <w:p w:rsidR="00000000" w:rsidDel="00000000" w:rsidP="00000000" w:rsidRDefault="00000000" w:rsidRPr="00000000" w14:paraId="00000877">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Please </w:t>
      </w:r>
      <w:hyperlink w:anchor="_9kzxpba4ry02">
        <w:r w:rsidDel="00000000" w:rsidR="00000000" w:rsidRPr="00000000">
          <w:rPr>
            <w:rFonts w:ascii="Roboto" w:cs="Roboto" w:eastAsia="Roboto" w:hAnsi="Roboto"/>
            <w:color w:val="1155cc"/>
            <w:u w:val="single"/>
            <w:rtl w:val="0"/>
          </w:rPr>
          <w:t xml:space="preserve">see section 4.7.3</w:t>
        </w:r>
      </w:hyperlink>
      <w:r w:rsidDel="00000000" w:rsidR="00000000" w:rsidRPr="00000000">
        <w:rPr>
          <w:rFonts w:ascii="Roboto" w:cs="Roboto" w:eastAsia="Roboto" w:hAnsi="Roboto"/>
          <w:rtl w:val="0"/>
        </w:rPr>
        <w:t xml:space="preserve"> for a list of ingress and egress rules applied to this perimeter</w:t>
      </w:r>
    </w:p>
    <w:p w:rsidR="00000000" w:rsidDel="00000000" w:rsidP="00000000" w:rsidRDefault="00000000" w:rsidRPr="00000000" w14:paraId="00000878">
      <w:pPr>
        <w:numPr>
          <w:ilvl w:val="0"/>
          <w:numId w:val="73"/>
        </w:numPr>
        <w:ind w:left="720" w:hanging="360"/>
        <w:rPr>
          <w:rFonts w:ascii="Roboto" w:cs="Roboto" w:eastAsia="Roboto" w:hAnsi="Roboto"/>
          <w:b w:val="1"/>
        </w:rPr>
      </w:pPr>
      <w:r w:rsidDel="00000000" w:rsidR="00000000" w:rsidRPr="00000000">
        <w:rPr>
          <w:rFonts w:ascii="Roboto" w:cs="Roboto" w:eastAsia="Roboto" w:hAnsi="Roboto"/>
          <w:b w:val="1"/>
          <w:rtl w:val="0"/>
        </w:rPr>
        <w:t xml:space="preserve">Access Levels:</w:t>
      </w:r>
    </w:p>
    <w:p w:rsidR="00000000" w:rsidDel="00000000" w:rsidP="00000000" w:rsidRDefault="00000000" w:rsidRPr="00000000" w14:paraId="00000879">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No access levels will be applied to this perimeter directly at this time. Access levels will be used as part of ingress/egress rules. </w:t>
      </w:r>
    </w:p>
    <w:p w:rsidR="00000000" w:rsidDel="00000000" w:rsidP="00000000" w:rsidRDefault="00000000" w:rsidRPr="00000000" w14:paraId="0000087A">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Please </w:t>
      </w:r>
      <w:hyperlink w:anchor="_hhcitodqrqw8">
        <w:r w:rsidDel="00000000" w:rsidR="00000000" w:rsidRPr="00000000">
          <w:rPr>
            <w:rFonts w:ascii="Roboto" w:cs="Roboto" w:eastAsia="Roboto" w:hAnsi="Roboto"/>
            <w:color w:val="1155cc"/>
            <w:u w:val="single"/>
            <w:rtl w:val="0"/>
          </w:rPr>
          <w:t xml:space="preserve">see section 4.7.2</w:t>
        </w:r>
      </w:hyperlink>
      <w:r w:rsidDel="00000000" w:rsidR="00000000" w:rsidRPr="00000000">
        <w:rPr>
          <w:rFonts w:ascii="Roboto" w:cs="Roboto" w:eastAsia="Roboto" w:hAnsi="Roboto"/>
          <w:rtl w:val="0"/>
        </w:rPr>
        <w:t xml:space="preserve"> for information on Access Levels</w:t>
      </w:r>
    </w:p>
    <w:p w:rsidR="00000000" w:rsidDel="00000000" w:rsidP="00000000" w:rsidRDefault="00000000" w:rsidRPr="00000000" w14:paraId="0000087B">
      <w:pPr>
        <w:rPr>
          <w:rFonts w:ascii="Roboto" w:cs="Roboto" w:eastAsia="Roboto" w:hAnsi="Roboto"/>
        </w:rPr>
      </w:pPr>
      <w:r w:rsidDel="00000000" w:rsidR="00000000" w:rsidRPr="00000000">
        <w:rPr>
          <w:rtl w:val="0"/>
        </w:rPr>
      </w:r>
    </w:p>
    <w:p w:rsidR="00000000" w:rsidDel="00000000" w:rsidP="00000000" w:rsidRDefault="00000000" w:rsidRPr="00000000" w14:paraId="0000087C">
      <w:pPr>
        <w:pStyle w:val="Heading4"/>
        <w:spacing w:after="0" w:before="0" w:line="276" w:lineRule="auto"/>
        <w:ind w:right="0"/>
        <w:rPr>
          <w:rFonts w:ascii="Roboto" w:cs="Roboto" w:eastAsia="Roboto" w:hAnsi="Roboto"/>
          <w:b w:val="0"/>
          <w:i w:val="1"/>
          <w:color w:val="434343"/>
          <w:sz w:val="26"/>
          <w:szCs w:val="26"/>
        </w:rPr>
      </w:pPr>
      <w:bookmarkStart w:colFirst="0" w:colLast="0" w:name="_k7xiho8k73lf" w:id="85"/>
      <w:bookmarkEnd w:id="85"/>
      <w:r w:rsidDel="00000000" w:rsidR="00000000" w:rsidRPr="00000000">
        <w:rPr>
          <w:rFonts w:ascii="Roboto" w:cs="Roboto" w:eastAsia="Roboto" w:hAnsi="Roboto"/>
          <w:b w:val="0"/>
          <w:i w:val="1"/>
          <w:color w:val="434343"/>
          <w:sz w:val="26"/>
          <w:szCs w:val="26"/>
          <w:rtl w:val="0"/>
        </w:rPr>
        <w:t xml:space="preserve">4.8.1.4 Shared Services Perimeter - Configuration</w:t>
      </w:r>
    </w:p>
    <w:p w:rsidR="00000000" w:rsidDel="00000000" w:rsidP="00000000" w:rsidRDefault="00000000" w:rsidRPr="00000000" w14:paraId="0000087D">
      <w:pPr>
        <w:rPr>
          <w:rFonts w:ascii="Roboto" w:cs="Roboto" w:eastAsia="Roboto" w:hAnsi="Roboto"/>
        </w:rPr>
      </w:pPr>
      <w:r w:rsidDel="00000000" w:rsidR="00000000" w:rsidRPr="00000000">
        <w:rPr>
          <w:rFonts w:ascii="Roboto" w:cs="Roboto" w:eastAsia="Roboto" w:hAnsi="Roboto"/>
          <w:rtl w:val="0"/>
        </w:rPr>
        <w:t xml:space="preserve">The AMEX VPC Service Control perimeter will have the following </w:t>
      </w:r>
      <w:hyperlink r:id="rId103">
        <w:r w:rsidDel="00000000" w:rsidR="00000000" w:rsidRPr="00000000">
          <w:rPr>
            <w:rFonts w:ascii="Roboto" w:cs="Roboto" w:eastAsia="Roboto" w:hAnsi="Roboto"/>
            <w:color w:val="1155cc"/>
            <w:u w:val="single"/>
            <w:rtl w:val="0"/>
          </w:rPr>
          <w:t xml:space="preserve">configuration</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87E">
      <w:pPr>
        <w:numPr>
          <w:ilvl w:val="0"/>
          <w:numId w:val="73"/>
        </w:numPr>
        <w:ind w:left="720" w:hanging="360"/>
        <w:rPr>
          <w:rFonts w:ascii="Google Sans Text" w:cs="Google Sans Text" w:eastAsia="Google Sans Text" w:hAnsi="Google Sans Text"/>
        </w:rPr>
      </w:pPr>
      <w:r w:rsidDel="00000000" w:rsidR="00000000" w:rsidRPr="00000000">
        <w:rPr>
          <w:rFonts w:ascii="Roboto" w:cs="Roboto" w:eastAsia="Roboto" w:hAnsi="Roboto"/>
          <w:b w:val="1"/>
          <w:rtl w:val="0"/>
        </w:rPr>
        <w:t xml:space="preserve">Name</w:t>
      </w:r>
      <w:r w:rsidDel="00000000" w:rsidR="00000000" w:rsidRPr="00000000">
        <w:rPr>
          <w:rFonts w:ascii="Roboto" w:cs="Roboto" w:eastAsia="Roboto" w:hAnsi="Roboto"/>
          <w:rtl w:val="0"/>
        </w:rPr>
        <w:t xml:space="preserve">:</w:t>
      </w:r>
    </w:p>
    <w:p w:rsidR="00000000" w:rsidDel="00000000" w:rsidP="00000000" w:rsidRDefault="00000000" w:rsidRPr="00000000" w14:paraId="0000087F">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sharedservices_perimeter</w:t>
      </w:r>
    </w:p>
    <w:p w:rsidR="00000000" w:rsidDel="00000000" w:rsidP="00000000" w:rsidRDefault="00000000" w:rsidRPr="00000000" w14:paraId="00000880">
      <w:pPr>
        <w:numPr>
          <w:ilvl w:val="0"/>
          <w:numId w:val="73"/>
        </w:numPr>
        <w:ind w:left="720" w:hanging="360"/>
        <w:rPr>
          <w:rFonts w:ascii="Google Sans Text" w:cs="Google Sans Text" w:eastAsia="Google Sans Text" w:hAnsi="Google Sans Text"/>
        </w:rPr>
      </w:pPr>
      <w:r w:rsidDel="00000000" w:rsidR="00000000" w:rsidRPr="00000000">
        <w:rPr>
          <w:rFonts w:ascii="Roboto" w:cs="Roboto" w:eastAsia="Roboto" w:hAnsi="Roboto"/>
          <w:b w:val="1"/>
          <w:rtl w:val="0"/>
        </w:rPr>
        <w:t xml:space="preserve">Title</w:t>
      </w:r>
      <w:r w:rsidDel="00000000" w:rsidR="00000000" w:rsidRPr="00000000">
        <w:rPr>
          <w:rFonts w:ascii="Roboto" w:cs="Roboto" w:eastAsia="Roboto" w:hAnsi="Roboto"/>
          <w:rtl w:val="0"/>
        </w:rPr>
        <w:t xml:space="preserve">:</w:t>
      </w:r>
    </w:p>
    <w:p w:rsidR="00000000" w:rsidDel="00000000" w:rsidP="00000000" w:rsidRDefault="00000000" w:rsidRPr="00000000" w14:paraId="00000881">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sharedservices_perimeter</w:t>
      </w:r>
    </w:p>
    <w:p w:rsidR="00000000" w:rsidDel="00000000" w:rsidP="00000000" w:rsidRDefault="00000000" w:rsidRPr="00000000" w14:paraId="00000882">
      <w:pPr>
        <w:numPr>
          <w:ilvl w:val="0"/>
          <w:numId w:val="73"/>
        </w:numPr>
        <w:ind w:left="720" w:hanging="360"/>
        <w:rPr>
          <w:rFonts w:ascii="Google Sans Text" w:cs="Google Sans Text" w:eastAsia="Google Sans Text" w:hAnsi="Google Sans Text"/>
        </w:rPr>
      </w:pPr>
      <w:r w:rsidDel="00000000" w:rsidR="00000000" w:rsidRPr="00000000">
        <w:rPr>
          <w:rFonts w:ascii="Roboto" w:cs="Roboto" w:eastAsia="Roboto" w:hAnsi="Roboto"/>
          <w:b w:val="1"/>
          <w:rtl w:val="0"/>
        </w:rPr>
        <w:t xml:space="preserve">Restricted Services</w:t>
      </w:r>
      <w:r w:rsidDel="00000000" w:rsidR="00000000" w:rsidRPr="00000000">
        <w:rPr>
          <w:rFonts w:ascii="Roboto" w:cs="Roboto" w:eastAsia="Roboto" w:hAnsi="Roboto"/>
          <w:rtl w:val="0"/>
        </w:rPr>
        <w:t xml:space="preserve">:</w:t>
      </w:r>
    </w:p>
    <w:p w:rsidR="00000000" w:rsidDel="00000000" w:rsidP="00000000" w:rsidRDefault="00000000" w:rsidRPr="00000000" w14:paraId="00000883">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All supported APIs which may be restricted will be restricted.</w:t>
      </w:r>
    </w:p>
    <w:p w:rsidR="00000000" w:rsidDel="00000000" w:rsidP="00000000" w:rsidRDefault="00000000" w:rsidRPr="00000000" w14:paraId="00000884">
      <w:pPr>
        <w:numPr>
          <w:ilvl w:val="0"/>
          <w:numId w:val="73"/>
        </w:numPr>
        <w:ind w:left="720" w:hanging="360"/>
        <w:rPr>
          <w:rFonts w:ascii="Roboto" w:cs="Roboto" w:eastAsia="Roboto" w:hAnsi="Roboto"/>
          <w:b w:val="1"/>
        </w:rPr>
      </w:pPr>
      <w:hyperlink r:id="rId104">
        <w:r w:rsidDel="00000000" w:rsidR="00000000" w:rsidRPr="00000000">
          <w:rPr>
            <w:rFonts w:ascii="Roboto" w:cs="Roboto" w:eastAsia="Roboto" w:hAnsi="Roboto"/>
            <w:b w:val="1"/>
            <w:color w:val="1155cc"/>
            <w:u w:val="single"/>
            <w:rtl w:val="0"/>
          </w:rPr>
          <w:t xml:space="preserve">VPC Accessible Services</w:t>
        </w:r>
      </w:hyperlink>
      <w:r w:rsidDel="00000000" w:rsidR="00000000" w:rsidRPr="00000000">
        <w:rPr>
          <w:rFonts w:ascii="Roboto" w:cs="Roboto" w:eastAsia="Roboto" w:hAnsi="Roboto"/>
          <w:b w:val="1"/>
          <w:rtl w:val="0"/>
        </w:rPr>
        <w:t xml:space="preserve">:</w:t>
      </w:r>
    </w:p>
    <w:p w:rsidR="00000000" w:rsidDel="00000000" w:rsidP="00000000" w:rsidRDefault="00000000" w:rsidRPr="00000000" w14:paraId="00000885">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RESTRICTED-SERVICES</w:t>
      </w:r>
    </w:p>
    <w:p w:rsidR="00000000" w:rsidDel="00000000" w:rsidP="00000000" w:rsidRDefault="00000000" w:rsidRPr="00000000" w14:paraId="00000886">
      <w:pPr>
        <w:numPr>
          <w:ilvl w:val="0"/>
          <w:numId w:val="73"/>
        </w:numPr>
        <w:ind w:left="720" w:hanging="360"/>
        <w:rPr>
          <w:rFonts w:ascii="Google Sans Text" w:cs="Google Sans Text" w:eastAsia="Google Sans Text" w:hAnsi="Google Sans Text"/>
        </w:rPr>
      </w:pPr>
      <w:r w:rsidDel="00000000" w:rsidR="00000000" w:rsidRPr="00000000">
        <w:rPr>
          <w:rFonts w:ascii="Roboto" w:cs="Roboto" w:eastAsia="Roboto" w:hAnsi="Roboto"/>
          <w:b w:val="1"/>
          <w:rtl w:val="0"/>
        </w:rPr>
        <w:t xml:space="preserve">Projects</w:t>
      </w:r>
      <w:r w:rsidDel="00000000" w:rsidR="00000000" w:rsidRPr="00000000">
        <w:rPr>
          <w:rFonts w:ascii="Roboto" w:cs="Roboto" w:eastAsia="Roboto" w:hAnsi="Roboto"/>
          <w:rtl w:val="0"/>
        </w:rPr>
        <w:t xml:space="preserve">:</w:t>
      </w:r>
    </w:p>
    <w:p w:rsidR="00000000" w:rsidDel="00000000" w:rsidP="00000000" w:rsidRDefault="00000000" w:rsidRPr="00000000" w14:paraId="00000887">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All projects under the “Shared Services” folders will be a part of the perimeter.</w:t>
      </w:r>
    </w:p>
    <w:p w:rsidR="00000000" w:rsidDel="00000000" w:rsidP="00000000" w:rsidRDefault="00000000" w:rsidRPr="00000000" w14:paraId="00000888">
      <w:pPr>
        <w:numPr>
          <w:ilvl w:val="0"/>
          <w:numId w:val="73"/>
        </w:numPr>
        <w:ind w:left="720" w:hanging="360"/>
        <w:rPr>
          <w:rFonts w:ascii="Google Sans Text" w:cs="Google Sans Text" w:eastAsia="Google Sans Text" w:hAnsi="Google Sans Text"/>
        </w:rPr>
      </w:pPr>
      <w:r w:rsidDel="00000000" w:rsidR="00000000" w:rsidRPr="00000000">
        <w:rPr>
          <w:rFonts w:ascii="Roboto" w:cs="Roboto" w:eastAsia="Roboto" w:hAnsi="Roboto"/>
          <w:b w:val="1"/>
          <w:rtl w:val="0"/>
        </w:rPr>
        <w:t xml:space="preserve">Ingress/Egress Rules</w:t>
      </w:r>
      <w:r w:rsidDel="00000000" w:rsidR="00000000" w:rsidRPr="00000000">
        <w:rPr>
          <w:rFonts w:ascii="Roboto" w:cs="Roboto" w:eastAsia="Roboto" w:hAnsi="Roboto"/>
          <w:rtl w:val="0"/>
        </w:rPr>
        <w:t xml:space="preserve">:</w:t>
      </w:r>
    </w:p>
    <w:p w:rsidR="00000000" w:rsidDel="00000000" w:rsidP="00000000" w:rsidRDefault="00000000" w:rsidRPr="00000000" w14:paraId="00000889">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Please </w:t>
      </w:r>
      <w:hyperlink w:anchor="_9kzxpba4ry02">
        <w:r w:rsidDel="00000000" w:rsidR="00000000" w:rsidRPr="00000000">
          <w:rPr>
            <w:rFonts w:ascii="Roboto" w:cs="Roboto" w:eastAsia="Roboto" w:hAnsi="Roboto"/>
            <w:color w:val="1155cc"/>
            <w:u w:val="single"/>
            <w:rtl w:val="0"/>
          </w:rPr>
          <w:t xml:space="preserve">see section 4.7.3</w:t>
        </w:r>
      </w:hyperlink>
      <w:r w:rsidDel="00000000" w:rsidR="00000000" w:rsidRPr="00000000">
        <w:rPr>
          <w:rFonts w:ascii="Roboto" w:cs="Roboto" w:eastAsia="Roboto" w:hAnsi="Roboto"/>
          <w:rtl w:val="0"/>
        </w:rPr>
        <w:t xml:space="preserve"> for a list of ingress and egress rules applied to this perimeter</w:t>
      </w:r>
    </w:p>
    <w:p w:rsidR="00000000" w:rsidDel="00000000" w:rsidP="00000000" w:rsidRDefault="00000000" w:rsidRPr="00000000" w14:paraId="0000088A">
      <w:pPr>
        <w:numPr>
          <w:ilvl w:val="0"/>
          <w:numId w:val="73"/>
        </w:numPr>
        <w:ind w:left="720" w:hanging="360"/>
        <w:rPr>
          <w:rFonts w:ascii="Roboto" w:cs="Roboto" w:eastAsia="Roboto" w:hAnsi="Roboto"/>
          <w:b w:val="1"/>
        </w:rPr>
      </w:pPr>
      <w:r w:rsidDel="00000000" w:rsidR="00000000" w:rsidRPr="00000000">
        <w:rPr>
          <w:rFonts w:ascii="Roboto" w:cs="Roboto" w:eastAsia="Roboto" w:hAnsi="Roboto"/>
          <w:b w:val="1"/>
          <w:rtl w:val="0"/>
        </w:rPr>
        <w:t xml:space="preserve">Access Levels:</w:t>
      </w:r>
    </w:p>
    <w:p w:rsidR="00000000" w:rsidDel="00000000" w:rsidP="00000000" w:rsidRDefault="00000000" w:rsidRPr="00000000" w14:paraId="0000088B">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No access levels will be applied to this perimeter directly at this time. Access levels will be used as part of ingress/egress rules. </w:t>
      </w:r>
    </w:p>
    <w:p w:rsidR="00000000" w:rsidDel="00000000" w:rsidP="00000000" w:rsidRDefault="00000000" w:rsidRPr="00000000" w14:paraId="0000088C">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Please </w:t>
      </w:r>
      <w:hyperlink w:anchor="_hhcitodqrqw8">
        <w:r w:rsidDel="00000000" w:rsidR="00000000" w:rsidRPr="00000000">
          <w:rPr>
            <w:rFonts w:ascii="Roboto" w:cs="Roboto" w:eastAsia="Roboto" w:hAnsi="Roboto"/>
            <w:color w:val="1155cc"/>
            <w:u w:val="single"/>
            <w:rtl w:val="0"/>
          </w:rPr>
          <w:t xml:space="preserve">see section 4.7.2</w:t>
        </w:r>
      </w:hyperlink>
      <w:r w:rsidDel="00000000" w:rsidR="00000000" w:rsidRPr="00000000">
        <w:rPr>
          <w:rFonts w:ascii="Roboto" w:cs="Roboto" w:eastAsia="Roboto" w:hAnsi="Roboto"/>
          <w:rtl w:val="0"/>
        </w:rPr>
        <w:t xml:space="preserve"> for information on Access Levels</w:t>
      </w:r>
    </w:p>
    <w:p w:rsidR="00000000" w:rsidDel="00000000" w:rsidP="00000000" w:rsidRDefault="00000000" w:rsidRPr="00000000" w14:paraId="0000088D">
      <w:pPr>
        <w:rPr>
          <w:rFonts w:ascii="Roboto" w:cs="Roboto" w:eastAsia="Roboto" w:hAnsi="Roboto"/>
        </w:rPr>
      </w:pPr>
      <w:r w:rsidDel="00000000" w:rsidR="00000000" w:rsidRPr="00000000">
        <w:rPr>
          <w:rtl w:val="0"/>
        </w:rPr>
      </w:r>
    </w:p>
    <w:p w:rsidR="00000000" w:rsidDel="00000000" w:rsidP="00000000" w:rsidRDefault="00000000" w:rsidRPr="00000000" w14:paraId="0000088E">
      <w:pPr>
        <w:pStyle w:val="Heading4"/>
        <w:spacing w:after="0" w:before="0" w:line="276" w:lineRule="auto"/>
        <w:ind w:right="0"/>
        <w:rPr>
          <w:rFonts w:ascii="Roboto" w:cs="Roboto" w:eastAsia="Roboto" w:hAnsi="Roboto"/>
          <w:b w:val="0"/>
          <w:i w:val="1"/>
          <w:color w:val="434343"/>
          <w:sz w:val="26"/>
          <w:szCs w:val="26"/>
        </w:rPr>
      </w:pPr>
      <w:bookmarkStart w:colFirst="0" w:colLast="0" w:name="_9cuuoojbcdc9" w:id="86"/>
      <w:bookmarkEnd w:id="86"/>
      <w:r w:rsidDel="00000000" w:rsidR="00000000" w:rsidRPr="00000000">
        <w:rPr>
          <w:rFonts w:ascii="Roboto" w:cs="Roboto" w:eastAsia="Roboto" w:hAnsi="Roboto"/>
          <w:b w:val="0"/>
          <w:i w:val="1"/>
          <w:color w:val="434343"/>
          <w:sz w:val="26"/>
          <w:szCs w:val="26"/>
          <w:rtl w:val="0"/>
        </w:rPr>
        <w:t xml:space="preserve">4.8.1.5 Anonymized Data Perimeter - Configuration</w:t>
      </w:r>
    </w:p>
    <w:p w:rsidR="00000000" w:rsidDel="00000000" w:rsidP="00000000" w:rsidRDefault="00000000" w:rsidRPr="00000000" w14:paraId="0000088F">
      <w:pPr>
        <w:rPr>
          <w:rFonts w:ascii="Roboto" w:cs="Roboto" w:eastAsia="Roboto" w:hAnsi="Roboto"/>
        </w:rPr>
      </w:pPr>
      <w:r w:rsidDel="00000000" w:rsidR="00000000" w:rsidRPr="00000000">
        <w:rPr>
          <w:rFonts w:ascii="Roboto" w:cs="Roboto" w:eastAsia="Roboto" w:hAnsi="Roboto"/>
          <w:rtl w:val="0"/>
        </w:rPr>
        <w:t xml:space="preserve">The AMEX VPC Service Control perimeter will have the following </w:t>
      </w:r>
      <w:hyperlink r:id="rId105">
        <w:r w:rsidDel="00000000" w:rsidR="00000000" w:rsidRPr="00000000">
          <w:rPr>
            <w:rFonts w:ascii="Roboto" w:cs="Roboto" w:eastAsia="Roboto" w:hAnsi="Roboto"/>
            <w:color w:val="1155cc"/>
            <w:u w:val="single"/>
            <w:rtl w:val="0"/>
          </w:rPr>
          <w:t xml:space="preserve">configuration</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890">
      <w:pPr>
        <w:numPr>
          <w:ilvl w:val="0"/>
          <w:numId w:val="73"/>
        </w:numPr>
        <w:ind w:left="720" w:hanging="360"/>
        <w:rPr>
          <w:rFonts w:ascii="Google Sans Text" w:cs="Google Sans Text" w:eastAsia="Google Sans Text" w:hAnsi="Google Sans Text"/>
        </w:rPr>
      </w:pPr>
      <w:r w:rsidDel="00000000" w:rsidR="00000000" w:rsidRPr="00000000">
        <w:rPr>
          <w:rFonts w:ascii="Roboto" w:cs="Roboto" w:eastAsia="Roboto" w:hAnsi="Roboto"/>
          <w:b w:val="1"/>
          <w:rtl w:val="0"/>
        </w:rPr>
        <w:t xml:space="preserve">Name</w:t>
      </w:r>
      <w:r w:rsidDel="00000000" w:rsidR="00000000" w:rsidRPr="00000000">
        <w:rPr>
          <w:rFonts w:ascii="Roboto" w:cs="Roboto" w:eastAsia="Roboto" w:hAnsi="Roboto"/>
          <w:rtl w:val="0"/>
        </w:rPr>
        <w:t xml:space="preserve">:</w:t>
      </w:r>
    </w:p>
    <w:p w:rsidR="00000000" w:rsidDel="00000000" w:rsidP="00000000" w:rsidRDefault="00000000" w:rsidRPr="00000000" w14:paraId="00000891">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anonymized_data_perimeter</w:t>
      </w:r>
    </w:p>
    <w:p w:rsidR="00000000" w:rsidDel="00000000" w:rsidP="00000000" w:rsidRDefault="00000000" w:rsidRPr="00000000" w14:paraId="00000892">
      <w:pPr>
        <w:numPr>
          <w:ilvl w:val="0"/>
          <w:numId w:val="73"/>
        </w:numPr>
        <w:ind w:left="720" w:hanging="360"/>
        <w:rPr>
          <w:rFonts w:ascii="Google Sans Text" w:cs="Google Sans Text" w:eastAsia="Google Sans Text" w:hAnsi="Google Sans Text"/>
        </w:rPr>
      </w:pPr>
      <w:r w:rsidDel="00000000" w:rsidR="00000000" w:rsidRPr="00000000">
        <w:rPr>
          <w:rFonts w:ascii="Roboto" w:cs="Roboto" w:eastAsia="Roboto" w:hAnsi="Roboto"/>
          <w:b w:val="1"/>
          <w:rtl w:val="0"/>
        </w:rPr>
        <w:t xml:space="preserve">Title</w:t>
      </w:r>
      <w:r w:rsidDel="00000000" w:rsidR="00000000" w:rsidRPr="00000000">
        <w:rPr>
          <w:rFonts w:ascii="Roboto" w:cs="Roboto" w:eastAsia="Roboto" w:hAnsi="Roboto"/>
          <w:rtl w:val="0"/>
        </w:rPr>
        <w:t xml:space="preserve">:</w:t>
      </w:r>
    </w:p>
    <w:p w:rsidR="00000000" w:rsidDel="00000000" w:rsidP="00000000" w:rsidRDefault="00000000" w:rsidRPr="00000000" w14:paraId="00000893">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anonymized_data_perimeter</w:t>
      </w:r>
    </w:p>
    <w:p w:rsidR="00000000" w:rsidDel="00000000" w:rsidP="00000000" w:rsidRDefault="00000000" w:rsidRPr="00000000" w14:paraId="00000894">
      <w:pPr>
        <w:numPr>
          <w:ilvl w:val="0"/>
          <w:numId w:val="73"/>
        </w:numPr>
        <w:ind w:left="720" w:hanging="360"/>
        <w:rPr>
          <w:rFonts w:ascii="Google Sans Text" w:cs="Google Sans Text" w:eastAsia="Google Sans Text" w:hAnsi="Google Sans Text"/>
        </w:rPr>
      </w:pPr>
      <w:r w:rsidDel="00000000" w:rsidR="00000000" w:rsidRPr="00000000">
        <w:rPr>
          <w:rFonts w:ascii="Roboto" w:cs="Roboto" w:eastAsia="Roboto" w:hAnsi="Roboto"/>
          <w:b w:val="1"/>
          <w:rtl w:val="0"/>
        </w:rPr>
        <w:t xml:space="preserve">Restricted Services</w:t>
      </w:r>
      <w:r w:rsidDel="00000000" w:rsidR="00000000" w:rsidRPr="00000000">
        <w:rPr>
          <w:rFonts w:ascii="Roboto" w:cs="Roboto" w:eastAsia="Roboto" w:hAnsi="Roboto"/>
          <w:rtl w:val="0"/>
        </w:rPr>
        <w:t xml:space="preserve">:</w:t>
      </w:r>
    </w:p>
    <w:p w:rsidR="00000000" w:rsidDel="00000000" w:rsidP="00000000" w:rsidRDefault="00000000" w:rsidRPr="00000000" w14:paraId="00000895">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All supported APIs which may be restricted will be restricted.</w:t>
      </w:r>
    </w:p>
    <w:p w:rsidR="00000000" w:rsidDel="00000000" w:rsidP="00000000" w:rsidRDefault="00000000" w:rsidRPr="00000000" w14:paraId="00000896">
      <w:pPr>
        <w:numPr>
          <w:ilvl w:val="0"/>
          <w:numId w:val="73"/>
        </w:numPr>
        <w:ind w:left="720" w:hanging="360"/>
        <w:rPr>
          <w:rFonts w:ascii="Roboto" w:cs="Roboto" w:eastAsia="Roboto" w:hAnsi="Roboto"/>
          <w:b w:val="1"/>
        </w:rPr>
      </w:pPr>
      <w:hyperlink r:id="rId106">
        <w:r w:rsidDel="00000000" w:rsidR="00000000" w:rsidRPr="00000000">
          <w:rPr>
            <w:rFonts w:ascii="Roboto" w:cs="Roboto" w:eastAsia="Roboto" w:hAnsi="Roboto"/>
            <w:b w:val="1"/>
            <w:color w:val="1155cc"/>
            <w:u w:val="single"/>
            <w:rtl w:val="0"/>
          </w:rPr>
          <w:t xml:space="preserve">VPC Accessible Services</w:t>
        </w:r>
      </w:hyperlink>
      <w:r w:rsidDel="00000000" w:rsidR="00000000" w:rsidRPr="00000000">
        <w:rPr>
          <w:rFonts w:ascii="Roboto" w:cs="Roboto" w:eastAsia="Roboto" w:hAnsi="Roboto"/>
          <w:b w:val="1"/>
          <w:rtl w:val="0"/>
        </w:rPr>
        <w:t xml:space="preserve">:</w:t>
      </w:r>
    </w:p>
    <w:p w:rsidR="00000000" w:rsidDel="00000000" w:rsidP="00000000" w:rsidRDefault="00000000" w:rsidRPr="00000000" w14:paraId="00000897">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RESTRICTED-SERVICES</w:t>
      </w:r>
    </w:p>
    <w:p w:rsidR="00000000" w:rsidDel="00000000" w:rsidP="00000000" w:rsidRDefault="00000000" w:rsidRPr="00000000" w14:paraId="00000898">
      <w:pPr>
        <w:numPr>
          <w:ilvl w:val="0"/>
          <w:numId w:val="73"/>
        </w:numPr>
        <w:ind w:left="720" w:hanging="360"/>
        <w:rPr>
          <w:rFonts w:ascii="Google Sans Text" w:cs="Google Sans Text" w:eastAsia="Google Sans Text" w:hAnsi="Google Sans Text"/>
        </w:rPr>
      </w:pPr>
      <w:r w:rsidDel="00000000" w:rsidR="00000000" w:rsidRPr="00000000">
        <w:rPr>
          <w:rFonts w:ascii="Roboto" w:cs="Roboto" w:eastAsia="Roboto" w:hAnsi="Roboto"/>
          <w:b w:val="1"/>
          <w:rtl w:val="0"/>
        </w:rPr>
        <w:t xml:space="preserve">Projects</w:t>
      </w:r>
      <w:r w:rsidDel="00000000" w:rsidR="00000000" w:rsidRPr="00000000">
        <w:rPr>
          <w:rFonts w:ascii="Roboto" w:cs="Roboto" w:eastAsia="Roboto" w:hAnsi="Roboto"/>
          <w:rtl w:val="0"/>
        </w:rPr>
        <w:t xml:space="preserve">:</w:t>
      </w:r>
    </w:p>
    <w:p w:rsidR="00000000" w:rsidDel="00000000" w:rsidP="00000000" w:rsidRDefault="00000000" w:rsidRPr="00000000" w14:paraId="00000899">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All projects under the “Anonymized Data” folders will be a part of the perimeter.</w:t>
      </w:r>
    </w:p>
    <w:p w:rsidR="00000000" w:rsidDel="00000000" w:rsidP="00000000" w:rsidRDefault="00000000" w:rsidRPr="00000000" w14:paraId="0000089A">
      <w:pPr>
        <w:numPr>
          <w:ilvl w:val="0"/>
          <w:numId w:val="73"/>
        </w:numPr>
        <w:ind w:left="720" w:hanging="360"/>
        <w:rPr>
          <w:rFonts w:ascii="Google Sans Text" w:cs="Google Sans Text" w:eastAsia="Google Sans Text" w:hAnsi="Google Sans Text"/>
        </w:rPr>
      </w:pPr>
      <w:r w:rsidDel="00000000" w:rsidR="00000000" w:rsidRPr="00000000">
        <w:rPr>
          <w:rFonts w:ascii="Roboto" w:cs="Roboto" w:eastAsia="Roboto" w:hAnsi="Roboto"/>
          <w:b w:val="1"/>
          <w:rtl w:val="0"/>
        </w:rPr>
        <w:t xml:space="preserve">Ingress/Egress Rules</w:t>
      </w:r>
      <w:r w:rsidDel="00000000" w:rsidR="00000000" w:rsidRPr="00000000">
        <w:rPr>
          <w:rFonts w:ascii="Roboto" w:cs="Roboto" w:eastAsia="Roboto" w:hAnsi="Roboto"/>
          <w:rtl w:val="0"/>
        </w:rPr>
        <w:t xml:space="preserve">:</w:t>
      </w:r>
    </w:p>
    <w:p w:rsidR="00000000" w:rsidDel="00000000" w:rsidP="00000000" w:rsidRDefault="00000000" w:rsidRPr="00000000" w14:paraId="0000089B">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Please </w:t>
      </w:r>
      <w:hyperlink w:anchor="_9kzxpba4ry02">
        <w:r w:rsidDel="00000000" w:rsidR="00000000" w:rsidRPr="00000000">
          <w:rPr>
            <w:rFonts w:ascii="Roboto" w:cs="Roboto" w:eastAsia="Roboto" w:hAnsi="Roboto"/>
            <w:color w:val="1155cc"/>
            <w:u w:val="single"/>
            <w:rtl w:val="0"/>
          </w:rPr>
          <w:t xml:space="preserve">see section 4.7.3</w:t>
        </w:r>
      </w:hyperlink>
      <w:r w:rsidDel="00000000" w:rsidR="00000000" w:rsidRPr="00000000">
        <w:rPr>
          <w:rFonts w:ascii="Roboto" w:cs="Roboto" w:eastAsia="Roboto" w:hAnsi="Roboto"/>
          <w:rtl w:val="0"/>
        </w:rPr>
        <w:t xml:space="preserve"> for a list of ingress and egress rules applied to this perimeter</w:t>
      </w:r>
    </w:p>
    <w:p w:rsidR="00000000" w:rsidDel="00000000" w:rsidP="00000000" w:rsidRDefault="00000000" w:rsidRPr="00000000" w14:paraId="0000089C">
      <w:pPr>
        <w:numPr>
          <w:ilvl w:val="0"/>
          <w:numId w:val="73"/>
        </w:numPr>
        <w:ind w:left="720" w:hanging="360"/>
        <w:rPr>
          <w:rFonts w:ascii="Roboto" w:cs="Roboto" w:eastAsia="Roboto" w:hAnsi="Roboto"/>
          <w:b w:val="1"/>
        </w:rPr>
      </w:pPr>
      <w:r w:rsidDel="00000000" w:rsidR="00000000" w:rsidRPr="00000000">
        <w:rPr>
          <w:rFonts w:ascii="Roboto" w:cs="Roboto" w:eastAsia="Roboto" w:hAnsi="Roboto"/>
          <w:b w:val="1"/>
          <w:rtl w:val="0"/>
        </w:rPr>
        <w:t xml:space="preserve">Access Levels:</w:t>
      </w:r>
    </w:p>
    <w:p w:rsidR="00000000" w:rsidDel="00000000" w:rsidP="00000000" w:rsidRDefault="00000000" w:rsidRPr="00000000" w14:paraId="0000089D">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No access levels will be applied to this perimeter directly at this time. Access levels will be used as part of ingress/egress rules. </w:t>
      </w:r>
    </w:p>
    <w:p w:rsidR="00000000" w:rsidDel="00000000" w:rsidP="00000000" w:rsidRDefault="00000000" w:rsidRPr="00000000" w14:paraId="0000089E">
      <w:pPr>
        <w:numPr>
          <w:ilvl w:val="1"/>
          <w:numId w:val="73"/>
        </w:numPr>
        <w:ind w:left="1440" w:hanging="360"/>
        <w:rPr>
          <w:rFonts w:ascii="Roboto" w:cs="Roboto" w:eastAsia="Roboto" w:hAnsi="Roboto"/>
        </w:rPr>
      </w:pPr>
      <w:r w:rsidDel="00000000" w:rsidR="00000000" w:rsidRPr="00000000">
        <w:rPr>
          <w:rFonts w:ascii="Roboto" w:cs="Roboto" w:eastAsia="Roboto" w:hAnsi="Roboto"/>
          <w:rtl w:val="0"/>
        </w:rPr>
        <w:t xml:space="preserve">Please </w:t>
      </w:r>
      <w:hyperlink w:anchor="_hhcitodqrqw8">
        <w:r w:rsidDel="00000000" w:rsidR="00000000" w:rsidRPr="00000000">
          <w:rPr>
            <w:rFonts w:ascii="Roboto" w:cs="Roboto" w:eastAsia="Roboto" w:hAnsi="Roboto"/>
            <w:color w:val="1155cc"/>
            <w:u w:val="single"/>
            <w:rtl w:val="0"/>
          </w:rPr>
          <w:t xml:space="preserve">see section 4.7.2</w:t>
        </w:r>
      </w:hyperlink>
      <w:r w:rsidDel="00000000" w:rsidR="00000000" w:rsidRPr="00000000">
        <w:rPr>
          <w:rFonts w:ascii="Roboto" w:cs="Roboto" w:eastAsia="Roboto" w:hAnsi="Roboto"/>
          <w:rtl w:val="0"/>
        </w:rPr>
        <w:t xml:space="preserve"> for information on Access Levels</w:t>
      </w:r>
    </w:p>
    <w:p w:rsidR="00000000" w:rsidDel="00000000" w:rsidP="00000000" w:rsidRDefault="00000000" w:rsidRPr="00000000" w14:paraId="0000089F">
      <w:pPr>
        <w:rPr>
          <w:rFonts w:ascii="Roboto" w:cs="Roboto" w:eastAsia="Roboto" w:hAnsi="Roboto"/>
        </w:rPr>
      </w:pPr>
      <w:r w:rsidDel="00000000" w:rsidR="00000000" w:rsidRPr="00000000">
        <w:rPr>
          <w:rtl w:val="0"/>
        </w:rPr>
      </w:r>
    </w:p>
    <w:p w:rsidR="00000000" w:rsidDel="00000000" w:rsidP="00000000" w:rsidRDefault="00000000" w:rsidRPr="00000000" w14:paraId="000008A0">
      <w:pPr>
        <w:pStyle w:val="Heading3"/>
        <w:rPr>
          <w:rFonts w:ascii="Roboto" w:cs="Roboto" w:eastAsia="Roboto" w:hAnsi="Roboto"/>
          <w:color w:val="434343"/>
        </w:rPr>
      </w:pPr>
      <w:bookmarkStart w:colFirst="0" w:colLast="0" w:name="_hhcitodqrqw8" w:id="87"/>
      <w:bookmarkEnd w:id="87"/>
      <w:r w:rsidDel="00000000" w:rsidR="00000000" w:rsidRPr="00000000">
        <w:rPr>
          <w:rFonts w:ascii="Roboto" w:cs="Roboto" w:eastAsia="Roboto" w:hAnsi="Roboto"/>
          <w:rtl w:val="0"/>
        </w:rPr>
        <w:t xml:space="preserve">4.8.2 Access Levels</w:t>
      </w:r>
      <w:r w:rsidDel="00000000" w:rsidR="00000000" w:rsidRPr="00000000">
        <w:rPr>
          <w:rtl w:val="0"/>
        </w:rPr>
      </w:r>
    </w:p>
    <w:p w:rsidR="00000000" w:rsidDel="00000000" w:rsidP="00000000" w:rsidRDefault="00000000" w:rsidRPr="00000000" w14:paraId="000008A1">
      <w:pPr>
        <w:rPr>
          <w:rFonts w:ascii="Roboto" w:cs="Roboto" w:eastAsia="Roboto" w:hAnsi="Roboto"/>
        </w:rPr>
      </w:pPr>
      <w:r w:rsidDel="00000000" w:rsidR="00000000" w:rsidRPr="00000000">
        <w:rPr>
          <w:rFonts w:ascii="Roboto" w:cs="Roboto" w:eastAsia="Roboto" w:hAnsi="Roboto"/>
          <w:rtl w:val="0"/>
        </w:rPr>
        <w:t xml:space="preserve">Access is granted into a service perimeter through one of two mechanisms: Access Levels and Ingress/Egress rules.</w:t>
      </w:r>
    </w:p>
    <w:p w:rsidR="00000000" w:rsidDel="00000000" w:rsidP="00000000" w:rsidRDefault="00000000" w:rsidRPr="00000000" w14:paraId="000008A2">
      <w:pPr>
        <w:rPr>
          <w:rFonts w:ascii="Roboto" w:cs="Roboto" w:eastAsia="Roboto" w:hAnsi="Roboto"/>
        </w:rPr>
      </w:pPr>
      <w:r w:rsidDel="00000000" w:rsidR="00000000" w:rsidRPr="00000000">
        <w:rPr>
          <w:rtl w:val="0"/>
        </w:rPr>
      </w:r>
    </w:p>
    <w:p w:rsidR="00000000" w:rsidDel="00000000" w:rsidP="00000000" w:rsidRDefault="00000000" w:rsidRPr="00000000" w14:paraId="000008A3">
      <w:pPr>
        <w:rPr>
          <w:rFonts w:ascii="Roboto" w:cs="Roboto" w:eastAsia="Roboto" w:hAnsi="Roboto"/>
        </w:rPr>
      </w:pPr>
      <w:r w:rsidDel="00000000" w:rsidR="00000000" w:rsidRPr="00000000">
        <w:rPr>
          <w:rFonts w:ascii="Roboto" w:cs="Roboto" w:eastAsia="Roboto" w:hAnsi="Roboto"/>
          <w:rtl w:val="0"/>
        </w:rPr>
        <w:t xml:space="preserve">Access Levels may be applied to the entire perimeter or used within fine grained ingress/egress rules. </w:t>
      </w:r>
    </w:p>
    <w:p w:rsidR="00000000" w:rsidDel="00000000" w:rsidP="00000000" w:rsidRDefault="00000000" w:rsidRPr="00000000" w14:paraId="000008A4">
      <w:pPr>
        <w:rPr>
          <w:rFonts w:ascii="Roboto" w:cs="Roboto" w:eastAsia="Roboto" w:hAnsi="Roboto"/>
        </w:rPr>
      </w:pPr>
      <w:r w:rsidDel="00000000" w:rsidR="00000000" w:rsidRPr="00000000">
        <w:rPr>
          <w:rtl w:val="0"/>
        </w:rPr>
      </w:r>
    </w:p>
    <w:p w:rsidR="00000000" w:rsidDel="00000000" w:rsidP="00000000" w:rsidRDefault="00000000" w:rsidRPr="00000000" w14:paraId="000008A5">
      <w:pPr>
        <w:rPr>
          <w:rFonts w:ascii="Roboto" w:cs="Roboto" w:eastAsia="Roboto" w:hAnsi="Roboto"/>
        </w:rPr>
      </w:pPr>
      <w:r w:rsidDel="00000000" w:rsidR="00000000" w:rsidRPr="00000000">
        <w:rPr>
          <w:rFonts w:ascii="Roboto" w:cs="Roboto" w:eastAsia="Roboto" w:hAnsi="Roboto"/>
          <w:rtl w:val="0"/>
        </w:rPr>
        <w:t xml:space="preserve">AMEX defines the following Access Levels to provide necessary access to the VPC Service Control perimeter from an approved context:</w:t>
      </w:r>
    </w:p>
    <w:p w:rsidR="00000000" w:rsidDel="00000000" w:rsidP="00000000" w:rsidRDefault="00000000" w:rsidRPr="00000000" w14:paraId="000008A6">
      <w:pPr>
        <w:rPr>
          <w:rFonts w:ascii="Roboto" w:cs="Roboto" w:eastAsia="Roboto" w:hAnsi="Roboto"/>
        </w:rPr>
      </w:pPr>
      <w:r w:rsidDel="00000000" w:rsidR="00000000" w:rsidRPr="00000000">
        <w:rPr>
          <w:rtl w:val="0"/>
        </w:rPr>
      </w:r>
    </w:p>
    <w:p w:rsidR="00000000" w:rsidDel="00000000" w:rsidP="00000000" w:rsidRDefault="00000000" w:rsidRPr="00000000" w14:paraId="000008A7">
      <w:pPr>
        <w:numPr>
          <w:ilvl w:val="0"/>
          <w:numId w:val="27"/>
        </w:numPr>
        <w:ind w:left="720" w:hanging="360"/>
        <w:rPr>
          <w:rFonts w:ascii="Roboto" w:cs="Roboto" w:eastAsia="Roboto" w:hAnsi="Roboto"/>
          <w:b w:val="1"/>
        </w:rPr>
      </w:pPr>
      <w:r w:rsidDel="00000000" w:rsidR="00000000" w:rsidRPr="00000000">
        <w:rPr>
          <w:rFonts w:ascii="Roboto" w:cs="Roboto" w:eastAsia="Roboto" w:hAnsi="Roboto"/>
          <w:b w:val="1"/>
          <w:rtl w:val="0"/>
        </w:rPr>
        <w:t xml:space="preserve">AMEX Corporate IPs &amp; Location</w:t>
      </w:r>
      <w:r w:rsidDel="00000000" w:rsidR="00000000" w:rsidRPr="00000000">
        <w:rPr>
          <w:rtl w:val="0"/>
        </w:rPr>
      </w:r>
    </w:p>
    <w:tbl>
      <w:tblPr>
        <w:tblStyle w:val="Table29"/>
        <w:tblW w:w="8700.0" w:type="dxa"/>
        <w:jc w:val="left"/>
        <w:tblInd w:w="7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695"/>
        <w:gridCol w:w="5205"/>
        <w:tblGridChange w:id="0">
          <w:tblGrid>
            <w:gridCol w:w="1800"/>
            <w:gridCol w:w="1695"/>
            <w:gridCol w:w="5205"/>
          </w:tblGrid>
        </w:tblGridChange>
      </w:tblGrid>
      <w:tr>
        <w:trPr>
          <w:cantSplit w:val="0"/>
          <w:trHeight w:val="420" w:hRule="atLeast"/>
          <w:tblHeader w:val="0"/>
        </w:trPr>
        <w:tc>
          <w:tcPr>
            <w:gridSpan w:val="3"/>
            <w:tcBorders>
              <w:top w:color="ffffff" w:space="0" w:sz="8" w:val="single"/>
              <w:left w:color="ffffff" w:space="0" w:sz="8" w:val="single"/>
              <w:bottom w:color="ffffff" w:space="0" w:sz="8" w:val="single"/>
              <w:right w:color="ffffff" w:space="0" w:sz="8" w:val="single"/>
            </w:tcBorders>
            <w:shd w:fill="3362b5" w:val="clear"/>
            <w:tcMar>
              <w:top w:w="100.0" w:type="dxa"/>
              <w:left w:w="100.0" w:type="dxa"/>
              <w:bottom w:w="100.0" w:type="dxa"/>
              <w:right w:w="100.0" w:type="dxa"/>
            </w:tcMar>
            <w:vAlign w:val="top"/>
          </w:tcPr>
          <w:p w:rsidR="00000000" w:rsidDel="00000000" w:rsidP="00000000" w:rsidRDefault="00000000" w:rsidRPr="00000000" w14:paraId="000008A8">
            <w:pPr>
              <w:widowControl w:val="0"/>
              <w:spacing w:line="240" w:lineRule="auto"/>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Amex corporate IPs and Location</w:t>
            </w:r>
          </w:p>
        </w:tc>
      </w:tr>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8AB">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Name </w:t>
            </w:r>
          </w:p>
        </w:tc>
        <w:tc>
          <w:tcPr>
            <w:gridSpan w:val="2"/>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8AC">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corp_ip_and_us_location</w:t>
            </w:r>
          </w:p>
        </w:tc>
      </w:tr>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8AE">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Description:</w:t>
            </w:r>
          </w:p>
        </w:tc>
        <w:tc>
          <w:tcPr>
            <w:gridSpan w:val="2"/>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8A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Allows access to the VPC Service Control perimeter from callers to GCP APIs if they originate from the AMEX corporate IP addresses (public) and can be detected as originating from the US. This allows users to view their GCP project in the GCP Cloud Console. Without this access level users would be denied any information in the console.</w:t>
            </w:r>
          </w:p>
          <w:p w:rsidR="00000000" w:rsidDel="00000000" w:rsidP="00000000" w:rsidRDefault="00000000" w:rsidRPr="00000000" w14:paraId="000008B0">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8B1">
            <w:pPr>
              <w:rPr>
                <w:rFonts w:ascii="Roboto" w:cs="Roboto" w:eastAsia="Roboto" w:hAnsi="Roboto"/>
              </w:rPr>
            </w:pPr>
            <w:r w:rsidDel="00000000" w:rsidR="00000000" w:rsidRPr="00000000">
              <w:rPr>
                <w:rFonts w:ascii="Roboto" w:cs="Roboto" w:eastAsia="Roboto" w:hAnsi="Roboto"/>
                <w:rtl w:val="0"/>
              </w:rPr>
              <w:t xml:space="preserve">Please note that Cloud IAM is still enforced so users will only be able to take the approved IAM actions</w:t>
            </w:r>
          </w:p>
        </w:tc>
      </w:tr>
      <w:tr>
        <w:trPr>
          <w:cantSplit w:val="0"/>
          <w:trHeight w:val="420" w:hRule="atLeast"/>
          <w:tblHeader w:val="0"/>
        </w:trPr>
        <w:tc>
          <w:tcPr>
            <w:vMerge w:val="restart"/>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3">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Configuration: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4">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IP Addresses: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5">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Corp IP’s</w:t>
            </w:r>
            <w:r w:rsidDel="00000000" w:rsidR="00000000" w:rsidRPr="00000000">
              <w:rPr>
                <w:rtl w:val="0"/>
              </w:rPr>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6">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7">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Regions: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US</w:t>
            </w:r>
          </w:p>
        </w:tc>
      </w:tr>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8B9">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Applied:</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8BA">
            <w:pPr>
              <w:widowControl w:val="0"/>
              <w:spacing w:line="240" w:lineRule="auto"/>
              <w:jc w:val="right"/>
              <w:rPr>
                <w:rFonts w:ascii="Roboto" w:cs="Roboto" w:eastAsia="Roboto" w:hAnsi="Roboto"/>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8BB">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Via Ingress Rule</w:t>
            </w:r>
            <w:r w:rsidDel="00000000" w:rsidR="00000000" w:rsidRPr="00000000">
              <w:rPr>
                <w:rtl w:val="0"/>
              </w:rPr>
            </w:r>
          </w:p>
        </w:tc>
      </w:tr>
    </w:tbl>
    <w:p w:rsidR="00000000" w:rsidDel="00000000" w:rsidP="00000000" w:rsidRDefault="00000000" w:rsidRPr="00000000" w14:paraId="000008BC">
      <w:pPr>
        <w:rPr>
          <w:rFonts w:ascii="Roboto" w:cs="Roboto" w:eastAsia="Roboto" w:hAnsi="Roboto"/>
        </w:rPr>
      </w:pPr>
      <w:r w:rsidDel="00000000" w:rsidR="00000000" w:rsidRPr="00000000">
        <w:rPr>
          <w:rtl w:val="0"/>
        </w:rPr>
      </w:r>
    </w:p>
    <w:p w:rsidR="00000000" w:rsidDel="00000000" w:rsidP="00000000" w:rsidRDefault="00000000" w:rsidRPr="00000000" w14:paraId="000008BD">
      <w:pPr>
        <w:rPr>
          <w:rFonts w:ascii="Roboto" w:cs="Roboto" w:eastAsia="Roboto" w:hAnsi="Roboto"/>
        </w:rPr>
      </w:pPr>
      <w:r w:rsidDel="00000000" w:rsidR="00000000" w:rsidRPr="00000000">
        <w:rPr>
          <w:rtl w:val="0"/>
        </w:rPr>
      </w:r>
    </w:p>
    <w:p w:rsidR="00000000" w:rsidDel="00000000" w:rsidP="00000000" w:rsidRDefault="00000000" w:rsidRPr="00000000" w14:paraId="000008BE">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8BF">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8C0">
      <w:pPr>
        <w:numPr>
          <w:ilvl w:val="0"/>
          <w:numId w:val="27"/>
        </w:numPr>
        <w:ind w:left="720" w:hanging="360"/>
        <w:rPr>
          <w:rFonts w:ascii="Roboto" w:cs="Roboto" w:eastAsia="Roboto" w:hAnsi="Roboto"/>
          <w:b w:val="1"/>
        </w:rPr>
      </w:pPr>
      <w:r w:rsidDel="00000000" w:rsidR="00000000" w:rsidRPr="00000000">
        <w:rPr>
          <w:rFonts w:ascii="Roboto" w:cs="Roboto" w:eastAsia="Roboto" w:hAnsi="Roboto"/>
          <w:b w:val="1"/>
          <w:rtl w:val="0"/>
        </w:rPr>
        <w:t xml:space="preserve">Partner Service Accounts</w:t>
      </w:r>
    </w:p>
    <w:p w:rsidR="00000000" w:rsidDel="00000000" w:rsidP="00000000" w:rsidRDefault="00000000" w:rsidRPr="00000000" w14:paraId="000008C1">
      <w:pPr>
        <w:rPr>
          <w:rFonts w:ascii="Roboto" w:cs="Roboto" w:eastAsia="Roboto" w:hAnsi="Roboto"/>
        </w:rPr>
      </w:pPr>
      <w:r w:rsidDel="00000000" w:rsidR="00000000" w:rsidRPr="00000000">
        <w:rPr>
          <w:rtl w:val="0"/>
        </w:rPr>
      </w:r>
    </w:p>
    <w:tbl>
      <w:tblPr>
        <w:tblStyle w:val="Table30"/>
        <w:tblW w:w="8700.0" w:type="dxa"/>
        <w:jc w:val="left"/>
        <w:tblInd w:w="7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695"/>
        <w:gridCol w:w="5205"/>
        <w:tblGridChange w:id="0">
          <w:tblGrid>
            <w:gridCol w:w="1800"/>
            <w:gridCol w:w="1695"/>
            <w:gridCol w:w="5205"/>
          </w:tblGrid>
        </w:tblGridChange>
      </w:tblGrid>
      <w:tr>
        <w:trPr>
          <w:cantSplit w:val="0"/>
          <w:trHeight w:val="420" w:hRule="atLeast"/>
          <w:tblHeader w:val="0"/>
        </w:trPr>
        <w:tc>
          <w:tcPr>
            <w:gridSpan w:val="3"/>
            <w:tcBorders>
              <w:top w:color="ffffff" w:space="0" w:sz="8" w:val="single"/>
              <w:left w:color="ffffff" w:space="0" w:sz="8" w:val="single"/>
              <w:bottom w:color="ffffff" w:space="0" w:sz="8" w:val="single"/>
              <w:right w:color="ffffff" w:space="0" w:sz="8" w:val="single"/>
            </w:tcBorders>
            <w:shd w:fill="3362b5" w:val="clear"/>
            <w:tcMar>
              <w:top w:w="100.0" w:type="dxa"/>
              <w:left w:w="100.0" w:type="dxa"/>
              <w:bottom w:w="100.0" w:type="dxa"/>
              <w:right w:w="100.0" w:type="dxa"/>
            </w:tcMar>
            <w:vAlign w:val="top"/>
          </w:tcPr>
          <w:p w:rsidR="00000000" w:rsidDel="00000000" w:rsidP="00000000" w:rsidRDefault="00000000" w:rsidRPr="00000000" w14:paraId="000008C2">
            <w:pPr>
              <w:widowControl w:val="0"/>
              <w:spacing w:line="240" w:lineRule="auto"/>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Access Level : partner_service_account_and_ip</w:t>
            </w:r>
          </w:p>
        </w:tc>
      </w:tr>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8C5">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Name</w:t>
            </w:r>
          </w:p>
        </w:tc>
        <w:tc>
          <w:tcPr>
            <w:gridSpan w:val="2"/>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8C6">
            <w:pPr>
              <w:widowControl w:val="0"/>
              <w:spacing w:line="240" w:lineRule="auto"/>
              <w:jc w:val="center"/>
              <w:rPr>
                <w:rFonts w:ascii="Roboto" w:cs="Roboto" w:eastAsia="Roboto" w:hAnsi="Roboto"/>
              </w:rPr>
            </w:pPr>
            <w:r w:rsidDel="00000000" w:rsidR="00000000" w:rsidRPr="00000000">
              <w:rPr>
                <w:rFonts w:ascii="Roboto" w:cs="Roboto" w:eastAsia="Roboto" w:hAnsi="Roboto"/>
                <w:b w:val="1"/>
                <w:rtl w:val="0"/>
              </w:rPr>
              <w:t xml:space="preserve">partner_ip_and_us_location</w:t>
            </w:r>
            <w:r w:rsidDel="00000000" w:rsidR="00000000" w:rsidRPr="00000000">
              <w:rPr>
                <w:rtl w:val="0"/>
              </w:rPr>
            </w:r>
          </w:p>
        </w:tc>
      </w:tr>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8C8">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Description:</w:t>
            </w:r>
          </w:p>
        </w:tc>
        <w:tc>
          <w:tcPr>
            <w:gridSpan w:val="2"/>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8C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Allows Partner service accounts such as Snowflake (list others here), which originates outside of the GCP Service Perimeter, the ability to execute HTTP methods against certain AMEX Protected APIs(GCS, BQ..&lt;list here&gt; )</w:t>
            </w:r>
          </w:p>
        </w:tc>
      </w:tr>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8CB">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Configuration: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C">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IP Address: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D">
            <w:pPr>
              <w:widowControl w:val="0"/>
              <w:spacing w:line="240" w:lineRule="auto"/>
              <w:rPr>
                <w:rFonts w:ascii="Roboto" w:cs="Roboto" w:eastAsia="Roboto" w:hAnsi="Roboto"/>
                <w:color w:val="37474f"/>
                <w:shd w:fill="f1f3f4" w:val="clear"/>
              </w:rPr>
            </w:pPr>
            <w:r w:rsidDel="00000000" w:rsidR="00000000" w:rsidRPr="00000000">
              <w:rPr>
                <w:rFonts w:ascii="Roboto" w:cs="Roboto" w:eastAsia="Roboto" w:hAnsi="Roboto"/>
                <w:color w:val="37474f"/>
                <w:shd w:fill="f1f3f4" w:val="clear"/>
                <w:rtl w:val="0"/>
              </w:rPr>
              <w:t xml:space="preserve">Snowflake_IP</w:t>
            </w:r>
          </w:p>
          <w:p w:rsidR="00000000" w:rsidDel="00000000" w:rsidP="00000000" w:rsidRDefault="00000000" w:rsidRPr="00000000" w14:paraId="000008CE">
            <w:pPr>
              <w:widowControl w:val="0"/>
              <w:spacing w:line="240" w:lineRule="auto"/>
              <w:rPr>
                <w:rFonts w:ascii="Roboto" w:cs="Roboto" w:eastAsia="Roboto" w:hAnsi="Roboto"/>
                <w:color w:val="37474f"/>
                <w:shd w:fill="f1f3f4" w:val="clear"/>
              </w:rPr>
            </w:pPr>
            <w:r w:rsidDel="00000000" w:rsidR="00000000" w:rsidRPr="00000000">
              <w:rPr>
                <w:rtl w:val="0"/>
              </w:rPr>
            </w:r>
          </w:p>
        </w:tc>
      </w:tr>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8CF">
            <w:pPr>
              <w:widowControl w:val="0"/>
              <w:spacing w:line="240" w:lineRule="auto"/>
              <w:jc w:val="right"/>
              <w:rPr>
                <w:rFonts w:ascii="Roboto" w:cs="Roboto" w:eastAsia="Roboto" w:hAnsi="Roboto"/>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Regions: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US</w:t>
            </w:r>
          </w:p>
        </w:tc>
      </w:tr>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8D2">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Applied:</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8D3">
            <w:pPr>
              <w:widowControl w:val="0"/>
              <w:spacing w:line="240" w:lineRule="auto"/>
              <w:jc w:val="right"/>
              <w:rPr>
                <w:rFonts w:ascii="Roboto" w:cs="Roboto" w:eastAsia="Roboto" w:hAnsi="Roboto"/>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Via Ingress Rule</w:t>
            </w:r>
            <w:r w:rsidDel="00000000" w:rsidR="00000000" w:rsidRPr="00000000">
              <w:rPr>
                <w:rtl w:val="0"/>
              </w:rPr>
            </w:r>
          </w:p>
        </w:tc>
      </w:tr>
    </w:tbl>
    <w:p w:rsidR="00000000" w:rsidDel="00000000" w:rsidP="00000000" w:rsidRDefault="00000000" w:rsidRPr="00000000" w14:paraId="000008D5">
      <w:pPr>
        <w:rPr>
          <w:rFonts w:ascii="Roboto" w:cs="Roboto" w:eastAsia="Roboto" w:hAnsi="Roboto"/>
        </w:rPr>
      </w:pPr>
      <w:r w:rsidDel="00000000" w:rsidR="00000000" w:rsidRPr="00000000">
        <w:rPr>
          <w:rtl w:val="0"/>
        </w:rPr>
      </w:r>
    </w:p>
    <w:p w:rsidR="00000000" w:rsidDel="00000000" w:rsidP="00000000" w:rsidRDefault="00000000" w:rsidRPr="00000000" w14:paraId="000008D6">
      <w:pPr>
        <w:rPr>
          <w:rFonts w:ascii="Roboto" w:cs="Roboto" w:eastAsia="Roboto" w:hAnsi="Roboto"/>
          <w:b w:val="1"/>
        </w:rPr>
      </w:pPr>
      <w:r w:rsidDel="00000000" w:rsidR="00000000" w:rsidRPr="00000000">
        <w:rPr>
          <w:rtl w:val="0"/>
        </w:rPr>
      </w:r>
    </w:p>
    <w:p w:rsidR="00000000" w:rsidDel="00000000" w:rsidP="00000000" w:rsidRDefault="00000000" w:rsidRPr="00000000" w14:paraId="000008D7">
      <w:pPr>
        <w:pStyle w:val="Heading3"/>
        <w:rPr>
          <w:rFonts w:ascii="Roboto" w:cs="Roboto" w:eastAsia="Roboto" w:hAnsi="Roboto"/>
          <w:color w:val="434343"/>
        </w:rPr>
      </w:pPr>
      <w:bookmarkStart w:colFirst="0" w:colLast="0" w:name="_9kzxpba4ry02" w:id="88"/>
      <w:bookmarkEnd w:id="88"/>
      <w:r w:rsidDel="00000000" w:rsidR="00000000" w:rsidRPr="00000000">
        <w:rPr>
          <w:rFonts w:ascii="Roboto" w:cs="Roboto" w:eastAsia="Roboto" w:hAnsi="Roboto"/>
          <w:rtl w:val="0"/>
        </w:rPr>
        <w:t xml:space="preserve">4.8.3 Ingress &amp; Egress Rules</w:t>
      </w:r>
      <w:r w:rsidDel="00000000" w:rsidR="00000000" w:rsidRPr="00000000">
        <w:rPr>
          <w:rtl w:val="0"/>
        </w:rPr>
      </w:r>
    </w:p>
    <w:p w:rsidR="00000000" w:rsidDel="00000000" w:rsidP="00000000" w:rsidRDefault="00000000" w:rsidRPr="00000000" w14:paraId="000008D8">
      <w:pPr>
        <w:rPr>
          <w:rFonts w:ascii="Roboto" w:cs="Roboto" w:eastAsia="Roboto" w:hAnsi="Roboto"/>
        </w:rPr>
      </w:pPr>
      <w:r w:rsidDel="00000000" w:rsidR="00000000" w:rsidRPr="00000000">
        <w:rPr>
          <w:rFonts w:ascii="Roboto" w:cs="Roboto" w:eastAsia="Roboto" w:hAnsi="Roboto"/>
          <w:rtl w:val="0"/>
        </w:rPr>
        <w:t xml:space="preserve">Access is granted into a service perimeter through one of two mechanisms: Access Levels and Ingress &amp; Egress rules.</w:t>
      </w:r>
    </w:p>
    <w:p w:rsidR="00000000" w:rsidDel="00000000" w:rsidP="00000000" w:rsidRDefault="00000000" w:rsidRPr="00000000" w14:paraId="000008D9">
      <w:pPr>
        <w:rPr>
          <w:rFonts w:ascii="Roboto" w:cs="Roboto" w:eastAsia="Roboto" w:hAnsi="Roboto"/>
        </w:rPr>
      </w:pPr>
      <w:r w:rsidDel="00000000" w:rsidR="00000000" w:rsidRPr="00000000">
        <w:rPr>
          <w:rtl w:val="0"/>
        </w:rPr>
      </w:r>
    </w:p>
    <w:p w:rsidR="00000000" w:rsidDel="00000000" w:rsidP="00000000" w:rsidRDefault="00000000" w:rsidRPr="00000000" w14:paraId="000008DA">
      <w:pPr>
        <w:rPr>
          <w:rFonts w:ascii="Roboto" w:cs="Roboto" w:eastAsia="Roboto" w:hAnsi="Roboto"/>
        </w:rPr>
      </w:pPr>
      <w:r w:rsidDel="00000000" w:rsidR="00000000" w:rsidRPr="00000000">
        <w:rPr>
          <w:rFonts w:ascii="Roboto" w:cs="Roboto" w:eastAsia="Roboto" w:hAnsi="Roboto"/>
          <w:rtl w:val="0"/>
        </w:rPr>
        <w:t xml:space="preserve">The Access Level for a VPC Service Control perimeter affects the entire perimeter.  The </w:t>
      </w:r>
      <w:hyperlink r:id="rId107">
        <w:r w:rsidDel="00000000" w:rsidR="00000000" w:rsidRPr="00000000">
          <w:rPr>
            <w:rFonts w:ascii="Roboto" w:cs="Roboto" w:eastAsia="Roboto" w:hAnsi="Roboto"/>
            <w:color w:val="1155cc"/>
            <w:u w:val="single"/>
            <w:rtl w:val="0"/>
          </w:rPr>
          <w:t xml:space="preserve">Ingress &amp; Egress rules</w:t>
        </w:r>
      </w:hyperlink>
      <w:r w:rsidDel="00000000" w:rsidR="00000000" w:rsidRPr="00000000">
        <w:rPr>
          <w:rFonts w:ascii="Roboto" w:cs="Roboto" w:eastAsia="Roboto" w:hAnsi="Roboto"/>
          <w:rtl w:val="0"/>
        </w:rPr>
        <w:t xml:space="preserve"> add additional context allowing access to and from the resources and clients protected by service perimeters.</w:t>
      </w:r>
    </w:p>
    <w:p w:rsidR="00000000" w:rsidDel="00000000" w:rsidP="00000000" w:rsidRDefault="00000000" w:rsidRPr="00000000" w14:paraId="000008DB">
      <w:pPr>
        <w:rPr>
          <w:rFonts w:ascii="Roboto" w:cs="Roboto" w:eastAsia="Roboto" w:hAnsi="Roboto"/>
        </w:rPr>
      </w:pPr>
      <w:r w:rsidDel="00000000" w:rsidR="00000000" w:rsidRPr="00000000">
        <w:rPr>
          <w:rtl w:val="0"/>
        </w:rPr>
      </w:r>
    </w:p>
    <w:p w:rsidR="00000000" w:rsidDel="00000000" w:rsidP="00000000" w:rsidRDefault="00000000" w:rsidRPr="00000000" w14:paraId="000008DC">
      <w:pPr>
        <w:numPr>
          <w:ilvl w:val="0"/>
          <w:numId w:val="92"/>
        </w:numPr>
        <w:ind w:left="720" w:hanging="360"/>
        <w:rPr>
          <w:rFonts w:ascii="Google Sans Text" w:cs="Google Sans Text" w:eastAsia="Google Sans Text" w:hAnsi="Google Sans Text"/>
        </w:rPr>
      </w:pPr>
      <w:r w:rsidDel="00000000" w:rsidR="00000000" w:rsidRPr="00000000">
        <w:rPr>
          <w:rFonts w:ascii="Roboto" w:cs="Roboto" w:eastAsia="Roboto" w:hAnsi="Roboto"/>
          <w:b w:val="1"/>
          <w:rtl w:val="0"/>
        </w:rPr>
        <w:t xml:space="preserve">Ingress:</w:t>
      </w:r>
      <w:r w:rsidDel="00000000" w:rsidR="00000000" w:rsidRPr="00000000">
        <w:rPr>
          <w:rFonts w:ascii="Roboto" w:cs="Roboto" w:eastAsia="Roboto" w:hAnsi="Roboto"/>
          <w:rtl w:val="0"/>
        </w:rPr>
        <w:t xml:space="preserve"> Refers to any access by an API client from outside the service perimeter to resources within a service perimeter.</w:t>
      </w:r>
    </w:p>
    <w:p w:rsidR="00000000" w:rsidDel="00000000" w:rsidP="00000000" w:rsidRDefault="00000000" w:rsidRPr="00000000" w14:paraId="000008DD">
      <w:pPr>
        <w:numPr>
          <w:ilvl w:val="0"/>
          <w:numId w:val="92"/>
        </w:numPr>
        <w:ind w:left="720" w:hanging="360"/>
        <w:rPr>
          <w:rFonts w:ascii="Google Sans Text" w:cs="Google Sans Text" w:eastAsia="Google Sans Text" w:hAnsi="Google Sans Text"/>
        </w:rPr>
      </w:pPr>
      <w:r w:rsidDel="00000000" w:rsidR="00000000" w:rsidRPr="00000000">
        <w:rPr>
          <w:rFonts w:ascii="Roboto" w:cs="Roboto" w:eastAsia="Roboto" w:hAnsi="Roboto"/>
          <w:b w:val="1"/>
          <w:rtl w:val="0"/>
        </w:rPr>
        <w:t xml:space="preserve">Egress:</w:t>
      </w:r>
      <w:r w:rsidDel="00000000" w:rsidR="00000000" w:rsidRPr="00000000">
        <w:rPr>
          <w:rFonts w:ascii="Roboto" w:cs="Roboto" w:eastAsia="Roboto" w:hAnsi="Roboto"/>
          <w:rtl w:val="0"/>
        </w:rPr>
        <w:t xml:space="preserve"> Refers to any access that involves an API client or resources within the service perimeter and resources outside a service perimeter.</w:t>
      </w:r>
    </w:p>
    <w:p w:rsidR="00000000" w:rsidDel="00000000" w:rsidP="00000000" w:rsidRDefault="00000000" w:rsidRPr="00000000" w14:paraId="000008DE">
      <w:pPr>
        <w:rPr>
          <w:rFonts w:ascii="Roboto" w:cs="Roboto" w:eastAsia="Roboto" w:hAnsi="Roboto"/>
        </w:rPr>
      </w:pPr>
      <w:r w:rsidDel="00000000" w:rsidR="00000000" w:rsidRPr="00000000">
        <w:rPr>
          <w:rtl w:val="0"/>
        </w:rPr>
      </w:r>
    </w:p>
    <w:p w:rsidR="00000000" w:rsidDel="00000000" w:rsidP="00000000" w:rsidRDefault="00000000" w:rsidRPr="00000000" w14:paraId="000008DF">
      <w:pPr>
        <w:pStyle w:val="Heading4"/>
        <w:spacing w:after="0" w:before="0" w:line="276" w:lineRule="auto"/>
        <w:ind w:right="0"/>
        <w:rPr>
          <w:rFonts w:ascii="Roboto" w:cs="Roboto" w:eastAsia="Roboto" w:hAnsi="Roboto"/>
        </w:rPr>
      </w:pPr>
      <w:bookmarkStart w:colFirst="0" w:colLast="0" w:name="_fy58y17937l" w:id="89"/>
      <w:bookmarkEnd w:id="89"/>
      <w:r w:rsidDel="00000000" w:rsidR="00000000" w:rsidRPr="00000000">
        <w:rPr>
          <w:rFonts w:ascii="Roboto" w:cs="Roboto" w:eastAsia="Roboto" w:hAnsi="Roboto"/>
          <w:b w:val="0"/>
          <w:i w:val="1"/>
          <w:color w:val="434343"/>
          <w:sz w:val="26"/>
          <w:szCs w:val="26"/>
          <w:rtl w:val="0"/>
        </w:rPr>
        <w:t xml:space="preserve">4.8.3.1 Prod Perimeter </w:t>
      </w:r>
      <w:r w:rsidDel="00000000" w:rsidR="00000000" w:rsidRPr="00000000">
        <w:rPr>
          <w:rtl w:val="0"/>
        </w:rPr>
      </w:r>
    </w:p>
    <w:p w:rsidR="00000000" w:rsidDel="00000000" w:rsidP="00000000" w:rsidRDefault="00000000" w:rsidRPr="00000000" w14:paraId="000008E0">
      <w:pPr>
        <w:rPr>
          <w:rFonts w:ascii="Roboto" w:cs="Roboto" w:eastAsia="Roboto" w:hAnsi="Roboto"/>
          <w:color w:val="000000"/>
        </w:rPr>
      </w:pPr>
      <w:r w:rsidDel="00000000" w:rsidR="00000000" w:rsidRPr="00000000">
        <w:rPr>
          <w:rFonts w:ascii="Roboto" w:cs="Roboto" w:eastAsia="Roboto" w:hAnsi="Roboto"/>
          <w:rtl w:val="0"/>
        </w:rPr>
        <w:t xml:space="preserve">AMEX will configure the following ingress rules and apply them to the Prod perimeter identified in section 4.7.1. There are no Egress rule definition.</w:t>
      </w:r>
      <w:r w:rsidDel="00000000" w:rsidR="00000000" w:rsidRPr="00000000">
        <w:rPr>
          <w:rtl w:val="0"/>
        </w:rPr>
      </w:r>
    </w:p>
    <w:p w:rsidR="00000000" w:rsidDel="00000000" w:rsidP="00000000" w:rsidRDefault="00000000" w:rsidRPr="00000000" w14:paraId="000008E1">
      <w:pPr>
        <w:ind w:left="720" w:firstLine="0"/>
        <w:rPr>
          <w:rFonts w:ascii="Roboto" w:cs="Roboto" w:eastAsia="Roboto" w:hAnsi="Roboto"/>
          <w:b w:val="1"/>
          <w:color w:val="4285f4"/>
        </w:rPr>
      </w:pPr>
      <w:r w:rsidDel="00000000" w:rsidR="00000000" w:rsidRPr="00000000">
        <w:rPr>
          <w:rtl w:val="0"/>
        </w:rPr>
      </w:r>
    </w:p>
    <w:p w:rsidR="00000000" w:rsidDel="00000000" w:rsidP="00000000" w:rsidRDefault="00000000" w:rsidRPr="00000000" w14:paraId="000008E2">
      <w:pPr>
        <w:numPr>
          <w:ilvl w:val="0"/>
          <w:numId w:val="66"/>
        </w:numPr>
        <w:ind w:left="720" w:hanging="360"/>
        <w:rPr>
          <w:rFonts w:ascii="Roboto" w:cs="Roboto" w:eastAsia="Roboto" w:hAnsi="Roboto"/>
          <w:b w:val="1"/>
          <w:color w:val="4285f4"/>
        </w:rPr>
      </w:pPr>
      <w:r w:rsidDel="00000000" w:rsidR="00000000" w:rsidRPr="00000000">
        <w:rPr>
          <w:rFonts w:ascii="Roboto" w:cs="Roboto" w:eastAsia="Roboto" w:hAnsi="Roboto"/>
          <w:b w:val="1"/>
          <w:color w:val="4285f4"/>
          <w:rtl w:val="0"/>
        </w:rPr>
        <w:t xml:space="preserve">User Console Access - All Methods All Resources - Ingress</w:t>
      </w:r>
      <w:r w:rsidDel="00000000" w:rsidR="00000000" w:rsidRPr="00000000">
        <w:rPr>
          <w:rtl w:val="0"/>
        </w:rPr>
      </w:r>
    </w:p>
    <w:tbl>
      <w:tblPr>
        <w:tblStyle w:val="Table31"/>
        <w:tblW w:w="8700.0" w:type="dxa"/>
        <w:jc w:val="left"/>
        <w:tblInd w:w="7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740"/>
        <w:gridCol w:w="5400"/>
        <w:tblGridChange w:id="0">
          <w:tblGrid>
            <w:gridCol w:w="1560"/>
            <w:gridCol w:w="1740"/>
            <w:gridCol w:w="5400"/>
          </w:tblGrid>
        </w:tblGridChange>
      </w:tblGrid>
      <w:tr>
        <w:trPr>
          <w:cantSplit w:val="0"/>
          <w:trHeight w:val="420" w:hRule="atLeast"/>
          <w:tblHeader w:val="0"/>
        </w:trPr>
        <w:tc>
          <w:tcPr>
            <w:gridSpan w:val="3"/>
            <w:tcBorders>
              <w:top w:color="ffffff" w:space="0" w:sz="8" w:val="single"/>
              <w:left w:color="ffffff" w:space="0" w:sz="8" w:val="single"/>
              <w:bottom w:color="ffffff" w:space="0" w:sz="8" w:val="single"/>
              <w:right w:color="ffffff" w:space="0" w:sz="8" w:val="single"/>
            </w:tcBorders>
            <w:shd w:fill="3362b5" w:val="clear"/>
            <w:tcMar>
              <w:top w:w="100.0" w:type="dxa"/>
              <w:left w:w="100.0" w:type="dxa"/>
              <w:bottom w:w="100.0" w:type="dxa"/>
              <w:right w:w="100.0" w:type="dxa"/>
            </w:tcMar>
            <w:vAlign w:val="top"/>
          </w:tcPr>
          <w:p w:rsidR="00000000" w:rsidDel="00000000" w:rsidP="00000000" w:rsidRDefault="00000000" w:rsidRPr="00000000" w14:paraId="000008E3">
            <w:pPr>
              <w:widowControl w:val="0"/>
              <w:spacing w:line="240" w:lineRule="auto"/>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Rule Details</w:t>
            </w:r>
          </w:p>
        </w:tc>
      </w:tr>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8E6">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Description</w:t>
            </w:r>
          </w:p>
        </w:tc>
        <w:tc>
          <w:tcPr>
            <w:gridSpan w:val="2"/>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8E7">
            <w:pPr>
              <w:rPr>
                <w:rFonts w:ascii="Roboto" w:cs="Roboto" w:eastAsia="Roboto" w:hAnsi="Roboto"/>
              </w:rPr>
            </w:pPr>
            <w:r w:rsidDel="00000000" w:rsidR="00000000" w:rsidRPr="00000000">
              <w:rPr>
                <w:rFonts w:ascii="Roboto" w:cs="Roboto" w:eastAsia="Roboto" w:hAnsi="Roboto"/>
                <w:rtl w:val="0"/>
              </w:rPr>
              <w:t xml:space="preserve">Allows user identities access to GCP APIs protected by the VPC Service Control Perimeter, which meet the </w:t>
            </w:r>
            <w:hyperlink w:anchor="_hhcitodqrqw8">
              <w:r w:rsidDel="00000000" w:rsidR="00000000" w:rsidRPr="00000000">
                <w:rPr>
                  <w:rFonts w:ascii="Roboto" w:cs="Roboto" w:eastAsia="Roboto" w:hAnsi="Roboto"/>
                  <w:color w:val="1155cc"/>
                  <w:u w:val="single"/>
                  <w:rtl w:val="0"/>
                </w:rPr>
                <w:t xml:space="preserve">Access Level Restrictions </w:t>
              </w:r>
            </w:hyperlink>
            <w:r w:rsidDel="00000000" w:rsidR="00000000" w:rsidRPr="00000000">
              <w:rPr>
                <w:rFonts w:ascii="Roboto" w:cs="Roboto" w:eastAsia="Roboto" w:hAnsi="Roboto"/>
                <w:rtl w:val="0"/>
              </w:rPr>
              <w:t xml:space="preserve">(see section 4.7.2)</w:t>
            </w:r>
          </w:p>
          <w:p w:rsidR="00000000" w:rsidDel="00000000" w:rsidP="00000000" w:rsidRDefault="00000000" w:rsidRPr="00000000" w14:paraId="000008E8">
            <w:pPr>
              <w:rPr>
                <w:rFonts w:ascii="Roboto" w:cs="Roboto" w:eastAsia="Roboto" w:hAnsi="Roboto"/>
              </w:rPr>
            </w:pPr>
            <w:r w:rsidDel="00000000" w:rsidR="00000000" w:rsidRPr="00000000">
              <w:rPr>
                <w:rtl w:val="0"/>
              </w:rPr>
            </w:r>
          </w:p>
          <w:p w:rsidR="00000000" w:rsidDel="00000000" w:rsidP="00000000" w:rsidRDefault="00000000" w:rsidRPr="00000000" w14:paraId="000008E9">
            <w:pPr>
              <w:rPr>
                <w:rFonts w:ascii="Roboto" w:cs="Roboto" w:eastAsia="Roboto" w:hAnsi="Roboto"/>
              </w:rPr>
            </w:pPr>
            <w:r w:rsidDel="00000000" w:rsidR="00000000" w:rsidRPr="00000000">
              <w:rPr>
                <w:rFonts w:ascii="Roboto" w:cs="Roboto" w:eastAsia="Roboto" w:hAnsi="Roboto"/>
                <w:rtl w:val="0"/>
              </w:rPr>
              <w:t xml:space="preserve">Note: this ingress rule allows access to all services and all methods. AMEX uses IAM to prevent unwanted access to unapproved services or unapproved actions. The purpose of this ingress rule is to only allow users access to the perimeter from corporate IP addresses.</w:t>
            </w:r>
          </w:p>
        </w:tc>
      </w:tr>
      <w:tr>
        <w:trPr>
          <w:cantSplit w:val="0"/>
          <w:trHeight w:val="420" w:hRule="atLeast"/>
          <w:tblHeader w:val="0"/>
        </w:trPr>
        <w:tc>
          <w:tcPr>
            <w:vMerge w:val="restart"/>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B">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Ingress From: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Identity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ANY_USER_ACCOUNT</w:t>
            </w:r>
            <w:r w:rsidDel="00000000" w:rsidR="00000000" w:rsidRPr="00000000">
              <w:rPr>
                <w:rtl w:val="0"/>
              </w:rPr>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F">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Sources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Access Level = </w:t>
            </w:r>
            <w:r w:rsidDel="00000000" w:rsidR="00000000" w:rsidRPr="00000000">
              <w:rPr>
                <w:rFonts w:ascii="Roboto" w:cs="Roboto" w:eastAsia="Roboto" w:hAnsi="Roboto"/>
                <w:color w:val="37474f"/>
                <w:shd w:fill="f1f3f4" w:val="clear"/>
                <w:rtl w:val="0"/>
              </w:rPr>
              <w:t xml:space="preserve">corp_ip_and_us_location</w:t>
            </w:r>
            <w:r w:rsidDel="00000000" w:rsidR="00000000" w:rsidRPr="00000000">
              <w:rPr>
                <w:rtl w:val="0"/>
              </w:rPr>
            </w:r>
          </w:p>
        </w:tc>
      </w:tr>
      <w:tr>
        <w:trPr>
          <w:cantSplit w:val="0"/>
          <w:trHeight w:val="420" w:hRule="atLeast"/>
          <w:tblHeader w:val="0"/>
        </w:trPr>
        <w:tc>
          <w:tcPr>
            <w:vMerge w:val="restart"/>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8F1">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Ingress To:</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8F2">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Operations / Service Name</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8F3">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w:t>
            </w:r>
            <w:r w:rsidDel="00000000" w:rsidR="00000000" w:rsidRPr="00000000">
              <w:rPr>
                <w:rFonts w:ascii="Roboto" w:cs="Roboto" w:eastAsia="Roboto" w:hAnsi="Roboto"/>
                <w:rtl w:val="0"/>
              </w:rPr>
              <w:t xml:space="preserve"> -  All Services are permitted</w:t>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8F4">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8F5">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Operations / Method Selectors</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8F6">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w:t>
            </w:r>
            <w:r w:rsidDel="00000000" w:rsidR="00000000" w:rsidRPr="00000000">
              <w:rPr>
                <w:rFonts w:ascii="Roboto" w:cs="Roboto" w:eastAsia="Roboto" w:hAnsi="Roboto"/>
                <w:rtl w:val="0"/>
              </w:rPr>
              <w:t xml:space="preserve"> - All Methods are permitted</w:t>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8F7">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8F8">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Resources</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8F9">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w:t>
            </w:r>
            <w:r w:rsidDel="00000000" w:rsidR="00000000" w:rsidRPr="00000000">
              <w:rPr>
                <w:rFonts w:ascii="Roboto" w:cs="Roboto" w:eastAsia="Roboto" w:hAnsi="Roboto"/>
                <w:rtl w:val="0"/>
              </w:rPr>
              <w:t xml:space="preserve"> - All Projects are permitted</w:t>
            </w:r>
          </w:p>
        </w:tc>
      </w:tr>
    </w:tbl>
    <w:p w:rsidR="00000000" w:rsidDel="00000000" w:rsidP="00000000" w:rsidRDefault="00000000" w:rsidRPr="00000000" w14:paraId="000008FA">
      <w:pPr>
        <w:rPr>
          <w:rFonts w:ascii="Roboto" w:cs="Roboto" w:eastAsia="Roboto" w:hAnsi="Roboto"/>
        </w:rPr>
      </w:pPr>
      <w:r w:rsidDel="00000000" w:rsidR="00000000" w:rsidRPr="00000000">
        <w:rPr>
          <w:rtl w:val="0"/>
        </w:rPr>
      </w:r>
    </w:p>
    <w:p w:rsidR="00000000" w:rsidDel="00000000" w:rsidP="00000000" w:rsidRDefault="00000000" w:rsidRPr="00000000" w14:paraId="000008FB">
      <w:pPr>
        <w:numPr>
          <w:ilvl w:val="0"/>
          <w:numId w:val="85"/>
        </w:numPr>
        <w:ind w:left="720" w:hanging="360"/>
        <w:rPr>
          <w:rFonts w:ascii="Roboto" w:cs="Roboto" w:eastAsia="Roboto" w:hAnsi="Roboto"/>
          <w:b w:val="1"/>
          <w:color w:val="4285f4"/>
        </w:rPr>
      </w:pPr>
      <w:r w:rsidDel="00000000" w:rsidR="00000000" w:rsidRPr="00000000">
        <w:rPr>
          <w:rFonts w:ascii="Roboto" w:cs="Roboto" w:eastAsia="Roboto" w:hAnsi="Roboto"/>
          <w:b w:val="1"/>
          <w:color w:val="4285f4"/>
          <w:rtl w:val="0"/>
        </w:rPr>
        <w:t xml:space="preserve">Partner(Snowflake) - Ingress</w:t>
      </w:r>
      <w:r w:rsidDel="00000000" w:rsidR="00000000" w:rsidRPr="00000000">
        <w:rPr>
          <w:rtl w:val="0"/>
        </w:rPr>
      </w:r>
    </w:p>
    <w:tbl>
      <w:tblPr>
        <w:tblStyle w:val="Table32"/>
        <w:tblW w:w="8700.0" w:type="dxa"/>
        <w:jc w:val="left"/>
        <w:tblInd w:w="7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740"/>
        <w:gridCol w:w="5400"/>
        <w:tblGridChange w:id="0">
          <w:tblGrid>
            <w:gridCol w:w="1560"/>
            <w:gridCol w:w="1740"/>
            <w:gridCol w:w="5400"/>
          </w:tblGrid>
        </w:tblGridChange>
      </w:tblGrid>
      <w:tr>
        <w:trPr>
          <w:cantSplit w:val="0"/>
          <w:trHeight w:val="420" w:hRule="atLeast"/>
          <w:tblHeader w:val="0"/>
        </w:trPr>
        <w:tc>
          <w:tcPr>
            <w:gridSpan w:val="3"/>
            <w:tcBorders>
              <w:top w:color="ffffff" w:space="0" w:sz="8" w:val="single"/>
              <w:left w:color="ffffff" w:space="0" w:sz="8" w:val="single"/>
              <w:bottom w:color="ffffff" w:space="0" w:sz="8" w:val="single"/>
              <w:right w:color="ffffff" w:space="0" w:sz="8" w:val="single"/>
            </w:tcBorders>
            <w:shd w:fill="3362b5" w:val="clear"/>
            <w:tcMar>
              <w:top w:w="100.0" w:type="dxa"/>
              <w:left w:w="100.0" w:type="dxa"/>
              <w:bottom w:w="100.0" w:type="dxa"/>
              <w:right w:w="100.0" w:type="dxa"/>
            </w:tcMar>
            <w:vAlign w:val="top"/>
          </w:tcPr>
          <w:p w:rsidR="00000000" w:rsidDel="00000000" w:rsidP="00000000" w:rsidRDefault="00000000" w:rsidRPr="00000000" w14:paraId="000008FC">
            <w:pPr>
              <w:widowControl w:val="0"/>
              <w:spacing w:line="240" w:lineRule="auto"/>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Rule Details</w:t>
            </w:r>
          </w:p>
        </w:tc>
      </w:tr>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8FF">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Description</w:t>
            </w:r>
          </w:p>
        </w:tc>
        <w:tc>
          <w:tcPr>
            <w:gridSpan w:val="2"/>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00">
            <w:pPr>
              <w:rPr>
                <w:rFonts w:ascii="Roboto" w:cs="Roboto" w:eastAsia="Roboto" w:hAnsi="Roboto"/>
              </w:rPr>
            </w:pPr>
            <w:r w:rsidDel="00000000" w:rsidR="00000000" w:rsidRPr="00000000">
              <w:rPr>
                <w:rFonts w:ascii="Roboto" w:cs="Roboto" w:eastAsia="Roboto" w:hAnsi="Roboto"/>
                <w:rtl w:val="0"/>
              </w:rPr>
              <w:t xml:space="preserve">Allows Snowflake ingress into the perimeter to access the &lt; BigQuery API &gt;.</w:t>
            </w:r>
          </w:p>
        </w:tc>
      </w:tr>
      <w:tr>
        <w:trPr>
          <w:cantSplit w:val="0"/>
          <w:trHeight w:val="420" w:hRule="atLeast"/>
          <w:tblHeader w:val="0"/>
        </w:trPr>
        <w:tc>
          <w:tcPr>
            <w:vMerge w:val="restart"/>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2">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Ingress From: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3">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Identity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4">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Selective_SERVICE_ACCOUNT</w:t>
            </w:r>
            <w:r w:rsidDel="00000000" w:rsidR="00000000" w:rsidRPr="00000000">
              <w:rPr>
                <w:rtl w:val="0"/>
              </w:rPr>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5">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6">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Sources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7">
            <w:pPr>
              <w:widowControl w:val="0"/>
              <w:spacing w:line="240" w:lineRule="auto"/>
              <w:rPr>
                <w:rFonts w:ascii="Roboto" w:cs="Roboto" w:eastAsia="Roboto" w:hAnsi="Roboto"/>
                <w:color w:val="37474f"/>
                <w:shd w:fill="f1f3f4" w:val="clear"/>
              </w:rPr>
            </w:pPr>
            <w:r w:rsidDel="00000000" w:rsidR="00000000" w:rsidRPr="00000000">
              <w:rPr>
                <w:rFonts w:ascii="Roboto" w:cs="Roboto" w:eastAsia="Roboto" w:hAnsi="Roboto"/>
                <w:rtl w:val="0"/>
              </w:rPr>
              <w:t xml:space="preserve">Access Level = </w:t>
            </w:r>
            <w:r w:rsidDel="00000000" w:rsidR="00000000" w:rsidRPr="00000000">
              <w:rPr>
                <w:rFonts w:ascii="Roboto" w:cs="Roboto" w:eastAsia="Roboto" w:hAnsi="Roboto"/>
                <w:color w:val="37474f"/>
                <w:shd w:fill="f1f3f4" w:val="clear"/>
                <w:rtl w:val="0"/>
              </w:rPr>
              <w:t xml:space="preserve">partner_ip_and_us_location</w:t>
            </w:r>
          </w:p>
          <w:p w:rsidR="00000000" w:rsidDel="00000000" w:rsidP="00000000" w:rsidRDefault="00000000" w:rsidRPr="00000000" w14:paraId="00000908">
            <w:pPr>
              <w:widowControl w:val="0"/>
              <w:spacing w:line="240" w:lineRule="auto"/>
              <w:rPr>
                <w:rFonts w:ascii="Roboto" w:cs="Roboto" w:eastAsia="Roboto" w:hAnsi="Roboto"/>
                <w:color w:val="37474f"/>
                <w:shd w:fill="f1f3f4" w:val="clear"/>
              </w:rPr>
            </w:pPr>
            <w:r w:rsidDel="00000000" w:rsidR="00000000" w:rsidRPr="00000000">
              <w:rPr>
                <w:rFonts w:ascii="Roboto" w:cs="Roboto" w:eastAsia="Roboto" w:hAnsi="Roboto"/>
                <w:color w:val="37474f"/>
                <w:shd w:fill="f1f3f4" w:val="clear"/>
                <w:rtl w:val="0"/>
              </w:rPr>
              <w:t xml:space="preserve">And Partner(project Number)</w:t>
            </w:r>
          </w:p>
        </w:tc>
      </w:tr>
      <w:tr>
        <w:trPr>
          <w:cantSplit w:val="0"/>
          <w:trHeight w:val="420" w:hRule="atLeast"/>
          <w:tblHeader w:val="0"/>
        </w:trPr>
        <w:tc>
          <w:tcPr>
            <w:vMerge w:val="restart"/>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09">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Ingress To:</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0A">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Operations / Service Name</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0B">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\"bigquery.googleapis.com\"</w:t>
            </w:r>
            <w:r w:rsidDel="00000000" w:rsidR="00000000" w:rsidRPr="00000000">
              <w:rPr>
                <w:rFonts w:ascii="Roboto" w:cs="Roboto" w:eastAsia="Roboto" w:hAnsi="Roboto"/>
                <w:rtl w:val="0"/>
              </w:rPr>
              <w:t xml:space="preserve"> -  BigQuery Service is permitted</w:t>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0C">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0D">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Operations / Method Selectors</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0E">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w:t>
            </w:r>
            <w:r w:rsidDel="00000000" w:rsidR="00000000" w:rsidRPr="00000000">
              <w:rPr>
                <w:rFonts w:ascii="Roboto" w:cs="Roboto" w:eastAsia="Roboto" w:hAnsi="Roboto"/>
                <w:rtl w:val="0"/>
              </w:rPr>
              <w:t xml:space="preserve"> - All Methods are permitted(or selective methods)</w:t>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0F">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10">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Resources</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11">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Selective Project Numbers are permitted</w:t>
            </w:r>
            <w:r w:rsidDel="00000000" w:rsidR="00000000" w:rsidRPr="00000000">
              <w:rPr>
                <w:rtl w:val="0"/>
              </w:rPr>
            </w:r>
          </w:p>
        </w:tc>
      </w:tr>
    </w:tbl>
    <w:p w:rsidR="00000000" w:rsidDel="00000000" w:rsidP="00000000" w:rsidRDefault="00000000" w:rsidRPr="00000000" w14:paraId="00000912">
      <w:pPr>
        <w:rPr>
          <w:rFonts w:ascii="Roboto" w:cs="Roboto" w:eastAsia="Roboto" w:hAnsi="Roboto"/>
          <w:b w:val="1"/>
        </w:rPr>
      </w:pPr>
      <w:r w:rsidDel="00000000" w:rsidR="00000000" w:rsidRPr="00000000">
        <w:rPr>
          <w:rtl w:val="0"/>
        </w:rPr>
      </w:r>
    </w:p>
    <w:p w:rsidR="00000000" w:rsidDel="00000000" w:rsidP="00000000" w:rsidRDefault="00000000" w:rsidRPr="00000000" w14:paraId="00000913">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914">
      <w:pPr>
        <w:numPr>
          <w:ilvl w:val="0"/>
          <w:numId w:val="27"/>
        </w:numPr>
        <w:ind w:left="720" w:hanging="360"/>
        <w:rPr>
          <w:rFonts w:ascii="Roboto" w:cs="Roboto" w:eastAsia="Roboto" w:hAnsi="Roboto"/>
          <w:b w:val="1"/>
        </w:rPr>
      </w:pPr>
      <w:r w:rsidDel="00000000" w:rsidR="00000000" w:rsidRPr="00000000">
        <w:rPr>
          <w:rFonts w:ascii="Roboto" w:cs="Roboto" w:eastAsia="Roboto" w:hAnsi="Roboto"/>
          <w:b w:val="1"/>
          <w:color w:val="4285f4"/>
          <w:rtl w:val="0"/>
        </w:rPr>
        <w:t xml:space="preserve">Shared Services Service Accounts</w:t>
      </w:r>
      <w:r w:rsidDel="00000000" w:rsidR="00000000" w:rsidRPr="00000000">
        <w:rPr>
          <w:rtl w:val="0"/>
        </w:rPr>
      </w:r>
    </w:p>
    <w:tbl>
      <w:tblPr>
        <w:tblStyle w:val="Table33"/>
        <w:tblW w:w="8700.0" w:type="dxa"/>
        <w:jc w:val="left"/>
        <w:tblInd w:w="7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1815"/>
        <w:gridCol w:w="5400"/>
        <w:tblGridChange w:id="0">
          <w:tblGrid>
            <w:gridCol w:w="1485"/>
            <w:gridCol w:w="1815"/>
            <w:gridCol w:w="5400"/>
          </w:tblGrid>
        </w:tblGridChange>
      </w:tblGrid>
      <w:tr>
        <w:trPr>
          <w:cantSplit w:val="0"/>
          <w:trHeight w:val="420" w:hRule="atLeast"/>
          <w:tblHeader w:val="0"/>
        </w:trPr>
        <w:tc>
          <w:tcPr>
            <w:gridSpan w:val="3"/>
            <w:tcBorders>
              <w:top w:color="ffffff" w:space="0" w:sz="8" w:val="single"/>
              <w:left w:color="ffffff" w:space="0" w:sz="8" w:val="single"/>
              <w:bottom w:color="ffffff" w:space="0" w:sz="8" w:val="single"/>
              <w:right w:color="ffffff" w:space="0" w:sz="8" w:val="single"/>
            </w:tcBorders>
            <w:shd w:fill="3362b5" w:val="clear"/>
            <w:tcMar>
              <w:top w:w="100.0" w:type="dxa"/>
              <w:left w:w="100.0" w:type="dxa"/>
              <w:bottom w:w="100.0" w:type="dxa"/>
              <w:right w:w="100.0" w:type="dxa"/>
            </w:tcMar>
            <w:vAlign w:val="top"/>
          </w:tcPr>
          <w:p w:rsidR="00000000" w:rsidDel="00000000" w:rsidP="00000000" w:rsidRDefault="00000000" w:rsidRPr="00000000" w14:paraId="00000915">
            <w:pPr>
              <w:widowControl w:val="0"/>
              <w:spacing w:line="240" w:lineRule="auto"/>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Shared Services(Terraform Enterprise,AD) - All Services All Resources - Ingress</w:t>
            </w:r>
          </w:p>
        </w:tc>
      </w:tr>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18">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Description</w:t>
            </w:r>
          </w:p>
        </w:tc>
        <w:tc>
          <w:tcPr>
            <w:gridSpan w:val="2"/>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19">
            <w:pPr>
              <w:rPr>
                <w:rFonts w:ascii="Roboto" w:cs="Roboto" w:eastAsia="Roboto" w:hAnsi="Roboto"/>
              </w:rPr>
            </w:pPr>
            <w:r w:rsidDel="00000000" w:rsidR="00000000" w:rsidRPr="00000000">
              <w:rPr>
                <w:rFonts w:ascii="Roboto" w:cs="Roboto" w:eastAsia="Roboto" w:hAnsi="Roboto"/>
                <w:rtl w:val="0"/>
              </w:rPr>
              <w:t xml:space="preserve">Allows the AMEX Service Accounts used by AMEX IaC CICD Pipeline (Terraform Enterprise Workspaces) from the Shared Services VPC for any service to any project in this perimeter. </w:t>
            </w:r>
          </w:p>
        </w:tc>
      </w:tr>
      <w:tr>
        <w:trPr>
          <w:cantSplit w:val="0"/>
          <w:trHeight w:val="420" w:hRule="atLeast"/>
          <w:tblHeader w:val="0"/>
        </w:trPr>
        <w:tc>
          <w:tcPr>
            <w:vMerge w:val="restart"/>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B">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Ingress From: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C">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Identity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line="240" w:lineRule="auto"/>
              <w:rPr>
                <w:rFonts w:ascii="Roboto" w:cs="Roboto" w:eastAsia="Roboto" w:hAnsi="Roboto"/>
              </w:rPr>
            </w:pPr>
            <w:r w:rsidDel="00000000" w:rsidR="00000000" w:rsidRPr="00000000">
              <w:rPr>
                <w:rFonts w:ascii="Roboto" w:cs="Roboto" w:eastAsia="Roboto" w:hAnsi="Roboto"/>
                <w:i w:val="1"/>
                <w:color w:val="37474f"/>
                <w:shd w:fill="f1f3f4" w:val="clear"/>
                <w:rtl w:val="0"/>
              </w:rPr>
              <w:t xml:space="preserve">List of GCP Service Accounts that are used by TFE/Shared Services</w:t>
            </w:r>
            <w:r w:rsidDel="00000000" w:rsidR="00000000" w:rsidRPr="00000000">
              <w:rPr>
                <w:rtl w:val="0"/>
              </w:rPr>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Sources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0">
            <w:pPr>
              <w:widowControl w:val="0"/>
              <w:spacing w:line="240" w:lineRule="auto"/>
              <w:rPr>
                <w:rFonts w:ascii="Roboto" w:cs="Roboto" w:eastAsia="Roboto" w:hAnsi="Roboto"/>
                <w:i w:val="1"/>
              </w:rPr>
            </w:pPr>
            <w:r w:rsidDel="00000000" w:rsidR="00000000" w:rsidRPr="00000000">
              <w:rPr>
                <w:rFonts w:ascii="Roboto" w:cs="Roboto" w:eastAsia="Roboto" w:hAnsi="Roboto"/>
                <w:rtl w:val="0"/>
              </w:rPr>
              <w:t xml:space="preserve">Resource - AMEX Shared Services project (number)</w:t>
            </w:r>
            <w:r w:rsidDel="00000000" w:rsidR="00000000" w:rsidRPr="00000000">
              <w:rPr>
                <w:rtl w:val="0"/>
              </w:rPr>
            </w:r>
          </w:p>
        </w:tc>
      </w:tr>
      <w:tr>
        <w:trPr>
          <w:cantSplit w:val="0"/>
          <w:trHeight w:val="420" w:hRule="atLeast"/>
          <w:tblHeader w:val="0"/>
        </w:trPr>
        <w:tc>
          <w:tcPr>
            <w:vMerge w:val="restart"/>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21">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Ingress To:</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22">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Operations / Service Name</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23">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w:t>
            </w:r>
            <w:r w:rsidDel="00000000" w:rsidR="00000000" w:rsidRPr="00000000">
              <w:rPr>
                <w:rFonts w:ascii="Roboto" w:cs="Roboto" w:eastAsia="Roboto" w:hAnsi="Roboto"/>
                <w:rtl w:val="0"/>
              </w:rPr>
              <w:t xml:space="preserve"> -  All Services are permitted</w:t>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24">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25">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Operations / Method Selectors</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26">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w:t>
            </w:r>
            <w:r w:rsidDel="00000000" w:rsidR="00000000" w:rsidRPr="00000000">
              <w:rPr>
                <w:rFonts w:ascii="Roboto" w:cs="Roboto" w:eastAsia="Roboto" w:hAnsi="Roboto"/>
                <w:rtl w:val="0"/>
              </w:rPr>
              <w:t xml:space="preserve"> - All Methods are permitted (all methods).</w:t>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27">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28">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Resources</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29">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w:t>
            </w:r>
            <w:r w:rsidDel="00000000" w:rsidR="00000000" w:rsidRPr="00000000">
              <w:rPr>
                <w:rFonts w:ascii="Roboto" w:cs="Roboto" w:eastAsia="Roboto" w:hAnsi="Roboto"/>
                <w:rtl w:val="0"/>
              </w:rPr>
              <w:t xml:space="preserve"> - All Projects are permitted</w:t>
            </w:r>
          </w:p>
        </w:tc>
      </w:tr>
    </w:tbl>
    <w:p w:rsidR="00000000" w:rsidDel="00000000" w:rsidP="00000000" w:rsidRDefault="00000000" w:rsidRPr="00000000" w14:paraId="0000092A">
      <w:pPr>
        <w:rPr>
          <w:rFonts w:ascii="Roboto" w:cs="Roboto" w:eastAsia="Roboto" w:hAnsi="Roboto"/>
        </w:rPr>
      </w:pPr>
      <w:r w:rsidDel="00000000" w:rsidR="00000000" w:rsidRPr="00000000">
        <w:rPr>
          <w:rtl w:val="0"/>
        </w:rPr>
      </w:r>
    </w:p>
    <w:p w:rsidR="00000000" w:rsidDel="00000000" w:rsidP="00000000" w:rsidRDefault="00000000" w:rsidRPr="00000000" w14:paraId="0000092B">
      <w:pPr>
        <w:numPr>
          <w:ilvl w:val="0"/>
          <w:numId w:val="27"/>
        </w:numPr>
        <w:ind w:left="720" w:hanging="360"/>
        <w:rPr>
          <w:rFonts w:ascii="Roboto" w:cs="Roboto" w:eastAsia="Roboto" w:hAnsi="Roboto"/>
          <w:b w:val="1"/>
        </w:rPr>
      </w:pPr>
      <w:r w:rsidDel="00000000" w:rsidR="00000000" w:rsidRPr="00000000">
        <w:rPr>
          <w:rFonts w:ascii="Roboto" w:cs="Roboto" w:eastAsia="Roboto" w:hAnsi="Roboto"/>
          <w:b w:val="1"/>
          <w:color w:val="4285f4"/>
          <w:rtl w:val="0"/>
        </w:rPr>
        <w:t xml:space="preserve">Anonymized Data Pipeline</w:t>
      </w:r>
      <w:r w:rsidDel="00000000" w:rsidR="00000000" w:rsidRPr="00000000">
        <w:rPr>
          <w:rtl w:val="0"/>
        </w:rPr>
      </w:r>
    </w:p>
    <w:tbl>
      <w:tblPr>
        <w:tblStyle w:val="Table34"/>
        <w:tblW w:w="8700.0" w:type="dxa"/>
        <w:jc w:val="left"/>
        <w:tblInd w:w="7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1815"/>
        <w:gridCol w:w="5400"/>
        <w:tblGridChange w:id="0">
          <w:tblGrid>
            <w:gridCol w:w="1485"/>
            <w:gridCol w:w="1815"/>
            <w:gridCol w:w="5400"/>
          </w:tblGrid>
        </w:tblGridChange>
      </w:tblGrid>
      <w:tr>
        <w:trPr>
          <w:cantSplit w:val="0"/>
          <w:trHeight w:val="420" w:hRule="atLeast"/>
          <w:tblHeader w:val="0"/>
        </w:trPr>
        <w:tc>
          <w:tcPr>
            <w:gridSpan w:val="3"/>
            <w:tcBorders>
              <w:top w:color="ffffff" w:space="0" w:sz="8" w:val="single"/>
              <w:left w:color="ffffff" w:space="0" w:sz="8" w:val="single"/>
              <w:bottom w:color="ffffff" w:space="0" w:sz="8" w:val="single"/>
              <w:right w:color="ffffff" w:space="0" w:sz="8" w:val="single"/>
            </w:tcBorders>
            <w:shd w:fill="3362b5" w:val="clear"/>
            <w:tcMar>
              <w:top w:w="100.0" w:type="dxa"/>
              <w:left w:w="100.0" w:type="dxa"/>
              <w:bottom w:w="100.0" w:type="dxa"/>
              <w:right w:w="100.0" w:type="dxa"/>
            </w:tcMar>
            <w:vAlign w:val="top"/>
          </w:tcPr>
          <w:p w:rsidR="00000000" w:rsidDel="00000000" w:rsidP="00000000" w:rsidRDefault="00000000" w:rsidRPr="00000000" w14:paraId="0000092C">
            <w:pPr>
              <w:widowControl w:val="0"/>
              <w:spacing w:line="240" w:lineRule="auto"/>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Anonymized Data Ingestion Pipeline - Ingress</w:t>
            </w:r>
          </w:p>
        </w:tc>
      </w:tr>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2F">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Description</w:t>
            </w:r>
          </w:p>
        </w:tc>
        <w:tc>
          <w:tcPr>
            <w:gridSpan w:val="2"/>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30">
            <w:pPr>
              <w:rPr>
                <w:rFonts w:ascii="Roboto" w:cs="Roboto" w:eastAsia="Roboto" w:hAnsi="Roboto"/>
              </w:rPr>
            </w:pPr>
            <w:r w:rsidDel="00000000" w:rsidR="00000000" w:rsidRPr="00000000">
              <w:rPr>
                <w:rFonts w:ascii="Roboto" w:cs="Roboto" w:eastAsia="Roboto" w:hAnsi="Roboto"/>
                <w:rtl w:val="0"/>
              </w:rPr>
              <w:t xml:space="preserve">Allows the AMEX Service Accounts used by the Anonymization Data Pipeline from the amex-data-anonymized-shared VPC for selective service and method to selective project in this perimeter. </w:t>
            </w:r>
          </w:p>
        </w:tc>
      </w:tr>
      <w:tr>
        <w:trPr>
          <w:cantSplit w:val="0"/>
          <w:trHeight w:val="420" w:hRule="atLeast"/>
          <w:tblHeader w:val="0"/>
        </w:trPr>
        <w:tc>
          <w:tcPr>
            <w:vMerge w:val="restart"/>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2">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Ingress From: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3">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Identity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4">
            <w:pPr>
              <w:widowControl w:val="0"/>
              <w:spacing w:line="240" w:lineRule="auto"/>
              <w:rPr>
                <w:rFonts w:ascii="Roboto" w:cs="Roboto" w:eastAsia="Roboto" w:hAnsi="Roboto"/>
              </w:rPr>
            </w:pPr>
            <w:r w:rsidDel="00000000" w:rsidR="00000000" w:rsidRPr="00000000">
              <w:rPr>
                <w:rFonts w:ascii="Roboto" w:cs="Roboto" w:eastAsia="Roboto" w:hAnsi="Roboto"/>
                <w:i w:val="1"/>
                <w:color w:val="37474f"/>
                <w:shd w:fill="f1f3f4" w:val="clear"/>
                <w:rtl w:val="0"/>
              </w:rPr>
              <w:t xml:space="preserve">List of GCP Service Accounts that are used by Anonymization Data Pipeline</w:t>
            </w:r>
            <w:r w:rsidDel="00000000" w:rsidR="00000000" w:rsidRPr="00000000">
              <w:rPr>
                <w:rtl w:val="0"/>
              </w:rPr>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5">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6">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Sources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7">
            <w:pPr>
              <w:widowControl w:val="0"/>
              <w:spacing w:line="240" w:lineRule="auto"/>
              <w:rPr>
                <w:rFonts w:ascii="Roboto" w:cs="Roboto" w:eastAsia="Roboto" w:hAnsi="Roboto"/>
                <w:i w:val="1"/>
              </w:rPr>
            </w:pPr>
            <w:r w:rsidDel="00000000" w:rsidR="00000000" w:rsidRPr="00000000">
              <w:rPr>
                <w:rFonts w:ascii="Roboto" w:cs="Roboto" w:eastAsia="Roboto" w:hAnsi="Roboto"/>
                <w:rtl w:val="0"/>
              </w:rPr>
              <w:t xml:space="preserve">Resource - AMEX anonymized data project (number)</w:t>
            </w:r>
            <w:r w:rsidDel="00000000" w:rsidR="00000000" w:rsidRPr="00000000">
              <w:rPr>
                <w:rtl w:val="0"/>
              </w:rPr>
            </w:r>
          </w:p>
        </w:tc>
      </w:tr>
      <w:tr>
        <w:trPr>
          <w:cantSplit w:val="0"/>
          <w:trHeight w:val="420" w:hRule="atLeast"/>
          <w:tblHeader w:val="0"/>
        </w:trPr>
        <w:tc>
          <w:tcPr>
            <w:vMerge w:val="restart"/>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38">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Ingress To:</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39">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Operations / Service Name</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3A">
            <w:pPr>
              <w:widowControl w:val="0"/>
              <w:spacing w:line="240" w:lineRule="auto"/>
              <w:rPr>
                <w:rFonts w:ascii="Roboto" w:cs="Roboto" w:eastAsia="Roboto" w:hAnsi="Roboto"/>
                <w:color w:val="37474f"/>
                <w:shd w:fill="f1f3f4" w:val="clear"/>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37474f"/>
                <w:shd w:fill="f1f3f4" w:val="clear"/>
                <w:rtl w:val="0"/>
              </w:rPr>
              <w:t xml:space="preserve">Selective services(bigquery, gcs, pub-sub)</w:t>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3B">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3C">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Operations / Method Selectors</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3D">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Selective methods such as READ</w:t>
            </w:r>
            <w:r w:rsidDel="00000000" w:rsidR="00000000" w:rsidRPr="00000000">
              <w:rPr>
                <w:rFonts w:ascii="Roboto" w:cs="Roboto" w:eastAsia="Roboto" w:hAnsi="Roboto"/>
                <w:rtl w:val="0"/>
              </w:rPr>
              <w:t xml:space="preserve"> </w:t>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3E">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3F">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Resources</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40">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Selective prod-dataset projects</w:t>
            </w:r>
            <w:r w:rsidDel="00000000" w:rsidR="00000000" w:rsidRPr="00000000">
              <w:rPr>
                <w:rFonts w:ascii="Roboto" w:cs="Roboto" w:eastAsia="Roboto" w:hAnsi="Roboto"/>
                <w:rtl w:val="0"/>
              </w:rPr>
              <w:t xml:space="preserve"> </w:t>
            </w:r>
          </w:p>
        </w:tc>
      </w:tr>
    </w:tbl>
    <w:p w:rsidR="00000000" w:rsidDel="00000000" w:rsidP="00000000" w:rsidRDefault="00000000" w:rsidRPr="00000000" w14:paraId="00000941">
      <w:pPr>
        <w:rPr>
          <w:rFonts w:ascii="Roboto" w:cs="Roboto" w:eastAsia="Roboto" w:hAnsi="Roboto"/>
        </w:rPr>
      </w:pPr>
      <w:r w:rsidDel="00000000" w:rsidR="00000000" w:rsidRPr="00000000">
        <w:rPr>
          <w:rtl w:val="0"/>
        </w:rPr>
      </w:r>
    </w:p>
    <w:p w:rsidR="00000000" w:rsidDel="00000000" w:rsidP="00000000" w:rsidRDefault="00000000" w:rsidRPr="00000000" w14:paraId="00000942">
      <w:pPr>
        <w:rPr>
          <w:rFonts w:ascii="Roboto" w:cs="Roboto" w:eastAsia="Roboto" w:hAnsi="Roboto"/>
        </w:rPr>
      </w:pPr>
      <w:r w:rsidDel="00000000" w:rsidR="00000000" w:rsidRPr="00000000">
        <w:rPr>
          <w:rtl w:val="0"/>
        </w:rPr>
      </w:r>
    </w:p>
    <w:p w:rsidR="00000000" w:rsidDel="00000000" w:rsidP="00000000" w:rsidRDefault="00000000" w:rsidRPr="00000000" w14:paraId="00000943">
      <w:pPr>
        <w:pStyle w:val="Heading4"/>
        <w:spacing w:after="0" w:before="0" w:line="276" w:lineRule="auto"/>
        <w:ind w:right="0"/>
        <w:rPr>
          <w:rFonts w:ascii="Roboto" w:cs="Roboto" w:eastAsia="Roboto" w:hAnsi="Roboto"/>
        </w:rPr>
      </w:pPr>
      <w:bookmarkStart w:colFirst="0" w:colLast="0" w:name="_ni824deu8soc" w:id="90"/>
      <w:bookmarkEnd w:id="90"/>
      <w:r w:rsidDel="00000000" w:rsidR="00000000" w:rsidRPr="00000000">
        <w:rPr>
          <w:rFonts w:ascii="Roboto" w:cs="Roboto" w:eastAsia="Roboto" w:hAnsi="Roboto"/>
          <w:b w:val="0"/>
          <w:i w:val="1"/>
          <w:color w:val="434343"/>
          <w:sz w:val="26"/>
          <w:szCs w:val="26"/>
          <w:rtl w:val="0"/>
        </w:rPr>
        <w:t xml:space="preserve">4.8.3.2 Non-Prod Perimeter </w:t>
      </w:r>
      <w:r w:rsidDel="00000000" w:rsidR="00000000" w:rsidRPr="00000000">
        <w:rPr>
          <w:rtl w:val="0"/>
        </w:rPr>
      </w:r>
    </w:p>
    <w:p w:rsidR="00000000" w:rsidDel="00000000" w:rsidP="00000000" w:rsidRDefault="00000000" w:rsidRPr="00000000" w14:paraId="00000944">
      <w:pPr>
        <w:rPr>
          <w:rFonts w:ascii="Roboto" w:cs="Roboto" w:eastAsia="Roboto" w:hAnsi="Roboto"/>
          <w:color w:val="000000"/>
        </w:rPr>
      </w:pPr>
      <w:r w:rsidDel="00000000" w:rsidR="00000000" w:rsidRPr="00000000">
        <w:rPr>
          <w:rFonts w:ascii="Roboto" w:cs="Roboto" w:eastAsia="Roboto" w:hAnsi="Roboto"/>
          <w:rtl w:val="0"/>
        </w:rPr>
        <w:t xml:space="preserve">AMEX will configure the following ingress rules and apply them to the Non-Prod perimeter identified in section 4.7.1. There are no Egress rule definition.</w:t>
      </w:r>
      <w:r w:rsidDel="00000000" w:rsidR="00000000" w:rsidRPr="00000000">
        <w:rPr>
          <w:rtl w:val="0"/>
        </w:rPr>
      </w:r>
    </w:p>
    <w:p w:rsidR="00000000" w:rsidDel="00000000" w:rsidP="00000000" w:rsidRDefault="00000000" w:rsidRPr="00000000" w14:paraId="00000945">
      <w:pPr>
        <w:ind w:left="720" w:firstLine="0"/>
        <w:rPr>
          <w:rFonts w:ascii="Roboto" w:cs="Roboto" w:eastAsia="Roboto" w:hAnsi="Roboto"/>
          <w:b w:val="1"/>
          <w:color w:val="4285f4"/>
        </w:rPr>
      </w:pPr>
      <w:r w:rsidDel="00000000" w:rsidR="00000000" w:rsidRPr="00000000">
        <w:rPr>
          <w:rtl w:val="0"/>
        </w:rPr>
      </w:r>
    </w:p>
    <w:p w:rsidR="00000000" w:rsidDel="00000000" w:rsidP="00000000" w:rsidRDefault="00000000" w:rsidRPr="00000000" w14:paraId="00000946">
      <w:pPr>
        <w:numPr>
          <w:ilvl w:val="0"/>
          <w:numId w:val="66"/>
        </w:numPr>
        <w:ind w:left="720" w:hanging="360"/>
        <w:rPr>
          <w:rFonts w:ascii="Roboto" w:cs="Roboto" w:eastAsia="Roboto" w:hAnsi="Roboto"/>
          <w:b w:val="1"/>
          <w:color w:val="4285f4"/>
        </w:rPr>
      </w:pPr>
      <w:r w:rsidDel="00000000" w:rsidR="00000000" w:rsidRPr="00000000">
        <w:rPr>
          <w:rFonts w:ascii="Roboto" w:cs="Roboto" w:eastAsia="Roboto" w:hAnsi="Roboto"/>
          <w:b w:val="1"/>
          <w:color w:val="4285f4"/>
          <w:rtl w:val="0"/>
        </w:rPr>
        <w:t xml:space="preserve">User Console Access - All Methods All Resources - Ingress</w:t>
      </w:r>
      <w:r w:rsidDel="00000000" w:rsidR="00000000" w:rsidRPr="00000000">
        <w:rPr>
          <w:rtl w:val="0"/>
        </w:rPr>
      </w:r>
    </w:p>
    <w:tbl>
      <w:tblPr>
        <w:tblStyle w:val="Table35"/>
        <w:tblW w:w="8700.0" w:type="dxa"/>
        <w:jc w:val="left"/>
        <w:tblInd w:w="7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740"/>
        <w:gridCol w:w="5400"/>
        <w:tblGridChange w:id="0">
          <w:tblGrid>
            <w:gridCol w:w="1560"/>
            <w:gridCol w:w="1740"/>
            <w:gridCol w:w="5400"/>
          </w:tblGrid>
        </w:tblGridChange>
      </w:tblGrid>
      <w:tr>
        <w:trPr>
          <w:cantSplit w:val="0"/>
          <w:trHeight w:val="420" w:hRule="atLeast"/>
          <w:tblHeader w:val="0"/>
        </w:trPr>
        <w:tc>
          <w:tcPr>
            <w:gridSpan w:val="3"/>
            <w:tcBorders>
              <w:top w:color="ffffff" w:space="0" w:sz="8" w:val="single"/>
              <w:left w:color="ffffff" w:space="0" w:sz="8" w:val="single"/>
              <w:bottom w:color="ffffff" w:space="0" w:sz="8" w:val="single"/>
              <w:right w:color="ffffff" w:space="0" w:sz="8" w:val="single"/>
            </w:tcBorders>
            <w:shd w:fill="3362b5" w:val="clear"/>
            <w:tcMar>
              <w:top w:w="100.0" w:type="dxa"/>
              <w:left w:w="100.0" w:type="dxa"/>
              <w:bottom w:w="100.0" w:type="dxa"/>
              <w:right w:w="100.0" w:type="dxa"/>
            </w:tcMar>
            <w:vAlign w:val="top"/>
          </w:tcPr>
          <w:p w:rsidR="00000000" w:rsidDel="00000000" w:rsidP="00000000" w:rsidRDefault="00000000" w:rsidRPr="00000000" w14:paraId="00000947">
            <w:pPr>
              <w:widowControl w:val="0"/>
              <w:spacing w:line="240" w:lineRule="auto"/>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Rule Details</w:t>
            </w:r>
          </w:p>
        </w:tc>
      </w:tr>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4A">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Description</w:t>
            </w:r>
          </w:p>
        </w:tc>
        <w:tc>
          <w:tcPr>
            <w:gridSpan w:val="2"/>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4B">
            <w:pPr>
              <w:rPr>
                <w:rFonts w:ascii="Roboto" w:cs="Roboto" w:eastAsia="Roboto" w:hAnsi="Roboto"/>
              </w:rPr>
            </w:pPr>
            <w:r w:rsidDel="00000000" w:rsidR="00000000" w:rsidRPr="00000000">
              <w:rPr>
                <w:rFonts w:ascii="Roboto" w:cs="Roboto" w:eastAsia="Roboto" w:hAnsi="Roboto"/>
                <w:rtl w:val="0"/>
              </w:rPr>
              <w:t xml:space="preserve">Allows user identities access to GCP APIs protected by the VPC Service Control Perimeter, which meet the </w:t>
            </w:r>
            <w:hyperlink w:anchor="_hhcitodqrqw8">
              <w:r w:rsidDel="00000000" w:rsidR="00000000" w:rsidRPr="00000000">
                <w:rPr>
                  <w:rFonts w:ascii="Roboto" w:cs="Roboto" w:eastAsia="Roboto" w:hAnsi="Roboto"/>
                  <w:color w:val="1155cc"/>
                  <w:u w:val="single"/>
                  <w:rtl w:val="0"/>
                </w:rPr>
                <w:t xml:space="preserve">Access Level Restrictions </w:t>
              </w:r>
            </w:hyperlink>
            <w:r w:rsidDel="00000000" w:rsidR="00000000" w:rsidRPr="00000000">
              <w:rPr>
                <w:rFonts w:ascii="Roboto" w:cs="Roboto" w:eastAsia="Roboto" w:hAnsi="Roboto"/>
                <w:rtl w:val="0"/>
              </w:rPr>
              <w:t xml:space="preserve">(see section 4.7.2)</w:t>
            </w:r>
          </w:p>
          <w:p w:rsidR="00000000" w:rsidDel="00000000" w:rsidP="00000000" w:rsidRDefault="00000000" w:rsidRPr="00000000" w14:paraId="0000094C">
            <w:pPr>
              <w:rPr>
                <w:rFonts w:ascii="Roboto" w:cs="Roboto" w:eastAsia="Roboto" w:hAnsi="Roboto"/>
              </w:rPr>
            </w:pPr>
            <w:r w:rsidDel="00000000" w:rsidR="00000000" w:rsidRPr="00000000">
              <w:rPr>
                <w:rtl w:val="0"/>
              </w:rPr>
            </w:r>
          </w:p>
          <w:p w:rsidR="00000000" w:rsidDel="00000000" w:rsidP="00000000" w:rsidRDefault="00000000" w:rsidRPr="00000000" w14:paraId="0000094D">
            <w:pPr>
              <w:rPr>
                <w:rFonts w:ascii="Roboto" w:cs="Roboto" w:eastAsia="Roboto" w:hAnsi="Roboto"/>
              </w:rPr>
            </w:pPr>
            <w:r w:rsidDel="00000000" w:rsidR="00000000" w:rsidRPr="00000000">
              <w:rPr>
                <w:rFonts w:ascii="Roboto" w:cs="Roboto" w:eastAsia="Roboto" w:hAnsi="Roboto"/>
                <w:rtl w:val="0"/>
              </w:rPr>
              <w:t xml:space="preserve">Note: this ingress rule allows access to all services and all methods. AMEX uses IAM to prevent unwanted access to unapproved services or unapproved actions. The purpose of this ingress rule is to only allow users access to the perimeter from corporate IP addresses.</w:t>
            </w:r>
          </w:p>
        </w:tc>
      </w:tr>
      <w:tr>
        <w:trPr>
          <w:cantSplit w:val="0"/>
          <w:trHeight w:val="420" w:hRule="atLeast"/>
          <w:tblHeader w:val="0"/>
        </w:trPr>
        <w:tc>
          <w:tcPr>
            <w:vMerge w:val="restart"/>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Ingress From: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0">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Identity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1">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ANY_USER_ACCOUNT</w:t>
            </w:r>
            <w:r w:rsidDel="00000000" w:rsidR="00000000" w:rsidRPr="00000000">
              <w:rPr>
                <w:rtl w:val="0"/>
              </w:rPr>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2">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3">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Sources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Access Level = </w:t>
            </w:r>
            <w:r w:rsidDel="00000000" w:rsidR="00000000" w:rsidRPr="00000000">
              <w:rPr>
                <w:rFonts w:ascii="Roboto" w:cs="Roboto" w:eastAsia="Roboto" w:hAnsi="Roboto"/>
                <w:color w:val="37474f"/>
                <w:shd w:fill="f1f3f4" w:val="clear"/>
                <w:rtl w:val="0"/>
              </w:rPr>
              <w:t xml:space="preserve">corp_ip_and_us_location</w:t>
            </w:r>
            <w:r w:rsidDel="00000000" w:rsidR="00000000" w:rsidRPr="00000000">
              <w:rPr>
                <w:rtl w:val="0"/>
              </w:rPr>
            </w:r>
          </w:p>
        </w:tc>
      </w:tr>
      <w:tr>
        <w:trPr>
          <w:cantSplit w:val="0"/>
          <w:trHeight w:val="420" w:hRule="atLeast"/>
          <w:tblHeader w:val="0"/>
        </w:trPr>
        <w:tc>
          <w:tcPr>
            <w:vMerge w:val="restart"/>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55">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Ingress To:</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56">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Operations / Service Name</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57">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w:t>
            </w:r>
            <w:r w:rsidDel="00000000" w:rsidR="00000000" w:rsidRPr="00000000">
              <w:rPr>
                <w:rFonts w:ascii="Roboto" w:cs="Roboto" w:eastAsia="Roboto" w:hAnsi="Roboto"/>
                <w:rtl w:val="0"/>
              </w:rPr>
              <w:t xml:space="preserve"> -  All Services are permitted</w:t>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58">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59">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Operations / Method Selectors</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5A">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w:t>
            </w:r>
            <w:r w:rsidDel="00000000" w:rsidR="00000000" w:rsidRPr="00000000">
              <w:rPr>
                <w:rFonts w:ascii="Roboto" w:cs="Roboto" w:eastAsia="Roboto" w:hAnsi="Roboto"/>
                <w:rtl w:val="0"/>
              </w:rPr>
              <w:t xml:space="preserve"> - All Methods are permitted</w:t>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5B">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5C">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Resources</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5D">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w:t>
            </w:r>
            <w:r w:rsidDel="00000000" w:rsidR="00000000" w:rsidRPr="00000000">
              <w:rPr>
                <w:rFonts w:ascii="Roboto" w:cs="Roboto" w:eastAsia="Roboto" w:hAnsi="Roboto"/>
                <w:rtl w:val="0"/>
              </w:rPr>
              <w:t xml:space="preserve"> - All Projects are permitted</w:t>
            </w:r>
          </w:p>
        </w:tc>
      </w:tr>
    </w:tbl>
    <w:p w:rsidR="00000000" w:rsidDel="00000000" w:rsidP="00000000" w:rsidRDefault="00000000" w:rsidRPr="00000000" w14:paraId="0000095E">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95F">
      <w:pPr>
        <w:numPr>
          <w:ilvl w:val="0"/>
          <w:numId w:val="27"/>
        </w:numPr>
        <w:ind w:left="720" w:hanging="360"/>
        <w:rPr>
          <w:rFonts w:ascii="Roboto" w:cs="Roboto" w:eastAsia="Roboto" w:hAnsi="Roboto"/>
          <w:b w:val="1"/>
        </w:rPr>
      </w:pPr>
      <w:r w:rsidDel="00000000" w:rsidR="00000000" w:rsidRPr="00000000">
        <w:rPr>
          <w:rFonts w:ascii="Roboto" w:cs="Roboto" w:eastAsia="Roboto" w:hAnsi="Roboto"/>
          <w:b w:val="1"/>
          <w:color w:val="4285f4"/>
          <w:rtl w:val="0"/>
        </w:rPr>
        <w:t xml:space="preserve">Shared Services Service Accounts</w:t>
      </w:r>
      <w:r w:rsidDel="00000000" w:rsidR="00000000" w:rsidRPr="00000000">
        <w:rPr>
          <w:rtl w:val="0"/>
        </w:rPr>
      </w:r>
    </w:p>
    <w:tbl>
      <w:tblPr>
        <w:tblStyle w:val="Table36"/>
        <w:tblW w:w="8700.0" w:type="dxa"/>
        <w:jc w:val="left"/>
        <w:tblInd w:w="7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1815"/>
        <w:gridCol w:w="5400"/>
        <w:tblGridChange w:id="0">
          <w:tblGrid>
            <w:gridCol w:w="1485"/>
            <w:gridCol w:w="1815"/>
            <w:gridCol w:w="5400"/>
          </w:tblGrid>
        </w:tblGridChange>
      </w:tblGrid>
      <w:tr>
        <w:trPr>
          <w:cantSplit w:val="0"/>
          <w:trHeight w:val="420" w:hRule="atLeast"/>
          <w:tblHeader w:val="0"/>
        </w:trPr>
        <w:tc>
          <w:tcPr>
            <w:gridSpan w:val="3"/>
            <w:tcBorders>
              <w:top w:color="ffffff" w:space="0" w:sz="8" w:val="single"/>
              <w:left w:color="ffffff" w:space="0" w:sz="8" w:val="single"/>
              <w:bottom w:color="ffffff" w:space="0" w:sz="8" w:val="single"/>
              <w:right w:color="ffffff" w:space="0" w:sz="8" w:val="single"/>
            </w:tcBorders>
            <w:shd w:fill="3362b5" w:val="clear"/>
            <w:tcMar>
              <w:top w:w="100.0" w:type="dxa"/>
              <w:left w:w="100.0" w:type="dxa"/>
              <w:bottom w:w="100.0" w:type="dxa"/>
              <w:right w:w="100.0" w:type="dxa"/>
            </w:tcMar>
            <w:vAlign w:val="top"/>
          </w:tcPr>
          <w:p w:rsidR="00000000" w:rsidDel="00000000" w:rsidP="00000000" w:rsidRDefault="00000000" w:rsidRPr="00000000" w14:paraId="00000960">
            <w:pPr>
              <w:widowControl w:val="0"/>
              <w:spacing w:line="240" w:lineRule="auto"/>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Shared Services(Terraform Enterprise,AD) - All Services All Resources - Ingress</w:t>
            </w:r>
          </w:p>
        </w:tc>
      </w:tr>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63">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Description</w:t>
            </w:r>
          </w:p>
        </w:tc>
        <w:tc>
          <w:tcPr>
            <w:gridSpan w:val="2"/>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64">
            <w:pPr>
              <w:rPr>
                <w:rFonts w:ascii="Roboto" w:cs="Roboto" w:eastAsia="Roboto" w:hAnsi="Roboto"/>
              </w:rPr>
            </w:pPr>
            <w:r w:rsidDel="00000000" w:rsidR="00000000" w:rsidRPr="00000000">
              <w:rPr>
                <w:rFonts w:ascii="Roboto" w:cs="Roboto" w:eastAsia="Roboto" w:hAnsi="Roboto"/>
                <w:rtl w:val="0"/>
              </w:rPr>
              <w:t xml:space="preserve">Allows the AMEX Service Accounts used by AMEX IaC CICD Pipeline (Terraform Enterprise Workspaces) from the Shared Services VPC for any service to any project in this perimeter. </w:t>
            </w:r>
          </w:p>
        </w:tc>
      </w:tr>
      <w:tr>
        <w:trPr>
          <w:cantSplit w:val="0"/>
          <w:trHeight w:val="420" w:hRule="atLeast"/>
          <w:tblHeader w:val="0"/>
        </w:trPr>
        <w:tc>
          <w:tcPr>
            <w:vMerge w:val="restart"/>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6">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Ingress From: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Identity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8">
            <w:pPr>
              <w:widowControl w:val="0"/>
              <w:spacing w:line="240" w:lineRule="auto"/>
              <w:rPr>
                <w:rFonts w:ascii="Roboto" w:cs="Roboto" w:eastAsia="Roboto" w:hAnsi="Roboto"/>
              </w:rPr>
            </w:pPr>
            <w:r w:rsidDel="00000000" w:rsidR="00000000" w:rsidRPr="00000000">
              <w:rPr>
                <w:rFonts w:ascii="Roboto" w:cs="Roboto" w:eastAsia="Roboto" w:hAnsi="Roboto"/>
                <w:i w:val="1"/>
                <w:color w:val="37474f"/>
                <w:shd w:fill="f1f3f4" w:val="clear"/>
                <w:rtl w:val="0"/>
              </w:rPr>
              <w:t xml:space="preserve">List of GCP Service Accounts that are used by TFE/Shared Services</w:t>
            </w:r>
            <w:r w:rsidDel="00000000" w:rsidR="00000000" w:rsidRPr="00000000">
              <w:rPr>
                <w:rtl w:val="0"/>
              </w:rPr>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A">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Sources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B">
            <w:pPr>
              <w:widowControl w:val="0"/>
              <w:spacing w:line="240" w:lineRule="auto"/>
              <w:rPr>
                <w:rFonts w:ascii="Roboto" w:cs="Roboto" w:eastAsia="Roboto" w:hAnsi="Roboto"/>
                <w:i w:val="1"/>
              </w:rPr>
            </w:pPr>
            <w:r w:rsidDel="00000000" w:rsidR="00000000" w:rsidRPr="00000000">
              <w:rPr>
                <w:rFonts w:ascii="Roboto" w:cs="Roboto" w:eastAsia="Roboto" w:hAnsi="Roboto"/>
                <w:rtl w:val="0"/>
              </w:rPr>
              <w:t xml:space="preserve">Resource - AMEX Shared Services project (number)</w:t>
            </w:r>
            <w:r w:rsidDel="00000000" w:rsidR="00000000" w:rsidRPr="00000000">
              <w:rPr>
                <w:rtl w:val="0"/>
              </w:rPr>
            </w:r>
          </w:p>
        </w:tc>
      </w:tr>
      <w:tr>
        <w:trPr>
          <w:cantSplit w:val="0"/>
          <w:trHeight w:val="420" w:hRule="atLeast"/>
          <w:tblHeader w:val="0"/>
        </w:trPr>
        <w:tc>
          <w:tcPr>
            <w:vMerge w:val="restart"/>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6C">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Ingress To:</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6D">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Operations / Service Name</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6E">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w:t>
            </w:r>
            <w:r w:rsidDel="00000000" w:rsidR="00000000" w:rsidRPr="00000000">
              <w:rPr>
                <w:rFonts w:ascii="Roboto" w:cs="Roboto" w:eastAsia="Roboto" w:hAnsi="Roboto"/>
                <w:rtl w:val="0"/>
              </w:rPr>
              <w:t xml:space="preserve"> -  All Services are permitted</w:t>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6F">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70">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Operations / Method Selectors</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71">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w:t>
            </w:r>
            <w:r w:rsidDel="00000000" w:rsidR="00000000" w:rsidRPr="00000000">
              <w:rPr>
                <w:rFonts w:ascii="Roboto" w:cs="Roboto" w:eastAsia="Roboto" w:hAnsi="Roboto"/>
                <w:rtl w:val="0"/>
              </w:rPr>
              <w:t xml:space="preserve"> - All Methods are permitted (all methods).</w:t>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72">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73">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Resources</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74">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w:t>
            </w:r>
            <w:r w:rsidDel="00000000" w:rsidR="00000000" w:rsidRPr="00000000">
              <w:rPr>
                <w:rFonts w:ascii="Roboto" w:cs="Roboto" w:eastAsia="Roboto" w:hAnsi="Roboto"/>
                <w:rtl w:val="0"/>
              </w:rPr>
              <w:t xml:space="preserve"> - All Projects are permitted</w:t>
            </w:r>
          </w:p>
        </w:tc>
      </w:tr>
    </w:tbl>
    <w:p w:rsidR="00000000" w:rsidDel="00000000" w:rsidP="00000000" w:rsidRDefault="00000000" w:rsidRPr="00000000" w14:paraId="00000975">
      <w:pPr>
        <w:rPr>
          <w:rFonts w:ascii="Roboto" w:cs="Roboto" w:eastAsia="Roboto" w:hAnsi="Roboto"/>
        </w:rPr>
      </w:pPr>
      <w:r w:rsidDel="00000000" w:rsidR="00000000" w:rsidRPr="00000000">
        <w:rPr>
          <w:rtl w:val="0"/>
        </w:rPr>
      </w:r>
    </w:p>
    <w:p w:rsidR="00000000" w:rsidDel="00000000" w:rsidP="00000000" w:rsidRDefault="00000000" w:rsidRPr="00000000" w14:paraId="00000976">
      <w:pPr>
        <w:numPr>
          <w:ilvl w:val="0"/>
          <w:numId w:val="27"/>
        </w:numPr>
        <w:ind w:left="720" w:hanging="360"/>
        <w:rPr>
          <w:rFonts w:ascii="Roboto" w:cs="Roboto" w:eastAsia="Roboto" w:hAnsi="Roboto"/>
          <w:b w:val="1"/>
        </w:rPr>
      </w:pPr>
      <w:r w:rsidDel="00000000" w:rsidR="00000000" w:rsidRPr="00000000">
        <w:rPr>
          <w:rFonts w:ascii="Roboto" w:cs="Roboto" w:eastAsia="Roboto" w:hAnsi="Roboto"/>
          <w:b w:val="1"/>
          <w:color w:val="4285f4"/>
          <w:rtl w:val="0"/>
        </w:rPr>
        <w:t xml:space="preserve">Anonymized Data Pipeline</w:t>
      </w:r>
      <w:r w:rsidDel="00000000" w:rsidR="00000000" w:rsidRPr="00000000">
        <w:rPr>
          <w:rtl w:val="0"/>
        </w:rPr>
      </w:r>
    </w:p>
    <w:tbl>
      <w:tblPr>
        <w:tblStyle w:val="Table37"/>
        <w:tblW w:w="8700.0" w:type="dxa"/>
        <w:jc w:val="left"/>
        <w:tblInd w:w="7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1815"/>
        <w:gridCol w:w="5400"/>
        <w:tblGridChange w:id="0">
          <w:tblGrid>
            <w:gridCol w:w="1485"/>
            <w:gridCol w:w="1815"/>
            <w:gridCol w:w="5400"/>
          </w:tblGrid>
        </w:tblGridChange>
      </w:tblGrid>
      <w:tr>
        <w:trPr>
          <w:cantSplit w:val="0"/>
          <w:trHeight w:val="420" w:hRule="atLeast"/>
          <w:tblHeader w:val="0"/>
        </w:trPr>
        <w:tc>
          <w:tcPr>
            <w:gridSpan w:val="3"/>
            <w:tcBorders>
              <w:top w:color="ffffff" w:space="0" w:sz="8" w:val="single"/>
              <w:left w:color="ffffff" w:space="0" w:sz="8" w:val="single"/>
              <w:bottom w:color="ffffff" w:space="0" w:sz="8" w:val="single"/>
              <w:right w:color="ffffff" w:space="0" w:sz="8" w:val="single"/>
            </w:tcBorders>
            <w:shd w:fill="3362b5" w:val="clear"/>
            <w:tcMar>
              <w:top w:w="100.0" w:type="dxa"/>
              <w:left w:w="100.0" w:type="dxa"/>
              <w:bottom w:w="100.0" w:type="dxa"/>
              <w:right w:w="100.0" w:type="dxa"/>
            </w:tcMar>
            <w:vAlign w:val="top"/>
          </w:tcPr>
          <w:p w:rsidR="00000000" w:rsidDel="00000000" w:rsidP="00000000" w:rsidRDefault="00000000" w:rsidRPr="00000000" w14:paraId="00000977">
            <w:pPr>
              <w:widowControl w:val="0"/>
              <w:spacing w:line="240" w:lineRule="auto"/>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Anonymized Data Ingestion Pipeline - Ingress</w:t>
            </w:r>
          </w:p>
        </w:tc>
      </w:tr>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7A">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Description</w:t>
            </w:r>
          </w:p>
        </w:tc>
        <w:tc>
          <w:tcPr>
            <w:gridSpan w:val="2"/>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7B">
            <w:pPr>
              <w:rPr>
                <w:rFonts w:ascii="Roboto" w:cs="Roboto" w:eastAsia="Roboto" w:hAnsi="Roboto"/>
              </w:rPr>
            </w:pPr>
            <w:r w:rsidDel="00000000" w:rsidR="00000000" w:rsidRPr="00000000">
              <w:rPr>
                <w:rFonts w:ascii="Roboto" w:cs="Roboto" w:eastAsia="Roboto" w:hAnsi="Roboto"/>
                <w:rtl w:val="0"/>
              </w:rPr>
              <w:t xml:space="preserve">Allows the AMEX Service Accounts used by the Anonymization Data Pipeline from the amex-data-anonymized-shared VPC for selective service and methods to selective project in this perimeter. </w:t>
            </w:r>
          </w:p>
        </w:tc>
      </w:tr>
      <w:tr>
        <w:trPr>
          <w:cantSplit w:val="0"/>
          <w:trHeight w:val="420" w:hRule="atLeast"/>
          <w:tblHeader w:val="0"/>
        </w:trPr>
        <w:tc>
          <w:tcPr>
            <w:vMerge w:val="restart"/>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D">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Ingress From: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E">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Identity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F">
            <w:pPr>
              <w:widowControl w:val="0"/>
              <w:spacing w:line="240" w:lineRule="auto"/>
              <w:rPr>
                <w:rFonts w:ascii="Roboto" w:cs="Roboto" w:eastAsia="Roboto" w:hAnsi="Roboto"/>
              </w:rPr>
            </w:pPr>
            <w:r w:rsidDel="00000000" w:rsidR="00000000" w:rsidRPr="00000000">
              <w:rPr>
                <w:rFonts w:ascii="Roboto" w:cs="Roboto" w:eastAsia="Roboto" w:hAnsi="Roboto"/>
                <w:i w:val="1"/>
                <w:color w:val="37474f"/>
                <w:shd w:fill="f1f3f4" w:val="clear"/>
                <w:rtl w:val="0"/>
              </w:rPr>
              <w:t xml:space="preserve">List of GCP Service Accounts that are used by Anonymization Data Pipeline</w:t>
            </w:r>
            <w:r w:rsidDel="00000000" w:rsidR="00000000" w:rsidRPr="00000000">
              <w:rPr>
                <w:rtl w:val="0"/>
              </w:rPr>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0">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1">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Sources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spacing w:line="240" w:lineRule="auto"/>
              <w:rPr>
                <w:rFonts w:ascii="Roboto" w:cs="Roboto" w:eastAsia="Roboto" w:hAnsi="Roboto"/>
                <w:i w:val="1"/>
              </w:rPr>
            </w:pPr>
            <w:r w:rsidDel="00000000" w:rsidR="00000000" w:rsidRPr="00000000">
              <w:rPr>
                <w:rFonts w:ascii="Roboto" w:cs="Roboto" w:eastAsia="Roboto" w:hAnsi="Roboto"/>
                <w:rtl w:val="0"/>
              </w:rPr>
              <w:t xml:space="preserve">Resource - AMEX anonymized data project (number) </w:t>
            </w:r>
            <w:r w:rsidDel="00000000" w:rsidR="00000000" w:rsidRPr="00000000">
              <w:rPr>
                <w:rtl w:val="0"/>
              </w:rPr>
            </w:r>
          </w:p>
        </w:tc>
      </w:tr>
      <w:tr>
        <w:trPr>
          <w:cantSplit w:val="0"/>
          <w:trHeight w:val="420" w:hRule="atLeast"/>
          <w:tblHeader w:val="0"/>
        </w:trPr>
        <w:tc>
          <w:tcPr>
            <w:vMerge w:val="restart"/>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83">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Ingress To:</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84">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Operations / Service Name</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85">
            <w:pPr>
              <w:widowControl w:val="0"/>
              <w:spacing w:line="240" w:lineRule="auto"/>
              <w:rPr>
                <w:rFonts w:ascii="Roboto" w:cs="Roboto" w:eastAsia="Roboto" w:hAnsi="Roboto"/>
                <w:color w:val="37474f"/>
                <w:shd w:fill="f1f3f4" w:val="clear"/>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37474f"/>
                <w:shd w:fill="f1f3f4" w:val="clear"/>
                <w:rtl w:val="0"/>
              </w:rPr>
              <w:t xml:space="preserve">Selective services(bigquery, gcs, pub-sub)</w:t>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86">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87">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Operations / Method Selectors</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88">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Selective methods such as READ and Write</w:t>
            </w:r>
            <w:r w:rsidDel="00000000" w:rsidR="00000000" w:rsidRPr="00000000">
              <w:rPr>
                <w:rFonts w:ascii="Roboto" w:cs="Roboto" w:eastAsia="Roboto" w:hAnsi="Roboto"/>
                <w:rtl w:val="0"/>
              </w:rPr>
              <w:t xml:space="preserve"> </w:t>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89">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8A">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Resources</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8B">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Selective nonprod-dataset projects</w:t>
            </w:r>
            <w:r w:rsidDel="00000000" w:rsidR="00000000" w:rsidRPr="00000000">
              <w:rPr>
                <w:rFonts w:ascii="Roboto" w:cs="Roboto" w:eastAsia="Roboto" w:hAnsi="Roboto"/>
                <w:rtl w:val="0"/>
              </w:rPr>
              <w:t xml:space="preserve"> </w:t>
            </w:r>
          </w:p>
        </w:tc>
      </w:tr>
    </w:tbl>
    <w:p w:rsidR="00000000" w:rsidDel="00000000" w:rsidP="00000000" w:rsidRDefault="00000000" w:rsidRPr="00000000" w14:paraId="0000098C">
      <w:pPr>
        <w:rPr>
          <w:rFonts w:ascii="Roboto" w:cs="Roboto" w:eastAsia="Roboto" w:hAnsi="Roboto"/>
        </w:rPr>
      </w:pPr>
      <w:r w:rsidDel="00000000" w:rsidR="00000000" w:rsidRPr="00000000">
        <w:rPr>
          <w:rtl w:val="0"/>
        </w:rPr>
      </w:r>
    </w:p>
    <w:p w:rsidR="00000000" w:rsidDel="00000000" w:rsidP="00000000" w:rsidRDefault="00000000" w:rsidRPr="00000000" w14:paraId="0000098D">
      <w:pPr>
        <w:rPr>
          <w:rFonts w:ascii="Roboto" w:cs="Roboto" w:eastAsia="Roboto" w:hAnsi="Roboto"/>
        </w:rPr>
      </w:pPr>
      <w:r w:rsidDel="00000000" w:rsidR="00000000" w:rsidRPr="00000000">
        <w:rPr>
          <w:rtl w:val="0"/>
        </w:rPr>
      </w:r>
    </w:p>
    <w:p w:rsidR="00000000" w:rsidDel="00000000" w:rsidP="00000000" w:rsidRDefault="00000000" w:rsidRPr="00000000" w14:paraId="0000098E">
      <w:pPr>
        <w:pStyle w:val="Heading4"/>
        <w:spacing w:after="0" w:before="0" w:line="276" w:lineRule="auto"/>
        <w:ind w:right="0"/>
        <w:rPr>
          <w:rFonts w:ascii="Roboto" w:cs="Roboto" w:eastAsia="Roboto" w:hAnsi="Roboto"/>
        </w:rPr>
      </w:pPr>
      <w:bookmarkStart w:colFirst="0" w:colLast="0" w:name="_rqv2nzjq3g1" w:id="91"/>
      <w:bookmarkEnd w:id="91"/>
      <w:r w:rsidDel="00000000" w:rsidR="00000000" w:rsidRPr="00000000">
        <w:rPr>
          <w:rFonts w:ascii="Roboto" w:cs="Roboto" w:eastAsia="Roboto" w:hAnsi="Roboto"/>
          <w:b w:val="0"/>
          <w:i w:val="1"/>
          <w:color w:val="434343"/>
          <w:sz w:val="26"/>
          <w:szCs w:val="26"/>
          <w:rtl w:val="0"/>
        </w:rPr>
        <w:t xml:space="preserve">4.8.3.3 Shared Services Perimeter </w:t>
      </w:r>
      <w:r w:rsidDel="00000000" w:rsidR="00000000" w:rsidRPr="00000000">
        <w:rPr>
          <w:rtl w:val="0"/>
        </w:rPr>
      </w:r>
    </w:p>
    <w:p w:rsidR="00000000" w:rsidDel="00000000" w:rsidP="00000000" w:rsidRDefault="00000000" w:rsidRPr="00000000" w14:paraId="0000098F">
      <w:pPr>
        <w:rPr>
          <w:rFonts w:ascii="Roboto" w:cs="Roboto" w:eastAsia="Roboto" w:hAnsi="Roboto"/>
        </w:rPr>
      </w:pPr>
      <w:r w:rsidDel="00000000" w:rsidR="00000000" w:rsidRPr="00000000">
        <w:rPr>
          <w:rFonts w:ascii="Roboto" w:cs="Roboto" w:eastAsia="Roboto" w:hAnsi="Roboto"/>
          <w:rtl w:val="0"/>
        </w:rPr>
        <w:t xml:space="preserve">AMEX will configure the following ingress rules and apply them to the Shared Services perimeter identified in section 4.7.1. </w:t>
      </w:r>
    </w:p>
    <w:p w:rsidR="00000000" w:rsidDel="00000000" w:rsidP="00000000" w:rsidRDefault="00000000" w:rsidRPr="00000000" w14:paraId="00000990">
      <w:pPr>
        <w:rPr>
          <w:rFonts w:ascii="Roboto" w:cs="Roboto" w:eastAsia="Roboto" w:hAnsi="Roboto"/>
        </w:rPr>
      </w:pPr>
      <w:r w:rsidDel="00000000" w:rsidR="00000000" w:rsidRPr="00000000">
        <w:rPr>
          <w:rtl w:val="0"/>
        </w:rPr>
      </w:r>
    </w:p>
    <w:p w:rsidR="00000000" w:rsidDel="00000000" w:rsidP="00000000" w:rsidRDefault="00000000" w:rsidRPr="00000000" w14:paraId="00000991">
      <w:pPr>
        <w:numPr>
          <w:ilvl w:val="0"/>
          <w:numId w:val="66"/>
        </w:numPr>
        <w:ind w:left="720" w:hanging="360"/>
        <w:rPr>
          <w:rFonts w:ascii="Roboto" w:cs="Roboto" w:eastAsia="Roboto" w:hAnsi="Roboto"/>
          <w:b w:val="1"/>
          <w:color w:val="4285f4"/>
        </w:rPr>
      </w:pPr>
      <w:r w:rsidDel="00000000" w:rsidR="00000000" w:rsidRPr="00000000">
        <w:rPr>
          <w:rFonts w:ascii="Roboto" w:cs="Roboto" w:eastAsia="Roboto" w:hAnsi="Roboto"/>
          <w:b w:val="1"/>
          <w:color w:val="4285f4"/>
          <w:rtl w:val="0"/>
        </w:rPr>
        <w:t xml:space="preserve">User Console Access - All Methods All Resources - Ingress</w:t>
      </w:r>
      <w:r w:rsidDel="00000000" w:rsidR="00000000" w:rsidRPr="00000000">
        <w:rPr>
          <w:rtl w:val="0"/>
        </w:rPr>
      </w:r>
    </w:p>
    <w:tbl>
      <w:tblPr>
        <w:tblStyle w:val="Table38"/>
        <w:tblW w:w="8700.0" w:type="dxa"/>
        <w:jc w:val="left"/>
        <w:tblInd w:w="7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740"/>
        <w:gridCol w:w="5400"/>
        <w:tblGridChange w:id="0">
          <w:tblGrid>
            <w:gridCol w:w="1560"/>
            <w:gridCol w:w="1740"/>
            <w:gridCol w:w="5400"/>
          </w:tblGrid>
        </w:tblGridChange>
      </w:tblGrid>
      <w:tr>
        <w:trPr>
          <w:cantSplit w:val="0"/>
          <w:trHeight w:val="420" w:hRule="atLeast"/>
          <w:tblHeader w:val="0"/>
        </w:trPr>
        <w:tc>
          <w:tcPr>
            <w:gridSpan w:val="3"/>
            <w:tcBorders>
              <w:top w:color="ffffff" w:space="0" w:sz="8" w:val="single"/>
              <w:left w:color="ffffff" w:space="0" w:sz="8" w:val="single"/>
              <w:bottom w:color="ffffff" w:space="0" w:sz="8" w:val="single"/>
              <w:right w:color="ffffff" w:space="0" w:sz="8" w:val="single"/>
            </w:tcBorders>
            <w:shd w:fill="3362b5" w:val="clear"/>
            <w:tcMar>
              <w:top w:w="100.0" w:type="dxa"/>
              <w:left w:w="100.0" w:type="dxa"/>
              <w:bottom w:w="100.0" w:type="dxa"/>
              <w:right w:w="100.0" w:type="dxa"/>
            </w:tcMar>
            <w:vAlign w:val="top"/>
          </w:tcPr>
          <w:p w:rsidR="00000000" w:rsidDel="00000000" w:rsidP="00000000" w:rsidRDefault="00000000" w:rsidRPr="00000000" w14:paraId="00000992">
            <w:pPr>
              <w:widowControl w:val="0"/>
              <w:spacing w:line="240" w:lineRule="auto"/>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Rule Details</w:t>
            </w:r>
          </w:p>
        </w:tc>
      </w:tr>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95">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Description</w:t>
            </w:r>
          </w:p>
        </w:tc>
        <w:tc>
          <w:tcPr>
            <w:gridSpan w:val="2"/>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96">
            <w:pPr>
              <w:rPr>
                <w:rFonts w:ascii="Roboto" w:cs="Roboto" w:eastAsia="Roboto" w:hAnsi="Roboto"/>
              </w:rPr>
            </w:pPr>
            <w:r w:rsidDel="00000000" w:rsidR="00000000" w:rsidRPr="00000000">
              <w:rPr>
                <w:rFonts w:ascii="Roboto" w:cs="Roboto" w:eastAsia="Roboto" w:hAnsi="Roboto"/>
                <w:rtl w:val="0"/>
              </w:rPr>
              <w:t xml:space="preserve">Allows user identities access to GCP APIs protected by the VPC Service Control Perimeter, which meet the </w:t>
            </w:r>
            <w:hyperlink w:anchor="_hhcitodqrqw8">
              <w:r w:rsidDel="00000000" w:rsidR="00000000" w:rsidRPr="00000000">
                <w:rPr>
                  <w:rFonts w:ascii="Roboto" w:cs="Roboto" w:eastAsia="Roboto" w:hAnsi="Roboto"/>
                  <w:color w:val="1155cc"/>
                  <w:u w:val="single"/>
                  <w:rtl w:val="0"/>
                </w:rPr>
                <w:t xml:space="preserve">Access Level Restrictions </w:t>
              </w:r>
            </w:hyperlink>
            <w:r w:rsidDel="00000000" w:rsidR="00000000" w:rsidRPr="00000000">
              <w:rPr>
                <w:rFonts w:ascii="Roboto" w:cs="Roboto" w:eastAsia="Roboto" w:hAnsi="Roboto"/>
                <w:rtl w:val="0"/>
              </w:rPr>
              <w:t xml:space="preserve">(see section 4.7.2)</w:t>
            </w:r>
          </w:p>
          <w:p w:rsidR="00000000" w:rsidDel="00000000" w:rsidP="00000000" w:rsidRDefault="00000000" w:rsidRPr="00000000" w14:paraId="00000997">
            <w:pPr>
              <w:rPr>
                <w:rFonts w:ascii="Roboto" w:cs="Roboto" w:eastAsia="Roboto" w:hAnsi="Roboto"/>
              </w:rPr>
            </w:pPr>
            <w:r w:rsidDel="00000000" w:rsidR="00000000" w:rsidRPr="00000000">
              <w:rPr>
                <w:rtl w:val="0"/>
              </w:rPr>
            </w:r>
          </w:p>
          <w:p w:rsidR="00000000" w:rsidDel="00000000" w:rsidP="00000000" w:rsidRDefault="00000000" w:rsidRPr="00000000" w14:paraId="00000998">
            <w:pPr>
              <w:rPr>
                <w:rFonts w:ascii="Roboto" w:cs="Roboto" w:eastAsia="Roboto" w:hAnsi="Roboto"/>
              </w:rPr>
            </w:pPr>
            <w:r w:rsidDel="00000000" w:rsidR="00000000" w:rsidRPr="00000000">
              <w:rPr>
                <w:rFonts w:ascii="Roboto" w:cs="Roboto" w:eastAsia="Roboto" w:hAnsi="Roboto"/>
                <w:rtl w:val="0"/>
              </w:rPr>
              <w:t xml:space="preserve">Note: this ingress rule allows access to all services and all methods. AMEX uses IAM to prevent unwanted access to unapproved services or unapproved actions. The purpose of this ingress rule is to only allow users access to the perimeter from corporate IP addresses.</w:t>
            </w:r>
          </w:p>
        </w:tc>
      </w:tr>
      <w:tr>
        <w:trPr>
          <w:cantSplit w:val="0"/>
          <w:trHeight w:val="420" w:hRule="atLeast"/>
          <w:tblHeader w:val="0"/>
        </w:trPr>
        <w:tc>
          <w:tcPr>
            <w:vMerge w:val="restart"/>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Ingress From: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B">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Identity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C">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ANY_USER_ACCOUNT</w:t>
            </w:r>
            <w:r w:rsidDel="00000000" w:rsidR="00000000" w:rsidRPr="00000000">
              <w:rPr>
                <w:rtl w:val="0"/>
              </w:rPr>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D">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E">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Sources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Access Level = </w:t>
            </w:r>
            <w:r w:rsidDel="00000000" w:rsidR="00000000" w:rsidRPr="00000000">
              <w:rPr>
                <w:rFonts w:ascii="Roboto" w:cs="Roboto" w:eastAsia="Roboto" w:hAnsi="Roboto"/>
                <w:color w:val="37474f"/>
                <w:shd w:fill="f1f3f4" w:val="clear"/>
                <w:rtl w:val="0"/>
              </w:rPr>
              <w:t xml:space="preserve">corp_ip_and_us_location</w:t>
            </w:r>
            <w:r w:rsidDel="00000000" w:rsidR="00000000" w:rsidRPr="00000000">
              <w:rPr>
                <w:rtl w:val="0"/>
              </w:rPr>
            </w:r>
          </w:p>
        </w:tc>
      </w:tr>
      <w:tr>
        <w:trPr>
          <w:cantSplit w:val="0"/>
          <w:trHeight w:val="420" w:hRule="atLeast"/>
          <w:tblHeader w:val="0"/>
        </w:trPr>
        <w:tc>
          <w:tcPr>
            <w:vMerge w:val="restart"/>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A0">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Ingress To:</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A1">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Operations / Service Name</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A2">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w:t>
            </w:r>
            <w:r w:rsidDel="00000000" w:rsidR="00000000" w:rsidRPr="00000000">
              <w:rPr>
                <w:rFonts w:ascii="Roboto" w:cs="Roboto" w:eastAsia="Roboto" w:hAnsi="Roboto"/>
                <w:rtl w:val="0"/>
              </w:rPr>
              <w:t xml:space="preserve"> -  All Services are permitted</w:t>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A3">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A4">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Operations / Method Selectors</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A5">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w:t>
            </w:r>
            <w:r w:rsidDel="00000000" w:rsidR="00000000" w:rsidRPr="00000000">
              <w:rPr>
                <w:rFonts w:ascii="Roboto" w:cs="Roboto" w:eastAsia="Roboto" w:hAnsi="Roboto"/>
                <w:rtl w:val="0"/>
              </w:rPr>
              <w:t xml:space="preserve"> - All Methods are permitted</w:t>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A6">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A7">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Resources</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A8">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w:t>
            </w:r>
            <w:r w:rsidDel="00000000" w:rsidR="00000000" w:rsidRPr="00000000">
              <w:rPr>
                <w:rFonts w:ascii="Roboto" w:cs="Roboto" w:eastAsia="Roboto" w:hAnsi="Roboto"/>
                <w:rtl w:val="0"/>
              </w:rPr>
              <w:t xml:space="preserve"> - All Projects are permitted</w:t>
            </w:r>
          </w:p>
        </w:tc>
      </w:tr>
    </w:tbl>
    <w:p w:rsidR="00000000" w:rsidDel="00000000" w:rsidP="00000000" w:rsidRDefault="00000000" w:rsidRPr="00000000" w14:paraId="000009A9">
      <w:pPr>
        <w:rPr>
          <w:rFonts w:ascii="Roboto" w:cs="Roboto" w:eastAsia="Roboto" w:hAnsi="Roboto"/>
        </w:rPr>
      </w:pPr>
      <w:r w:rsidDel="00000000" w:rsidR="00000000" w:rsidRPr="00000000">
        <w:rPr>
          <w:rtl w:val="0"/>
        </w:rPr>
      </w:r>
    </w:p>
    <w:p w:rsidR="00000000" w:rsidDel="00000000" w:rsidP="00000000" w:rsidRDefault="00000000" w:rsidRPr="00000000" w14:paraId="000009AA">
      <w:pPr>
        <w:rPr>
          <w:rFonts w:ascii="Roboto" w:cs="Roboto" w:eastAsia="Roboto" w:hAnsi="Roboto"/>
        </w:rPr>
      </w:pPr>
      <w:r w:rsidDel="00000000" w:rsidR="00000000" w:rsidRPr="00000000">
        <w:rPr>
          <w:rtl w:val="0"/>
        </w:rPr>
      </w:r>
    </w:p>
    <w:p w:rsidR="00000000" w:rsidDel="00000000" w:rsidP="00000000" w:rsidRDefault="00000000" w:rsidRPr="00000000" w14:paraId="000009AB">
      <w:pPr>
        <w:numPr>
          <w:ilvl w:val="0"/>
          <w:numId w:val="66"/>
        </w:numPr>
        <w:ind w:left="720" w:hanging="360"/>
        <w:rPr>
          <w:rFonts w:ascii="Roboto" w:cs="Roboto" w:eastAsia="Roboto" w:hAnsi="Roboto"/>
          <w:b w:val="1"/>
          <w:color w:val="4285f4"/>
        </w:rPr>
      </w:pPr>
      <w:r w:rsidDel="00000000" w:rsidR="00000000" w:rsidRPr="00000000">
        <w:rPr>
          <w:rFonts w:ascii="Roboto" w:cs="Roboto" w:eastAsia="Roboto" w:hAnsi="Roboto"/>
          <w:b w:val="1"/>
          <w:color w:val="4285f4"/>
          <w:rtl w:val="0"/>
        </w:rPr>
        <w:t xml:space="preserve">Shared Services Service Accounts - All Methods All Resources - Egress</w:t>
      </w:r>
    </w:p>
    <w:p w:rsidR="00000000" w:rsidDel="00000000" w:rsidP="00000000" w:rsidRDefault="00000000" w:rsidRPr="00000000" w14:paraId="000009AC">
      <w:pPr>
        <w:ind w:left="720" w:firstLine="0"/>
        <w:rPr>
          <w:rFonts w:ascii="Roboto" w:cs="Roboto" w:eastAsia="Roboto" w:hAnsi="Roboto"/>
          <w:b w:val="1"/>
          <w:color w:val="4285f4"/>
        </w:rPr>
      </w:pPr>
      <w:r w:rsidDel="00000000" w:rsidR="00000000" w:rsidRPr="00000000">
        <w:rPr>
          <w:rtl w:val="0"/>
        </w:rPr>
      </w:r>
    </w:p>
    <w:tbl>
      <w:tblPr>
        <w:tblStyle w:val="Table39"/>
        <w:tblW w:w="8700.0" w:type="dxa"/>
        <w:jc w:val="left"/>
        <w:tblInd w:w="7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695"/>
        <w:gridCol w:w="5385"/>
        <w:tblGridChange w:id="0">
          <w:tblGrid>
            <w:gridCol w:w="1620"/>
            <w:gridCol w:w="1695"/>
            <w:gridCol w:w="5385"/>
          </w:tblGrid>
        </w:tblGridChange>
      </w:tblGrid>
      <w:tr>
        <w:trPr>
          <w:cantSplit w:val="0"/>
          <w:trHeight w:val="420" w:hRule="atLeast"/>
          <w:tblHeader w:val="0"/>
        </w:trPr>
        <w:tc>
          <w:tcPr>
            <w:gridSpan w:val="3"/>
            <w:tcBorders>
              <w:top w:color="ffffff" w:space="0" w:sz="8" w:val="single"/>
              <w:left w:color="ffffff" w:space="0" w:sz="8" w:val="single"/>
              <w:bottom w:color="ffffff" w:space="0" w:sz="8" w:val="single"/>
              <w:right w:color="ffffff" w:space="0" w:sz="8" w:val="single"/>
            </w:tcBorders>
            <w:shd w:fill="3362b5" w:val="clear"/>
            <w:tcMar>
              <w:top w:w="100.0" w:type="dxa"/>
              <w:left w:w="100.0" w:type="dxa"/>
              <w:bottom w:w="100.0" w:type="dxa"/>
              <w:right w:w="100.0" w:type="dxa"/>
            </w:tcMar>
            <w:vAlign w:val="top"/>
          </w:tcPr>
          <w:p w:rsidR="00000000" w:rsidDel="00000000" w:rsidP="00000000" w:rsidRDefault="00000000" w:rsidRPr="00000000" w14:paraId="000009AD">
            <w:pPr>
              <w:widowControl w:val="0"/>
              <w:spacing w:line="240" w:lineRule="auto"/>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AMEX TFE/Shared-service Service Account - All Perimeters &amp; All Services Egress</w:t>
            </w:r>
          </w:p>
        </w:tc>
      </w:tr>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B0">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Description:</w:t>
            </w:r>
          </w:p>
        </w:tc>
        <w:tc>
          <w:tcPr>
            <w:gridSpan w:val="2"/>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B1">
            <w:pPr>
              <w:rPr>
                <w:rFonts w:ascii="Roboto" w:cs="Roboto" w:eastAsia="Roboto" w:hAnsi="Roboto"/>
              </w:rPr>
            </w:pPr>
            <w:r w:rsidDel="00000000" w:rsidR="00000000" w:rsidRPr="00000000">
              <w:rPr>
                <w:rFonts w:ascii="Roboto" w:cs="Roboto" w:eastAsia="Roboto" w:hAnsi="Roboto"/>
                <w:rtl w:val="0"/>
              </w:rPr>
              <w:t xml:space="preserve">Allows all AMEX services accounts being used by the AMEX IaC CICd pipeline (TFE workspace associated GCP service accounts) to egress from the TFE perimeter to all AMEX projects for all services. </w:t>
            </w:r>
          </w:p>
        </w:tc>
      </w:tr>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3">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Egress From: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Identities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5">
            <w:pPr>
              <w:widowControl w:val="0"/>
              <w:spacing w:line="240" w:lineRule="auto"/>
              <w:rPr>
                <w:rFonts w:ascii="Roboto" w:cs="Roboto" w:eastAsia="Roboto" w:hAnsi="Roboto"/>
                <w:color w:val="37474f"/>
                <w:shd w:fill="f1f3f4" w:val="clear"/>
              </w:rPr>
            </w:pPr>
            <w:r w:rsidDel="00000000" w:rsidR="00000000" w:rsidRPr="00000000">
              <w:rPr>
                <w:rFonts w:ascii="Roboto" w:cs="Roboto" w:eastAsia="Roboto" w:hAnsi="Roboto"/>
                <w:color w:val="37474f"/>
                <w:shd w:fill="f1f3f4" w:val="clear"/>
                <w:rtl w:val="0"/>
              </w:rPr>
              <w:t xml:space="preserve">[List of AMEX IaC Pipeline Service Accounts]</w:t>
            </w:r>
          </w:p>
          <w:p w:rsidR="00000000" w:rsidDel="00000000" w:rsidP="00000000" w:rsidRDefault="00000000" w:rsidRPr="00000000" w14:paraId="000009B6">
            <w:pPr>
              <w:widowControl w:val="0"/>
              <w:spacing w:line="240" w:lineRule="auto"/>
              <w:rPr>
                <w:rFonts w:ascii="Roboto" w:cs="Roboto" w:eastAsia="Roboto" w:hAnsi="Roboto"/>
                <w:color w:val="37474f"/>
                <w:shd w:fill="f1f3f4" w:val="clear"/>
              </w:rPr>
            </w:pPr>
            <w:r w:rsidDel="00000000" w:rsidR="00000000" w:rsidRPr="00000000">
              <w:rPr>
                <w:rFonts w:ascii="Roboto" w:cs="Roboto" w:eastAsia="Roboto" w:hAnsi="Roboto"/>
                <w:rtl w:val="0"/>
              </w:rPr>
              <w:t xml:space="preserve">This list will be maintained by AMEX. </w:t>
            </w:r>
            <w:r w:rsidDel="00000000" w:rsidR="00000000" w:rsidRPr="00000000">
              <w:rPr>
                <w:rtl w:val="0"/>
              </w:rPr>
            </w:r>
          </w:p>
        </w:tc>
      </w:tr>
      <w:tr>
        <w:trPr>
          <w:cantSplit w:val="0"/>
          <w:trHeight w:val="420" w:hRule="atLeast"/>
          <w:tblHeader w:val="0"/>
        </w:trPr>
        <w:tc>
          <w:tcPr>
            <w:tcBorders>
              <w:top w:color="ffffff" w:space="0" w:sz="8" w:val="single"/>
              <w:left w:color="ffffff" w:space="0" w:sz="8" w:val="single"/>
              <w:bottom w:color="000000" w:space="0" w:sz="0" w:val="nil"/>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B7">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Egress To:</w:t>
            </w:r>
          </w:p>
        </w:tc>
        <w:tc>
          <w:tcPr>
            <w:tcBorders>
              <w:top w:color="ffffff" w:space="0" w:sz="8" w:val="single"/>
              <w:left w:color="ffffff" w:space="0" w:sz="8" w:val="single"/>
              <w:bottom w:color="000000" w:space="0" w:sz="0" w:val="nil"/>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B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Operations</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B9">
            <w:pPr>
              <w:widowControl w:val="0"/>
              <w:spacing w:line="240" w:lineRule="auto"/>
              <w:rPr>
                <w:rFonts w:ascii="Roboto" w:cs="Roboto" w:eastAsia="Roboto" w:hAnsi="Roboto"/>
                <w:color w:val="37474f"/>
                <w:shd w:fill="f1f3f4" w:val="clear"/>
              </w:rPr>
            </w:pPr>
            <w:r w:rsidDel="00000000" w:rsidR="00000000" w:rsidRPr="00000000">
              <w:rPr>
                <w:rFonts w:ascii="Roboto" w:cs="Roboto" w:eastAsia="Roboto" w:hAnsi="Roboto"/>
                <w:rtl w:val="0"/>
              </w:rPr>
              <w:t xml:space="preserve">Service Name: </w:t>
            </w:r>
            <w:r w:rsidDel="00000000" w:rsidR="00000000" w:rsidRPr="00000000">
              <w:rPr>
                <w:rFonts w:ascii="Roboto" w:cs="Roboto" w:eastAsia="Roboto" w:hAnsi="Roboto"/>
                <w:color w:val="37474f"/>
                <w:shd w:fill="f1f3f4" w:val="clear"/>
                <w:rtl w:val="0"/>
              </w:rPr>
              <w:t xml:space="preserve">\"*\" All Services</w:t>
            </w:r>
          </w:p>
          <w:p w:rsidR="00000000" w:rsidDel="00000000" w:rsidP="00000000" w:rsidRDefault="00000000" w:rsidRPr="00000000" w14:paraId="000009BA">
            <w:pPr>
              <w:widowControl w:val="0"/>
              <w:spacing w:line="240" w:lineRule="auto"/>
              <w:rPr>
                <w:rFonts w:ascii="Roboto" w:cs="Roboto" w:eastAsia="Roboto" w:hAnsi="Roboto"/>
                <w:color w:val="37474f"/>
                <w:shd w:fill="f1f3f4" w:val="clear"/>
              </w:rPr>
            </w:pPr>
            <w:r w:rsidDel="00000000" w:rsidR="00000000" w:rsidRPr="00000000">
              <w:rPr>
                <w:rFonts w:ascii="Roboto" w:cs="Roboto" w:eastAsia="Roboto" w:hAnsi="Roboto"/>
                <w:rtl w:val="0"/>
              </w:rPr>
              <w:t xml:space="preserve">Method Selectors:</w:t>
            </w:r>
            <w:r w:rsidDel="00000000" w:rsidR="00000000" w:rsidRPr="00000000">
              <w:rPr>
                <w:rFonts w:ascii="Roboto" w:cs="Roboto" w:eastAsia="Roboto" w:hAnsi="Roboto"/>
                <w:color w:val="37474f"/>
                <w:shd w:fill="f1f3f4" w:val="clear"/>
                <w:rtl w:val="0"/>
              </w:rPr>
              <w:t xml:space="preserve"> \"*\" All Methods</w:t>
            </w:r>
          </w:p>
        </w:tc>
      </w:tr>
      <w:tr>
        <w:trPr>
          <w:cantSplit w:val="0"/>
          <w:trHeight w:val="420" w:hRule="atLeast"/>
          <w:tblHeader w:val="0"/>
        </w:trPr>
        <w:tc>
          <w:tcPr>
            <w:tcBorders>
              <w:top w:color="000000" w:space="0" w:sz="0" w:val="nil"/>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BB">
            <w:pPr>
              <w:widowControl w:val="0"/>
              <w:spacing w:line="240" w:lineRule="auto"/>
              <w:rPr>
                <w:rFonts w:ascii="Roboto" w:cs="Roboto" w:eastAsia="Roboto" w:hAnsi="Roboto"/>
                <w:b w:val="1"/>
              </w:rPr>
            </w:pPr>
            <w:r w:rsidDel="00000000" w:rsidR="00000000" w:rsidRPr="00000000">
              <w:rPr>
                <w:rtl w:val="0"/>
              </w:rPr>
            </w:r>
          </w:p>
        </w:tc>
        <w:tc>
          <w:tcPr>
            <w:tcBorders>
              <w:top w:color="000000" w:space="0" w:sz="0" w:val="nil"/>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B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Resources</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BD">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[List of AMEX projects (by number)]</w:t>
            </w:r>
            <w:r w:rsidDel="00000000" w:rsidR="00000000" w:rsidRPr="00000000">
              <w:rPr>
                <w:rtl w:val="0"/>
              </w:rPr>
            </w:r>
          </w:p>
          <w:p w:rsidR="00000000" w:rsidDel="00000000" w:rsidP="00000000" w:rsidRDefault="00000000" w:rsidRPr="00000000" w14:paraId="000009BE">
            <w:pPr>
              <w:widowControl w:val="0"/>
              <w:spacing w:line="240" w:lineRule="auto"/>
              <w:rPr>
                <w:rFonts w:ascii="Roboto" w:cs="Roboto" w:eastAsia="Roboto" w:hAnsi="Roboto"/>
                <w:color w:val="37474f"/>
                <w:shd w:fill="f1f3f4" w:val="clear"/>
              </w:rPr>
            </w:pPr>
            <w:r w:rsidDel="00000000" w:rsidR="00000000" w:rsidRPr="00000000">
              <w:rPr>
                <w:rFonts w:ascii="Roboto" w:cs="Roboto" w:eastAsia="Roboto" w:hAnsi="Roboto"/>
                <w:rtl w:val="0"/>
              </w:rPr>
              <w:t xml:space="preserve">This list will be maintained by AMEX. </w:t>
            </w:r>
            <w:r w:rsidDel="00000000" w:rsidR="00000000" w:rsidRPr="00000000">
              <w:rPr>
                <w:rtl w:val="0"/>
              </w:rPr>
            </w:r>
          </w:p>
        </w:tc>
      </w:tr>
    </w:tbl>
    <w:p w:rsidR="00000000" w:rsidDel="00000000" w:rsidP="00000000" w:rsidRDefault="00000000" w:rsidRPr="00000000" w14:paraId="000009BF">
      <w:pPr>
        <w:rPr>
          <w:rFonts w:ascii="Roboto" w:cs="Roboto" w:eastAsia="Roboto" w:hAnsi="Roboto"/>
        </w:rPr>
      </w:pPr>
      <w:r w:rsidDel="00000000" w:rsidR="00000000" w:rsidRPr="00000000">
        <w:rPr>
          <w:rtl w:val="0"/>
        </w:rPr>
      </w:r>
    </w:p>
    <w:p w:rsidR="00000000" w:rsidDel="00000000" w:rsidP="00000000" w:rsidRDefault="00000000" w:rsidRPr="00000000" w14:paraId="000009C0">
      <w:pPr>
        <w:pStyle w:val="Heading4"/>
        <w:spacing w:after="0" w:before="0" w:line="276" w:lineRule="auto"/>
        <w:ind w:right="0"/>
        <w:rPr>
          <w:rFonts w:ascii="Roboto" w:cs="Roboto" w:eastAsia="Roboto" w:hAnsi="Roboto"/>
          <w:b w:val="0"/>
          <w:i w:val="1"/>
          <w:color w:val="434343"/>
          <w:sz w:val="26"/>
          <w:szCs w:val="26"/>
        </w:rPr>
      </w:pPr>
      <w:bookmarkStart w:colFirst="0" w:colLast="0" w:name="_b59pkjyspo6v" w:id="92"/>
      <w:bookmarkEnd w:id="92"/>
      <w:r w:rsidDel="00000000" w:rsidR="00000000" w:rsidRPr="00000000">
        <w:rPr>
          <w:rtl w:val="0"/>
        </w:rPr>
      </w:r>
    </w:p>
    <w:p w:rsidR="00000000" w:rsidDel="00000000" w:rsidP="00000000" w:rsidRDefault="00000000" w:rsidRPr="00000000" w14:paraId="000009C1">
      <w:pPr>
        <w:pStyle w:val="Heading4"/>
        <w:spacing w:after="0" w:before="0" w:line="276" w:lineRule="auto"/>
        <w:ind w:right="0"/>
        <w:rPr>
          <w:rFonts w:ascii="Roboto" w:cs="Roboto" w:eastAsia="Roboto" w:hAnsi="Roboto"/>
        </w:rPr>
      </w:pPr>
      <w:bookmarkStart w:colFirst="0" w:colLast="0" w:name="_8t52byi8npd7" w:id="93"/>
      <w:bookmarkEnd w:id="93"/>
      <w:r w:rsidDel="00000000" w:rsidR="00000000" w:rsidRPr="00000000">
        <w:rPr>
          <w:rFonts w:ascii="Roboto" w:cs="Roboto" w:eastAsia="Roboto" w:hAnsi="Roboto"/>
          <w:b w:val="0"/>
          <w:i w:val="1"/>
          <w:color w:val="434343"/>
          <w:sz w:val="26"/>
          <w:szCs w:val="26"/>
          <w:rtl w:val="0"/>
        </w:rPr>
        <w:t xml:space="preserve">4.8.3.4 Anonymized Data Perimeter </w:t>
      </w:r>
      <w:r w:rsidDel="00000000" w:rsidR="00000000" w:rsidRPr="00000000">
        <w:rPr>
          <w:rtl w:val="0"/>
        </w:rPr>
      </w:r>
    </w:p>
    <w:p w:rsidR="00000000" w:rsidDel="00000000" w:rsidP="00000000" w:rsidRDefault="00000000" w:rsidRPr="00000000" w14:paraId="000009C2">
      <w:pPr>
        <w:rPr>
          <w:rFonts w:ascii="Roboto" w:cs="Roboto" w:eastAsia="Roboto" w:hAnsi="Roboto"/>
        </w:rPr>
      </w:pPr>
      <w:r w:rsidDel="00000000" w:rsidR="00000000" w:rsidRPr="00000000">
        <w:rPr>
          <w:rFonts w:ascii="Roboto" w:cs="Roboto" w:eastAsia="Roboto" w:hAnsi="Roboto"/>
          <w:rtl w:val="0"/>
        </w:rPr>
        <w:t xml:space="preserve">AMEX will configure the following ingress rules and apply them to the Anonymized Data perimeter identified in section 4.7.1. </w:t>
      </w:r>
    </w:p>
    <w:p w:rsidR="00000000" w:rsidDel="00000000" w:rsidP="00000000" w:rsidRDefault="00000000" w:rsidRPr="00000000" w14:paraId="000009C3">
      <w:pPr>
        <w:rPr>
          <w:rFonts w:ascii="Roboto" w:cs="Roboto" w:eastAsia="Roboto" w:hAnsi="Roboto"/>
        </w:rPr>
      </w:pPr>
      <w:r w:rsidDel="00000000" w:rsidR="00000000" w:rsidRPr="00000000">
        <w:rPr>
          <w:rtl w:val="0"/>
        </w:rPr>
      </w:r>
    </w:p>
    <w:p w:rsidR="00000000" w:rsidDel="00000000" w:rsidP="00000000" w:rsidRDefault="00000000" w:rsidRPr="00000000" w14:paraId="000009C4">
      <w:pPr>
        <w:numPr>
          <w:ilvl w:val="0"/>
          <w:numId w:val="66"/>
        </w:numPr>
        <w:ind w:left="720" w:hanging="360"/>
        <w:rPr>
          <w:rFonts w:ascii="Roboto" w:cs="Roboto" w:eastAsia="Roboto" w:hAnsi="Roboto"/>
          <w:b w:val="1"/>
          <w:color w:val="4285f4"/>
        </w:rPr>
      </w:pPr>
      <w:r w:rsidDel="00000000" w:rsidR="00000000" w:rsidRPr="00000000">
        <w:rPr>
          <w:rFonts w:ascii="Roboto" w:cs="Roboto" w:eastAsia="Roboto" w:hAnsi="Roboto"/>
          <w:b w:val="1"/>
          <w:color w:val="4285f4"/>
          <w:rtl w:val="0"/>
        </w:rPr>
        <w:t xml:space="preserve">User Console Access - All Methods All Resources - Ingress</w:t>
      </w:r>
      <w:r w:rsidDel="00000000" w:rsidR="00000000" w:rsidRPr="00000000">
        <w:rPr>
          <w:rtl w:val="0"/>
        </w:rPr>
      </w:r>
    </w:p>
    <w:tbl>
      <w:tblPr>
        <w:tblStyle w:val="Table40"/>
        <w:tblW w:w="8700.0" w:type="dxa"/>
        <w:jc w:val="left"/>
        <w:tblInd w:w="7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740"/>
        <w:gridCol w:w="5400"/>
        <w:tblGridChange w:id="0">
          <w:tblGrid>
            <w:gridCol w:w="1560"/>
            <w:gridCol w:w="1740"/>
            <w:gridCol w:w="5400"/>
          </w:tblGrid>
        </w:tblGridChange>
      </w:tblGrid>
      <w:tr>
        <w:trPr>
          <w:cantSplit w:val="0"/>
          <w:trHeight w:val="420" w:hRule="atLeast"/>
          <w:tblHeader w:val="0"/>
        </w:trPr>
        <w:tc>
          <w:tcPr>
            <w:gridSpan w:val="3"/>
            <w:tcBorders>
              <w:top w:color="ffffff" w:space="0" w:sz="8" w:val="single"/>
              <w:left w:color="ffffff" w:space="0" w:sz="8" w:val="single"/>
              <w:bottom w:color="ffffff" w:space="0" w:sz="8" w:val="single"/>
              <w:right w:color="ffffff" w:space="0" w:sz="8" w:val="single"/>
            </w:tcBorders>
            <w:shd w:fill="3362b5" w:val="clear"/>
            <w:tcMar>
              <w:top w:w="100.0" w:type="dxa"/>
              <w:left w:w="100.0" w:type="dxa"/>
              <w:bottom w:w="100.0" w:type="dxa"/>
              <w:right w:w="100.0" w:type="dxa"/>
            </w:tcMar>
            <w:vAlign w:val="top"/>
          </w:tcPr>
          <w:p w:rsidR="00000000" w:rsidDel="00000000" w:rsidP="00000000" w:rsidRDefault="00000000" w:rsidRPr="00000000" w14:paraId="000009C5">
            <w:pPr>
              <w:widowControl w:val="0"/>
              <w:spacing w:line="240" w:lineRule="auto"/>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Rule Details</w:t>
            </w:r>
          </w:p>
        </w:tc>
      </w:tr>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C8">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Description</w:t>
            </w:r>
          </w:p>
        </w:tc>
        <w:tc>
          <w:tcPr>
            <w:gridSpan w:val="2"/>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C9">
            <w:pPr>
              <w:rPr>
                <w:rFonts w:ascii="Roboto" w:cs="Roboto" w:eastAsia="Roboto" w:hAnsi="Roboto"/>
              </w:rPr>
            </w:pPr>
            <w:r w:rsidDel="00000000" w:rsidR="00000000" w:rsidRPr="00000000">
              <w:rPr>
                <w:rFonts w:ascii="Roboto" w:cs="Roboto" w:eastAsia="Roboto" w:hAnsi="Roboto"/>
                <w:rtl w:val="0"/>
              </w:rPr>
              <w:t xml:space="preserve">Allows user identities access to GCP APIs protected by the VPC Service Control Perimeter, which meet the </w:t>
            </w:r>
            <w:hyperlink w:anchor="_hhcitodqrqw8">
              <w:r w:rsidDel="00000000" w:rsidR="00000000" w:rsidRPr="00000000">
                <w:rPr>
                  <w:rFonts w:ascii="Roboto" w:cs="Roboto" w:eastAsia="Roboto" w:hAnsi="Roboto"/>
                  <w:color w:val="1155cc"/>
                  <w:u w:val="single"/>
                  <w:rtl w:val="0"/>
                </w:rPr>
                <w:t xml:space="preserve">Access Level Restrictions </w:t>
              </w:r>
            </w:hyperlink>
            <w:r w:rsidDel="00000000" w:rsidR="00000000" w:rsidRPr="00000000">
              <w:rPr>
                <w:rFonts w:ascii="Roboto" w:cs="Roboto" w:eastAsia="Roboto" w:hAnsi="Roboto"/>
                <w:rtl w:val="0"/>
              </w:rPr>
              <w:t xml:space="preserve">(see section 4.7.2)</w:t>
            </w:r>
          </w:p>
          <w:p w:rsidR="00000000" w:rsidDel="00000000" w:rsidP="00000000" w:rsidRDefault="00000000" w:rsidRPr="00000000" w14:paraId="000009CA">
            <w:pPr>
              <w:rPr>
                <w:rFonts w:ascii="Roboto" w:cs="Roboto" w:eastAsia="Roboto" w:hAnsi="Roboto"/>
              </w:rPr>
            </w:pPr>
            <w:r w:rsidDel="00000000" w:rsidR="00000000" w:rsidRPr="00000000">
              <w:rPr>
                <w:rtl w:val="0"/>
              </w:rPr>
            </w:r>
          </w:p>
          <w:p w:rsidR="00000000" w:rsidDel="00000000" w:rsidP="00000000" w:rsidRDefault="00000000" w:rsidRPr="00000000" w14:paraId="000009CB">
            <w:pPr>
              <w:rPr>
                <w:rFonts w:ascii="Roboto" w:cs="Roboto" w:eastAsia="Roboto" w:hAnsi="Roboto"/>
              </w:rPr>
            </w:pPr>
            <w:r w:rsidDel="00000000" w:rsidR="00000000" w:rsidRPr="00000000">
              <w:rPr>
                <w:rFonts w:ascii="Roboto" w:cs="Roboto" w:eastAsia="Roboto" w:hAnsi="Roboto"/>
                <w:rtl w:val="0"/>
              </w:rPr>
              <w:t xml:space="preserve">Note: this ingress rule allows access to all services and all methods. AMEX uses IAM to prevent unwanted access to unapproved services or unapproved actions. The purpose of this ingress rule is to only allow users access to the perimeter from corporate IP addresses.</w:t>
            </w:r>
          </w:p>
        </w:tc>
      </w:tr>
      <w:tr>
        <w:trPr>
          <w:cantSplit w:val="0"/>
          <w:trHeight w:val="420" w:hRule="atLeast"/>
          <w:tblHeader w:val="0"/>
        </w:trPr>
        <w:tc>
          <w:tcPr>
            <w:vMerge w:val="restart"/>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D">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Ingress From: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E">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Identity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F">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ANY_USER_ACCOUNT</w:t>
            </w:r>
            <w:r w:rsidDel="00000000" w:rsidR="00000000" w:rsidRPr="00000000">
              <w:rPr>
                <w:rtl w:val="0"/>
              </w:rPr>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0">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1">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Sources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Access Level = </w:t>
            </w:r>
            <w:r w:rsidDel="00000000" w:rsidR="00000000" w:rsidRPr="00000000">
              <w:rPr>
                <w:rFonts w:ascii="Roboto" w:cs="Roboto" w:eastAsia="Roboto" w:hAnsi="Roboto"/>
                <w:color w:val="37474f"/>
                <w:shd w:fill="f1f3f4" w:val="clear"/>
                <w:rtl w:val="0"/>
              </w:rPr>
              <w:t xml:space="preserve">corp_ip_and_us_location</w:t>
            </w:r>
            <w:r w:rsidDel="00000000" w:rsidR="00000000" w:rsidRPr="00000000">
              <w:rPr>
                <w:rtl w:val="0"/>
              </w:rPr>
            </w:r>
          </w:p>
        </w:tc>
      </w:tr>
      <w:tr>
        <w:trPr>
          <w:cantSplit w:val="0"/>
          <w:trHeight w:val="420" w:hRule="atLeast"/>
          <w:tblHeader w:val="0"/>
        </w:trPr>
        <w:tc>
          <w:tcPr>
            <w:vMerge w:val="restart"/>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D3">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Ingress To:</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D4">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Operations / Service Name</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D5">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w:t>
            </w:r>
            <w:r w:rsidDel="00000000" w:rsidR="00000000" w:rsidRPr="00000000">
              <w:rPr>
                <w:rFonts w:ascii="Roboto" w:cs="Roboto" w:eastAsia="Roboto" w:hAnsi="Roboto"/>
                <w:rtl w:val="0"/>
              </w:rPr>
              <w:t xml:space="preserve"> -  All Services are permitted</w:t>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D6">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D7">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Operations / Method Selectors</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D8">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w:t>
            </w:r>
            <w:r w:rsidDel="00000000" w:rsidR="00000000" w:rsidRPr="00000000">
              <w:rPr>
                <w:rFonts w:ascii="Roboto" w:cs="Roboto" w:eastAsia="Roboto" w:hAnsi="Roboto"/>
                <w:rtl w:val="0"/>
              </w:rPr>
              <w:t xml:space="preserve"> - All Methods are permitted</w:t>
            </w:r>
          </w:p>
        </w:tc>
      </w:tr>
      <w:tr>
        <w:trPr>
          <w:cantSplit w:val="0"/>
          <w:trHeight w:val="420" w:hRule="atLeast"/>
          <w:tblHeader w:val="0"/>
        </w:trPr>
        <w:tc>
          <w:tcPr>
            <w:vMerge w:val="continue"/>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D9">
            <w:pPr>
              <w:widowControl w:val="0"/>
              <w:spacing w:line="240" w:lineRule="auto"/>
              <w:rPr>
                <w:rFonts w:ascii="Roboto" w:cs="Roboto" w:eastAsia="Roboto" w:hAnsi="Robo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DA">
            <w:pPr>
              <w:widowControl w:val="0"/>
              <w:spacing w:line="240" w:lineRule="auto"/>
              <w:jc w:val="right"/>
              <w:rPr>
                <w:rFonts w:ascii="Roboto" w:cs="Roboto" w:eastAsia="Roboto" w:hAnsi="Roboto"/>
                <w:b w:val="1"/>
              </w:rPr>
            </w:pPr>
            <w:r w:rsidDel="00000000" w:rsidR="00000000" w:rsidRPr="00000000">
              <w:rPr>
                <w:rFonts w:ascii="Roboto" w:cs="Roboto" w:eastAsia="Roboto" w:hAnsi="Roboto"/>
                <w:b w:val="1"/>
                <w:rtl w:val="0"/>
              </w:rPr>
              <w:t xml:space="preserve">Resources</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DB">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w:t>
            </w:r>
            <w:r w:rsidDel="00000000" w:rsidR="00000000" w:rsidRPr="00000000">
              <w:rPr>
                <w:rFonts w:ascii="Roboto" w:cs="Roboto" w:eastAsia="Roboto" w:hAnsi="Roboto"/>
                <w:rtl w:val="0"/>
              </w:rPr>
              <w:t xml:space="preserve"> - All Projects are permitted</w:t>
            </w:r>
          </w:p>
        </w:tc>
      </w:tr>
    </w:tbl>
    <w:p w:rsidR="00000000" w:rsidDel="00000000" w:rsidP="00000000" w:rsidRDefault="00000000" w:rsidRPr="00000000" w14:paraId="000009DC">
      <w:pPr>
        <w:rPr>
          <w:rFonts w:ascii="Roboto" w:cs="Roboto" w:eastAsia="Roboto" w:hAnsi="Roboto"/>
        </w:rPr>
      </w:pPr>
      <w:r w:rsidDel="00000000" w:rsidR="00000000" w:rsidRPr="00000000">
        <w:rPr>
          <w:rtl w:val="0"/>
        </w:rPr>
      </w:r>
    </w:p>
    <w:p w:rsidR="00000000" w:rsidDel="00000000" w:rsidP="00000000" w:rsidRDefault="00000000" w:rsidRPr="00000000" w14:paraId="000009DD">
      <w:pPr>
        <w:rPr>
          <w:rFonts w:ascii="Roboto" w:cs="Roboto" w:eastAsia="Roboto" w:hAnsi="Roboto"/>
        </w:rPr>
      </w:pPr>
      <w:r w:rsidDel="00000000" w:rsidR="00000000" w:rsidRPr="00000000">
        <w:rPr>
          <w:rtl w:val="0"/>
        </w:rPr>
      </w:r>
    </w:p>
    <w:p w:rsidR="00000000" w:rsidDel="00000000" w:rsidP="00000000" w:rsidRDefault="00000000" w:rsidRPr="00000000" w14:paraId="000009DE">
      <w:pPr>
        <w:numPr>
          <w:ilvl w:val="0"/>
          <w:numId w:val="66"/>
        </w:numPr>
        <w:ind w:left="720" w:hanging="360"/>
        <w:rPr>
          <w:rFonts w:ascii="Roboto" w:cs="Roboto" w:eastAsia="Roboto" w:hAnsi="Roboto"/>
          <w:b w:val="1"/>
          <w:color w:val="4285f4"/>
        </w:rPr>
      </w:pPr>
      <w:r w:rsidDel="00000000" w:rsidR="00000000" w:rsidRPr="00000000">
        <w:rPr>
          <w:rFonts w:ascii="Roboto" w:cs="Roboto" w:eastAsia="Roboto" w:hAnsi="Roboto"/>
          <w:b w:val="1"/>
          <w:color w:val="4285f4"/>
          <w:rtl w:val="0"/>
        </w:rPr>
        <w:t xml:space="preserve">Data Ingestion Pipeline Service Accounts - Certain Methods Certain Resources To Prod - Egress</w:t>
      </w:r>
    </w:p>
    <w:p w:rsidR="00000000" w:rsidDel="00000000" w:rsidP="00000000" w:rsidRDefault="00000000" w:rsidRPr="00000000" w14:paraId="000009DF">
      <w:pPr>
        <w:ind w:left="720" w:firstLine="0"/>
        <w:rPr>
          <w:rFonts w:ascii="Roboto" w:cs="Roboto" w:eastAsia="Roboto" w:hAnsi="Roboto"/>
          <w:b w:val="1"/>
          <w:color w:val="4285f4"/>
        </w:rPr>
      </w:pPr>
      <w:r w:rsidDel="00000000" w:rsidR="00000000" w:rsidRPr="00000000">
        <w:rPr>
          <w:rtl w:val="0"/>
        </w:rPr>
      </w:r>
    </w:p>
    <w:tbl>
      <w:tblPr>
        <w:tblStyle w:val="Table41"/>
        <w:tblW w:w="8700.0" w:type="dxa"/>
        <w:jc w:val="left"/>
        <w:tblInd w:w="7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695"/>
        <w:gridCol w:w="5385"/>
        <w:tblGridChange w:id="0">
          <w:tblGrid>
            <w:gridCol w:w="1620"/>
            <w:gridCol w:w="1695"/>
            <w:gridCol w:w="5385"/>
          </w:tblGrid>
        </w:tblGridChange>
      </w:tblGrid>
      <w:tr>
        <w:trPr>
          <w:cantSplit w:val="0"/>
          <w:trHeight w:val="420" w:hRule="atLeast"/>
          <w:tblHeader w:val="0"/>
        </w:trPr>
        <w:tc>
          <w:tcPr>
            <w:gridSpan w:val="3"/>
            <w:tcBorders>
              <w:top w:color="ffffff" w:space="0" w:sz="8" w:val="single"/>
              <w:left w:color="ffffff" w:space="0" w:sz="8" w:val="single"/>
              <w:bottom w:color="ffffff" w:space="0" w:sz="8" w:val="single"/>
              <w:right w:color="ffffff" w:space="0" w:sz="8" w:val="single"/>
            </w:tcBorders>
            <w:shd w:fill="3362b5" w:val="clear"/>
            <w:tcMar>
              <w:top w:w="100.0" w:type="dxa"/>
              <w:left w:w="100.0" w:type="dxa"/>
              <w:bottom w:w="100.0" w:type="dxa"/>
              <w:right w:w="100.0" w:type="dxa"/>
            </w:tcMar>
            <w:vAlign w:val="top"/>
          </w:tcPr>
          <w:p w:rsidR="00000000" w:rsidDel="00000000" w:rsidP="00000000" w:rsidRDefault="00000000" w:rsidRPr="00000000" w14:paraId="000009E0">
            <w:pP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Data Ingestion Pipeline Service Accounts - Certain Methods Certain Resources - Egress</w:t>
            </w:r>
          </w:p>
        </w:tc>
      </w:tr>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E3">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Description:</w:t>
            </w:r>
          </w:p>
        </w:tc>
        <w:tc>
          <w:tcPr>
            <w:gridSpan w:val="2"/>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E4">
            <w:pPr>
              <w:rPr>
                <w:rFonts w:ascii="Roboto" w:cs="Roboto" w:eastAsia="Roboto" w:hAnsi="Roboto"/>
              </w:rPr>
            </w:pPr>
            <w:r w:rsidDel="00000000" w:rsidR="00000000" w:rsidRPr="00000000">
              <w:rPr>
                <w:rFonts w:ascii="Roboto" w:cs="Roboto" w:eastAsia="Roboto" w:hAnsi="Roboto"/>
                <w:rtl w:val="0"/>
              </w:rPr>
              <w:t xml:space="preserve">Allows certain AMEX services accounts being used by the AMEX Data Ingestion Pipeline for  Data Anonymization of Prod Datasets  to egress from the Data Anonymization perimeter to certain AMEX projects for certain services. </w:t>
            </w:r>
          </w:p>
        </w:tc>
      </w:tr>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6">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Egress From: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Identities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8">
            <w:pPr>
              <w:widowControl w:val="0"/>
              <w:spacing w:line="240" w:lineRule="auto"/>
              <w:rPr>
                <w:rFonts w:ascii="Roboto" w:cs="Roboto" w:eastAsia="Roboto" w:hAnsi="Roboto"/>
                <w:color w:val="37474f"/>
                <w:shd w:fill="f1f3f4" w:val="clear"/>
              </w:rPr>
            </w:pPr>
            <w:r w:rsidDel="00000000" w:rsidR="00000000" w:rsidRPr="00000000">
              <w:rPr>
                <w:rFonts w:ascii="Roboto" w:cs="Roboto" w:eastAsia="Roboto" w:hAnsi="Roboto"/>
                <w:color w:val="37474f"/>
                <w:shd w:fill="f1f3f4" w:val="clear"/>
                <w:rtl w:val="0"/>
              </w:rPr>
              <w:t xml:space="preserve">[List of AMEX Data Ingestion Pipeline Service Accounts]</w:t>
            </w:r>
          </w:p>
          <w:p w:rsidR="00000000" w:rsidDel="00000000" w:rsidP="00000000" w:rsidRDefault="00000000" w:rsidRPr="00000000" w14:paraId="000009E9">
            <w:pPr>
              <w:widowControl w:val="0"/>
              <w:spacing w:line="240" w:lineRule="auto"/>
              <w:rPr>
                <w:rFonts w:ascii="Roboto" w:cs="Roboto" w:eastAsia="Roboto" w:hAnsi="Roboto"/>
                <w:color w:val="37474f"/>
                <w:shd w:fill="f1f3f4" w:val="clear"/>
              </w:rPr>
            </w:pPr>
            <w:r w:rsidDel="00000000" w:rsidR="00000000" w:rsidRPr="00000000">
              <w:rPr>
                <w:rFonts w:ascii="Roboto" w:cs="Roboto" w:eastAsia="Roboto" w:hAnsi="Roboto"/>
                <w:rtl w:val="0"/>
              </w:rPr>
              <w:t xml:space="preserve">This list will be maintained by AMEX. </w:t>
            </w:r>
            <w:r w:rsidDel="00000000" w:rsidR="00000000" w:rsidRPr="00000000">
              <w:rPr>
                <w:rtl w:val="0"/>
              </w:rPr>
            </w:r>
          </w:p>
        </w:tc>
      </w:tr>
      <w:tr>
        <w:trPr>
          <w:cantSplit w:val="0"/>
          <w:trHeight w:val="420" w:hRule="atLeast"/>
          <w:tblHeader w:val="0"/>
        </w:trPr>
        <w:tc>
          <w:tcPr>
            <w:tcBorders>
              <w:top w:color="ffffff" w:space="0" w:sz="8" w:val="single"/>
              <w:left w:color="ffffff" w:space="0" w:sz="8" w:val="single"/>
              <w:bottom w:color="000000" w:space="0" w:sz="0" w:val="nil"/>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EA">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Egress To:</w:t>
            </w:r>
          </w:p>
        </w:tc>
        <w:tc>
          <w:tcPr>
            <w:tcBorders>
              <w:top w:color="ffffff" w:space="0" w:sz="8" w:val="single"/>
              <w:left w:color="ffffff" w:space="0" w:sz="8" w:val="single"/>
              <w:bottom w:color="000000" w:space="0" w:sz="0" w:val="nil"/>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E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Operations</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EC">
            <w:pPr>
              <w:widowControl w:val="0"/>
              <w:spacing w:line="240" w:lineRule="auto"/>
              <w:rPr>
                <w:rFonts w:ascii="Roboto" w:cs="Roboto" w:eastAsia="Roboto" w:hAnsi="Roboto"/>
                <w:color w:val="37474f"/>
                <w:shd w:fill="f1f3f4" w:val="clear"/>
              </w:rPr>
            </w:pPr>
            <w:r w:rsidDel="00000000" w:rsidR="00000000" w:rsidRPr="00000000">
              <w:rPr>
                <w:rFonts w:ascii="Roboto" w:cs="Roboto" w:eastAsia="Roboto" w:hAnsi="Roboto"/>
                <w:rtl w:val="0"/>
              </w:rPr>
              <w:t xml:space="preserve">Service Name: </w:t>
            </w:r>
            <w:r w:rsidDel="00000000" w:rsidR="00000000" w:rsidRPr="00000000">
              <w:rPr>
                <w:rFonts w:ascii="Roboto" w:cs="Roboto" w:eastAsia="Roboto" w:hAnsi="Roboto"/>
                <w:color w:val="37474f"/>
                <w:shd w:fill="f1f3f4" w:val="clear"/>
                <w:rtl w:val="0"/>
              </w:rPr>
              <w:t xml:space="preserve">Certain Services(pub-sub, gcs, bigquery)</w:t>
            </w:r>
          </w:p>
          <w:p w:rsidR="00000000" w:rsidDel="00000000" w:rsidP="00000000" w:rsidRDefault="00000000" w:rsidRPr="00000000" w14:paraId="000009ED">
            <w:pPr>
              <w:widowControl w:val="0"/>
              <w:spacing w:line="240" w:lineRule="auto"/>
              <w:rPr>
                <w:rFonts w:ascii="Roboto" w:cs="Roboto" w:eastAsia="Roboto" w:hAnsi="Roboto"/>
                <w:color w:val="37474f"/>
                <w:shd w:fill="f1f3f4" w:val="clear"/>
              </w:rPr>
            </w:pPr>
            <w:r w:rsidDel="00000000" w:rsidR="00000000" w:rsidRPr="00000000">
              <w:rPr>
                <w:rFonts w:ascii="Roboto" w:cs="Roboto" w:eastAsia="Roboto" w:hAnsi="Roboto"/>
                <w:rtl w:val="0"/>
              </w:rPr>
              <w:t xml:space="preserve">Method Selectors:</w:t>
            </w:r>
            <w:r w:rsidDel="00000000" w:rsidR="00000000" w:rsidRPr="00000000">
              <w:rPr>
                <w:rFonts w:ascii="Roboto" w:cs="Roboto" w:eastAsia="Roboto" w:hAnsi="Roboto"/>
                <w:color w:val="37474f"/>
                <w:shd w:fill="f1f3f4" w:val="clear"/>
                <w:rtl w:val="0"/>
              </w:rPr>
              <w:t xml:space="preserve"> Only Read Operation</w:t>
            </w:r>
          </w:p>
        </w:tc>
      </w:tr>
      <w:tr>
        <w:trPr>
          <w:cantSplit w:val="0"/>
          <w:trHeight w:val="420" w:hRule="atLeast"/>
          <w:tblHeader w:val="0"/>
        </w:trPr>
        <w:tc>
          <w:tcPr>
            <w:tcBorders>
              <w:top w:color="000000" w:space="0" w:sz="0" w:val="nil"/>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EE">
            <w:pPr>
              <w:widowControl w:val="0"/>
              <w:spacing w:line="240" w:lineRule="auto"/>
              <w:rPr>
                <w:rFonts w:ascii="Roboto" w:cs="Roboto" w:eastAsia="Roboto" w:hAnsi="Roboto"/>
                <w:b w:val="1"/>
              </w:rPr>
            </w:pPr>
            <w:r w:rsidDel="00000000" w:rsidR="00000000" w:rsidRPr="00000000">
              <w:rPr>
                <w:rtl w:val="0"/>
              </w:rPr>
            </w:r>
          </w:p>
        </w:tc>
        <w:tc>
          <w:tcPr>
            <w:tcBorders>
              <w:top w:color="000000" w:space="0" w:sz="0" w:val="nil"/>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E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Resources</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F0">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[List of AMEX Prod Dataset projects (by number)]</w:t>
            </w:r>
            <w:r w:rsidDel="00000000" w:rsidR="00000000" w:rsidRPr="00000000">
              <w:rPr>
                <w:rtl w:val="0"/>
              </w:rPr>
            </w:r>
          </w:p>
          <w:p w:rsidR="00000000" w:rsidDel="00000000" w:rsidP="00000000" w:rsidRDefault="00000000" w:rsidRPr="00000000" w14:paraId="000009F1">
            <w:pPr>
              <w:widowControl w:val="0"/>
              <w:spacing w:line="240" w:lineRule="auto"/>
              <w:rPr>
                <w:rFonts w:ascii="Roboto" w:cs="Roboto" w:eastAsia="Roboto" w:hAnsi="Roboto"/>
                <w:color w:val="37474f"/>
                <w:shd w:fill="f1f3f4" w:val="clear"/>
              </w:rPr>
            </w:pPr>
            <w:r w:rsidDel="00000000" w:rsidR="00000000" w:rsidRPr="00000000">
              <w:rPr>
                <w:rFonts w:ascii="Roboto" w:cs="Roboto" w:eastAsia="Roboto" w:hAnsi="Roboto"/>
                <w:rtl w:val="0"/>
              </w:rPr>
              <w:t xml:space="preserve">This list will be maintained by AMEX. </w:t>
            </w:r>
            <w:r w:rsidDel="00000000" w:rsidR="00000000" w:rsidRPr="00000000">
              <w:rPr>
                <w:rtl w:val="0"/>
              </w:rPr>
            </w:r>
          </w:p>
        </w:tc>
      </w:tr>
    </w:tbl>
    <w:p w:rsidR="00000000" w:rsidDel="00000000" w:rsidP="00000000" w:rsidRDefault="00000000" w:rsidRPr="00000000" w14:paraId="000009F2">
      <w:pPr>
        <w:rPr>
          <w:rFonts w:ascii="Roboto" w:cs="Roboto" w:eastAsia="Roboto" w:hAnsi="Roboto"/>
        </w:rPr>
      </w:pPr>
      <w:r w:rsidDel="00000000" w:rsidR="00000000" w:rsidRPr="00000000">
        <w:rPr>
          <w:rtl w:val="0"/>
        </w:rPr>
      </w:r>
    </w:p>
    <w:p w:rsidR="00000000" w:rsidDel="00000000" w:rsidP="00000000" w:rsidRDefault="00000000" w:rsidRPr="00000000" w14:paraId="000009F3">
      <w:pPr>
        <w:numPr>
          <w:ilvl w:val="0"/>
          <w:numId w:val="66"/>
        </w:numPr>
        <w:ind w:left="720" w:hanging="360"/>
        <w:rPr>
          <w:rFonts w:ascii="Roboto" w:cs="Roboto" w:eastAsia="Roboto" w:hAnsi="Roboto"/>
          <w:b w:val="1"/>
          <w:color w:val="4285f4"/>
        </w:rPr>
      </w:pPr>
      <w:r w:rsidDel="00000000" w:rsidR="00000000" w:rsidRPr="00000000">
        <w:rPr>
          <w:rFonts w:ascii="Roboto" w:cs="Roboto" w:eastAsia="Roboto" w:hAnsi="Roboto"/>
          <w:b w:val="1"/>
          <w:color w:val="4285f4"/>
          <w:rtl w:val="0"/>
        </w:rPr>
        <w:t xml:space="preserve">Data Ingestion Pipeline Service Accounts - Certain Methods Certain Resources To Non-Prod - Egress</w:t>
      </w:r>
    </w:p>
    <w:p w:rsidR="00000000" w:rsidDel="00000000" w:rsidP="00000000" w:rsidRDefault="00000000" w:rsidRPr="00000000" w14:paraId="000009F4">
      <w:pPr>
        <w:ind w:left="720" w:firstLine="0"/>
        <w:rPr>
          <w:rFonts w:ascii="Roboto" w:cs="Roboto" w:eastAsia="Roboto" w:hAnsi="Roboto"/>
          <w:b w:val="1"/>
          <w:color w:val="4285f4"/>
        </w:rPr>
      </w:pPr>
      <w:r w:rsidDel="00000000" w:rsidR="00000000" w:rsidRPr="00000000">
        <w:rPr>
          <w:rtl w:val="0"/>
        </w:rPr>
      </w:r>
    </w:p>
    <w:tbl>
      <w:tblPr>
        <w:tblStyle w:val="Table42"/>
        <w:tblW w:w="8700.0" w:type="dxa"/>
        <w:jc w:val="left"/>
        <w:tblInd w:w="7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695"/>
        <w:gridCol w:w="5385"/>
        <w:tblGridChange w:id="0">
          <w:tblGrid>
            <w:gridCol w:w="1620"/>
            <w:gridCol w:w="1695"/>
            <w:gridCol w:w="5385"/>
          </w:tblGrid>
        </w:tblGridChange>
      </w:tblGrid>
      <w:tr>
        <w:trPr>
          <w:cantSplit w:val="0"/>
          <w:trHeight w:val="420" w:hRule="atLeast"/>
          <w:tblHeader w:val="0"/>
        </w:trPr>
        <w:tc>
          <w:tcPr>
            <w:gridSpan w:val="3"/>
            <w:tcBorders>
              <w:top w:color="ffffff" w:space="0" w:sz="8" w:val="single"/>
              <w:left w:color="ffffff" w:space="0" w:sz="8" w:val="single"/>
              <w:bottom w:color="ffffff" w:space="0" w:sz="8" w:val="single"/>
              <w:right w:color="ffffff" w:space="0" w:sz="8" w:val="single"/>
            </w:tcBorders>
            <w:shd w:fill="3362b5" w:val="clear"/>
            <w:tcMar>
              <w:top w:w="100.0" w:type="dxa"/>
              <w:left w:w="100.0" w:type="dxa"/>
              <w:bottom w:w="100.0" w:type="dxa"/>
              <w:right w:w="100.0" w:type="dxa"/>
            </w:tcMar>
            <w:vAlign w:val="top"/>
          </w:tcPr>
          <w:p w:rsidR="00000000" w:rsidDel="00000000" w:rsidP="00000000" w:rsidRDefault="00000000" w:rsidRPr="00000000" w14:paraId="000009F5">
            <w:pP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Data Ingestion Pipeline Service Accounts - Certain Methods Certain Resources to Non-Prod - Egress</w:t>
            </w:r>
          </w:p>
        </w:tc>
      </w:tr>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F8">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Description:</w:t>
            </w:r>
          </w:p>
        </w:tc>
        <w:tc>
          <w:tcPr>
            <w:gridSpan w:val="2"/>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F9">
            <w:pPr>
              <w:rPr>
                <w:rFonts w:ascii="Roboto" w:cs="Roboto" w:eastAsia="Roboto" w:hAnsi="Roboto"/>
              </w:rPr>
            </w:pPr>
            <w:r w:rsidDel="00000000" w:rsidR="00000000" w:rsidRPr="00000000">
              <w:rPr>
                <w:rFonts w:ascii="Roboto" w:cs="Roboto" w:eastAsia="Roboto" w:hAnsi="Roboto"/>
                <w:rtl w:val="0"/>
              </w:rPr>
              <w:t xml:space="preserve">Allows certain AMEX services accounts being used by the AMEX Data Ingestion Pipeline for  Data generation of Non-Prod Datasets  to egress from the Data Anonymization perimeter to certain AMEX projects for certain services. </w:t>
            </w:r>
          </w:p>
        </w:tc>
      </w:tr>
      <w:tr>
        <w:trPr>
          <w:cantSplit w:val="0"/>
          <w:trHeight w:val="4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B">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Egress From: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Identities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D">
            <w:pPr>
              <w:widowControl w:val="0"/>
              <w:spacing w:line="240" w:lineRule="auto"/>
              <w:rPr>
                <w:rFonts w:ascii="Roboto" w:cs="Roboto" w:eastAsia="Roboto" w:hAnsi="Roboto"/>
                <w:color w:val="37474f"/>
                <w:shd w:fill="f1f3f4" w:val="clear"/>
              </w:rPr>
            </w:pPr>
            <w:r w:rsidDel="00000000" w:rsidR="00000000" w:rsidRPr="00000000">
              <w:rPr>
                <w:rFonts w:ascii="Roboto" w:cs="Roboto" w:eastAsia="Roboto" w:hAnsi="Roboto"/>
                <w:color w:val="37474f"/>
                <w:shd w:fill="f1f3f4" w:val="clear"/>
                <w:rtl w:val="0"/>
              </w:rPr>
              <w:t xml:space="preserve">[List of AMEX Data Ingestion Pipeline Service Accounts]</w:t>
            </w:r>
          </w:p>
          <w:p w:rsidR="00000000" w:rsidDel="00000000" w:rsidP="00000000" w:rsidRDefault="00000000" w:rsidRPr="00000000" w14:paraId="000009FE">
            <w:pPr>
              <w:widowControl w:val="0"/>
              <w:spacing w:line="240" w:lineRule="auto"/>
              <w:rPr>
                <w:rFonts w:ascii="Roboto" w:cs="Roboto" w:eastAsia="Roboto" w:hAnsi="Roboto"/>
                <w:color w:val="37474f"/>
                <w:shd w:fill="f1f3f4" w:val="clear"/>
              </w:rPr>
            </w:pPr>
            <w:r w:rsidDel="00000000" w:rsidR="00000000" w:rsidRPr="00000000">
              <w:rPr>
                <w:rFonts w:ascii="Roboto" w:cs="Roboto" w:eastAsia="Roboto" w:hAnsi="Roboto"/>
                <w:rtl w:val="0"/>
              </w:rPr>
              <w:t xml:space="preserve">This list will be maintained by AMEX. </w:t>
            </w:r>
            <w:r w:rsidDel="00000000" w:rsidR="00000000" w:rsidRPr="00000000">
              <w:rPr>
                <w:rtl w:val="0"/>
              </w:rPr>
            </w:r>
          </w:p>
        </w:tc>
      </w:tr>
      <w:tr>
        <w:trPr>
          <w:cantSplit w:val="0"/>
          <w:trHeight w:val="420" w:hRule="atLeast"/>
          <w:tblHeader w:val="0"/>
        </w:trPr>
        <w:tc>
          <w:tcPr>
            <w:tcBorders>
              <w:top w:color="ffffff" w:space="0" w:sz="8" w:val="single"/>
              <w:left w:color="ffffff" w:space="0" w:sz="8" w:val="single"/>
              <w:bottom w:color="000000" w:space="0" w:sz="0" w:val="nil"/>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9FF">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Egress To:</w:t>
            </w:r>
          </w:p>
        </w:tc>
        <w:tc>
          <w:tcPr>
            <w:tcBorders>
              <w:top w:color="ffffff" w:space="0" w:sz="8" w:val="single"/>
              <w:left w:color="ffffff" w:space="0" w:sz="8" w:val="single"/>
              <w:bottom w:color="000000" w:space="0" w:sz="0" w:val="nil"/>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A0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Operations</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A01">
            <w:pPr>
              <w:widowControl w:val="0"/>
              <w:spacing w:line="240" w:lineRule="auto"/>
              <w:rPr>
                <w:rFonts w:ascii="Roboto" w:cs="Roboto" w:eastAsia="Roboto" w:hAnsi="Roboto"/>
                <w:color w:val="37474f"/>
                <w:shd w:fill="f1f3f4" w:val="clear"/>
              </w:rPr>
            </w:pPr>
            <w:r w:rsidDel="00000000" w:rsidR="00000000" w:rsidRPr="00000000">
              <w:rPr>
                <w:rFonts w:ascii="Roboto" w:cs="Roboto" w:eastAsia="Roboto" w:hAnsi="Roboto"/>
                <w:rtl w:val="0"/>
              </w:rPr>
              <w:t xml:space="preserve">Service Name: </w:t>
            </w:r>
            <w:r w:rsidDel="00000000" w:rsidR="00000000" w:rsidRPr="00000000">
              <w:rPr>
                <w:rFonts w:ascii="Roboto" w:cs="Roboto" w:eastAsia="Roboto" w:hAnsi="Roboto"/>
                <w:color w:val="37474f"/>
                <w:shd w:fill="f1f3f4" w:val="clear"/>
                <w:rtl w:val="0"/>
              </w:rPr>
              <w:t xml:space="preserve">Certain Services(pub-sub, gcs, bigquery)</w:t>
            </w:r>
          </w:p>
          <w:p w:rsidR="00000000" w:rsidDel="00000000" w:rsidP="00000000" w:rsidRDefault="00000000" w:rsidRPr="00000000" w14:paraId="00000A02">
            <w:pPr>
              <w:widowControl w:val="0"/>
              <w:spacing w:line="240" w:lineRule="auto"/>
              <w:rPr>
                <w:rFonts w:ascii="Roboto" w:cs="Roboto" w:eastAsia="Roboto" w:hAnsi="Roboto"/>
                <w:color w:val="37474f"/>
                <w:shd w:fill="f1f3f4" w:val="clear"/>
              </w:rPr>
            </w:pPr>
            <w:r w:rsidDel="00000000" w:rsidR="00000000" w:rsidRPr="00000000">
              <w:rPr>
                <w:rFonts w:ascii="Roboto" w:cs="Roboto" w:eastAsia="Roboto" w:hAnsi="Roboto"/>
                <w:rtl w:val="0"/>
              </w:rPr>
              <w:t xml:space="preserve">Method Selectors:</w:t>
            </w:r>
            <w:r w:rsidDel="00000000" w:rsidR="00000000" w:rsidRPr="00000000">
              <w:rPr>
                <w:rFonts w:ascii="Roboto" w:cs="Roboto" w:eastAsia="Roboto" w:hAnsi="Roboto"/>
                <w:color w:val="37474f"/>
                <w:shd w:fill="f1f3f4" w:val="clear"/>
                <w:rtl w:val="0"/>
              </w:rPr>
              <w:t xml:space="preserve"> Only Read and Write Operation</w:t>
            </w:r>
          </w:p>
        </w:tc>
      </w:tr>
      <w:tr>
        <w:trPr>
          <w:cantSplit w:val="0"/>
          <w:trHeight w:val="420" w:hRule="atLeast"/>
          <w:tblHeader w:val="0"/>
        </w:trPr>
        <w:tc>
          <w:tcPr>
            <w:tcBorders>
              <w:top w:color="000000" w:space="0" w:sz="0" w:val="nil"/>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A03">
            <w:pPr>
              <w:widowControl w:val="0"/>
              <w:spacing w:line="240" w:lineRule="auto"/>
              <w:rPr>
                <w:rFonts w:ascii="Roboto" w:cs="Roboto" w:eastAsia="Roboto" w:hAnsi="Roboto"/>
                <w:b w:val="1"/>
              </w:rPr>
            </w:pPr>
            <w:r w:rsidDel="00000000" w:rsidR="00000000" w:rsidRPr="00000000">
              <w:rPr>
                <w:rtl w:val="0"/>
              </w:rPr>
            </w:r>
          </w:p>
        </w:tc>
        <w:tc>
          <w:tcPr>
            <w:tcBorders>
              <w:top w:color="000000" w:space="0" w:sz="0" w:val="nil"/>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A0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Resources</w:t>
            </w:r>
          </w:p>
        </w:tc>
        <w:tc>
          <w:tcPr>
            <w:tcBorders>
              <w:top w:color="ffffff" w:space="0" w:sz="8" w:val="single"/>
              <w:left w:color="ffffff" w:space="0" w:sz="8" w:val="single"/>
              <w:bottom w:color="ffffff" w:space="0" w:sz="8" w:val="single"/>
              <w:right w:color="ffffff" w:space="0" w:sz="8" w:val="single"/>
            </w:tcBorders>
            <w:shd w:fill="e3f2fd" w:val="clear"/>
            <w:tcMar>
              <w:top w:w="100.0" w:type="dxa"/>
              <w:left w:w="100.0" w:type="dxa"/>
              <w:bottom w:w="100.0" w:type="dxa"/>
              <w:right w:w="100.0" w:type="dxa"/>
            </w:tcMar>
            <w:vAlign w:val="top"/>
          </w:tcPr>
          <w:p w:rsidR="00000000" w:rsidDel="00000000" w:rsidP="00000000" w:rsidRDefault="00000000" w:rsidRPr="00000000" w14:paraId="00000A05">
            <w:pPr>
              <w:widowControl w:val="0"/>
              <w:spacing w:line="240" w:lineRule="auto"/>
              <w:rPr>
                <w:rFonts w:ascii="Roboto" w:cs="Roboto" w:eastAsia="Roboto" w:hAnsi="Roboto"/>
              </w:rPr>
            </w:pPr>
            <w:r w:rsidDel="00000000" w:rsidR="00000000" w:rsidRPr="00000000">
              <w:rPr>
                <w:rFonts w:ascii="Roboto" w:cs="Roboto" w:eastAsia="Roboto" w:hAnsi="Roboto"/>
                <w:color w:val="37474f"/>
                <w:shd w:fill="f1f3f4" w:val="clear"/>
                <w:rtl w:val="0"/>
              </w:rPr>
              <w:t xml:space="preserve">[List of AMEX Non-Prod Dataset projects (by number)]</w:t>
            </w:r>
            <w:r w:rsidDel="00000000" w:rsidR="00000000" w:rsidRPr="00000000">
              <w:rPr>
                <w:rtl w:val="0"/>
              </w:rPr>
            </w:r>
          </w:p>
          <w:p w:rsidR="00000000" w:rsidDel="00000000" w:rsidP="00000000" w:rsidRDefault="00000000" w:rsidRPr="00000000" w14:paraId="00000A06">
            <w:pPr>
              <w:widowControl w:val="0"/>
              <w:spacing w:line="240" w:lineRule="auto"/>
              <w:rPr>
                <w:rFonts w:ascii="Roboto" w:cs="Roboto" w:eastAsia="Roboto" w:hAnsi="Roboto"/>
                <w:color w:val="37474f"/>
                <w:shd w:fill="f1f3f4" w:val="clear"/>
              </w:rPr>
            </w:pPr>
            <w:r w:rsidDel="00000000" w:rsidR="00000000" w:rsidRPr="00000000">
              <w:rPr>
                <w:rFonts w:ascii="Roboto" w:cs="Roboto" w:eastAsia="Roboto" w:hAnsi="Roboto"/>
                <w:rtl w:val="0"/>
              </w:rPr>
              <w:t xml:space="preserve">This list will be maintained by AMEX. </w:t>
            </w:r>
            <w:r w:rsidDel="00000000" w:rsidR="00000000" w:rsidRPr="00000000">
              <w:rPr>
                <w:rtl w:val="0"/>
              </w:rPr>
            </w:r>
          </w:p>
        </w:tc>
      </w:tr>
    </w:tbl>
    <w:p w:rsidR="00000000" w:rsidDel="00000000" w:rsidP="00000000" w:rsidRDefault="00000000" w:rsidRPr="00000000" w14:paraId="00000A07">
      <w:pPr>
        <w:rPr>
          <w:rFonts w:ascii="Roboto" w:cs="Roboto" w:eastAsia="Roboto" w:hAnsi="Roboto"/>
        </w:rPr>
      </w:pPr>
      <w:r w:rsidDel="00000000" w:rsidR="00000000" w:rsidRPr="00000000">
        <w:rPr>
          <w:rtl w:val="0"/>
        </w:rPr>
      </w:r>
    </w:p>
    <w:p w:rsidR="00000000" w:rsidDel="00000000" w:rsidP="00000000" w:rsidRDefault="00000000" w:rsidRPr="00000000" w14:paraId="00000A08">
      <w:pPr>
        <w:pStyle w:val="Heading1"/>
        <w:pageBreakBefore w:val="0"/>
        <w:spacing w:after="0" w:before="0" w:lineRule="auto"/>
        <w:rPr>
          <w:rFonts w:ascii="Roboto" w:cs="Roboto" w:eastAsia="Roboto" w:hAnsi="Roboto"/>
        </w:rPr>
      </w:pPr>
      <w:bookmarkStart w:colFirst="0" w:colLast="0" w:name="_xykpxftul2ge" w:id="94"/>
      <w:bookmarkEnd w:id="94"/>
      <w:r w:rsidDel="00000000" w:rsidR="00000000" w:rsidRPr="00000000">
        <w:br w:type="page"/>
      </w:r>
      <w:r w:rsidDel="00000000" w:rsidR="00000000" w:rsidRPr="00000000">
        <w:rPr>
          <w:rtl w:val="0"/>
        </w:rPr>
      </w:r>
    </w:p>
    <w:p w:rsidR="00000000" w:rsidDel="00000000" w:rsidP="00000000" w:rsidRDefault="00000000" w:rsidRPr="00000000" w14:paraId="00000A09">
      <w:pPr>
        <w:pStyle w:val="Heading1"/>
        <w:pageBreakBefore w:val="0"/>
        <w:spacing w:after="0" w:before="0" w:lineRule="auto"/>
        <w:rPr>
          <w:rFonts w:ascii="Roboto" w:cs="Roboto" w:eastAsia="Roboto" w:hAnsi="Roboto"/>
        </w:rPr>
      </w:pPr>
      <w:bookmarkStart w:colFirst="0" w:colLast="0" w:name="_d5cwktvstaqf" w:id="95"/>
      <w:bookmarkEnd w:id="95"/>
      <w:r w:rsidDel="00000000" w:rsidR="00000000" w:rsidRPr="00000000">
        <w:rPr>
          <w:rFonts w:ascii="Roboto" w:cs="Roboto" w:eastAsia="Roboto" w:hAnsi="Roboto"/>
          <w:rtl w:val="0"/>
        </w:rPr>
        <w:t xml:space="preserve">5. Logging and Monitoring</w:t>
      </w:r>
    </w:p>
    <w:p w:rsidR="00000000" w:rsidDel="00000000" w:rsidP="00000000" w:rsidRDefault="00000000" w:rsidRPr="00000000" w14:paraId="00000A0A">
      <w:pPr>
        <w:pageBreakBefore w:val="0"/>
        <w:ind w:left="0" w:firstLine="0"/>
        <w:rPr>
          <w:rFonts w:ascii="Roboto" w:cs="Roboto" w:eastAsia="Roboto" w:hAnsi="Roboto"/>
        </w:rPr>
      </w:pPr>
      <w:r w:rsidDel="00000000" w:rsidR="00000000" w:rsidRPr="00000000">
        <w:rPr>
          <w:rFonts w:ascii="Roboto" w:cs="Roboto" w:eastAsia="Roboto" w:hAnsi="Roboto"/>
          <w:rtl w:val="0"/>
        </w:rPr>
        <w:t xml:space="preserve">Cloud Logging and Cloud Monitoring provide your IT Ops/SRE/DevOps teams with out-of-the box observability needed to monitor your infrastructure and applications. Cloud Logging automatically ingests Google Cloud audit and platform logs so that you can get started right away. Cloud Monitoring provides a view of all Google Cloud metrics at zero cost and integrates with a variety of providers for non Google Cloud monitoring.</w:t>
      </w:r>
    </w:p>
    <w:p w:rsidR="00000000" w:rsidDel="00000000" w:rsidP="00000000" w:rsidRDefault="00000000" w:rsidRPr="00000000" w14:paraId="00000A0B">
      <w:pPr>
        <w:pageBreakBefore w:val="0"/>
        <w:ind w:left="-90" w:firstLine="0"/>
        <w:rPr>
          <w:rFonts w:ascii="Roboto" w:cs="Roboto" w:eastAsia="Roboto" w:hAnsi="Roboto"/>
          <w:color w:val="5f6368"/>
          <w:sz w:val="24"/>
          <w:szCs w:val="24"/>
        </w:rPr>
      </w:pPr>
      <w:r w:rsidDel="00000000" w:rsidR="00000000" w:rsidRPr="00000000">
        <w:rPr>
          <w:rtl w:val="0"/>
        </w:rPr>
      </w:r>
    </w:p>
    <w:p w:rsidR="00000000" w:rsidDel="00000000" w:rsidP="00000000" w:rsidRDefault="00000000" w:rsidRPr="00000000" w14:paraId="00000A0C">
      <w:pPr>
        <w:pageBreakBefore w:val="0"/>
        <w:ind w:left="-90" w:firstLine="0"/>
        <w:rPr>
          <w:rFonts w:ascii="Roboto" w:cs="Roboto" w:eastAsia="Roboto" w:hAnsi="Roboto"/>
          <w:color w:val="5f6368"/>
          <w:sz w:val="24"/>
          <w:szCs w:val="24"/>
        </w:rPr>
      </w:pPr>
      <w:r w:rsidDel="00000000" w:rsidR="00000000" w:rsidRPr="00000000">
        <w:rPr>
          <w:rFonts w:ascii="Roboto" w:cs="Roboto" w:eastAsia="Roboto" w:hAnsi="Roboto"/>
          <w:color w:val="5f6368"/>
          <w:sz w:val="24"/>
          <w:szCs w:val="24"/>
        </w:rPr>
        <w:drawing>
          <wp:inline distB="114300" distT="114300" distL="114300" distR="114300">
            <wp:extent cx="5943600" cy="1993900"/>
            <wp:effectExtent b="0" l="0" r="0" t="0"/>
            <wp:docPr id="9" name="image10.png"/>
            <a:graphic>
              <a:graphicData uri="http://schemas.openxmlformats.org/drawingml/2006/picture">
                <pic:pic>
                  <pic:nvPicPr>
                    <pic:cNvPr id="0" name="image10.png"/>
                    <pic:cNvPicPr preferRelativeResize="0"/>
                  </pic:nvPicPr>
                  <pic:blipFill>
                    <a:blip r:embed="rId108"/>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A0D">
      <w:pPr>
        <w:pStyle w:val="Heading2"/>
        <w:rPr/>
      </w:pPr>
      <w:bookmarkStart w:colFirst="0" w:colLast="0" w:name="_8zvb8h8y32vc" w:id="96"/>
      <w:bookmarkEnd w:id="96"/>
      <w:r w:rsidDel="00000000" w:rsidR="00000000" w:rsidRPr="00000000">
        <w:rPr>
          <w:rtl w:val="0"/>
        </w:rPr>
      </w:r>
    </w:p>
    <w:p w:rsidR="00000000" w:rsidDel="00000000" w:rsidP="00000000" w:rsidRDefault="00000000" w:rsidRPr="00000000" w14:paraId="00000A0E">
      <w:pPr>
        <w:pStyle w:val="Heading2"/>
        <w:rPr>
          <w:color w:val="666666"/>
        </w:rPr>
      </w:pPr>
      <w:bookmarkStart w:colFirst="0" w:colLast="0" w:name="_lia4xxia9106" w:id="97"/>
      <w:bookmarkEnd w:id="97"/>
      <w:r w:rsidDel="00000000" w:rsidR="00000000" w:rsidRPr="00000000">
        <w:rPr>
          <w:rtl w:val="0"/>
        </w:rPr>
        <w:t xml:space="preserve">5.1 Current architecture</w:t>
      </w:r>
      <w:r w:rsidDel="00000000" w:rsidR="00000000" w:rsidRPr="00000000">
        <w:rPr>
          <w:rtl w:val="0"/>
        </w:rPr>
      </w:r>
    </w:p>
    <w:p w:rsidR="00000000" w:rsidDel="00000000" w:rsidP="00000000" w:rsidRDefault="00000000" w:rsidRPr="00000000" w14:paraId="00000A0F">
      <w:pPr>
        <w:rPr/>
      </w:pPr>
      <w:r w:rsidDel="00000000" w:rsidR="00000000" w:rsidRPr="00000000">
        <w:rPr>
          <w:rtl w:val="0"/>
        </w:rPr>
        <w:t xml:space="preserve">Logging and monitoring of workloads running on-premise or in the cloud is a critical component of a healthy IT infrastructure. Understanding a user’s experience, how an application is performing, or how updates have impacted usability is essential to realizing the potential of countless hours of development work. Beyond this, ensuring logging of access or changes to applications and the underlying cloud infrastructure is often a legal requirement in regulated industries, such as finance. While proper IAM controls and best practices attempt to mitigate the risk of a security incident, it’s also necessary to have insight into actions taken when the controls are not sufficient. Logging and Monitoring provides the foundation layer of an effective detective control solution.</w:t>
      </w:r>
    </w:p>
    <w:p w:rsidR="00000000" w:rsidDel="00000000" w:rsidP="00000000" w:rsidRDefault="00000000" w:rsidRPr="00000000" w14:paraId="00000A10">
      <w:pPr>
        <w:rPr/>
      </w:pPr>
      <w:r w:rsidDel="00000000" w:rsidR="00000000" w:rsidRPr="00000000">
        <w:rPr>
          <w:rtl w:val="0"/>
        </w:rPr>
      </w:r>
    </w:p>
    <w:p w:rsidR="00000000" w:rsidDel="00000000" w:rsidP="00000000" w:rsidRDefault="00000000" w:rsidRPr="00000000" w14:paraId="00000A11">
      <w:pPr>
        <w:rPr/>
      </w:pPr>
      <w:r w:rsidDel="00000000" w:rsidR="00000000" w:rsidRPr="00000000">
        <w:rPr>
          <w:rtl w:val="0"/>
        </w:rPr>
        <w:t xml:space="preserve">Google Cloud Platform provides options across all of the different aspects of cloud logging and monitoring, including application performance metrics, administrative activity logs, data access logs, and alerting, amongst others. Setting up the environment to best leverage these capabilities will ensure that the right teams, whether they be developers or security, get the information they need in a timely and seamless manner. </w:t>
      </w:r>
    </w:p>
    <w:p w:rsidR="00000000" w:rsidDel="00000000" w:rsidP="00000000" w:rsidRDefault="00000000" w:rsidRPr="00000000" w14:paraId="00000A12">
      <w:pPr>
        <w:rPr/>
      </w:pPr>
      <w:r w:rsidDel="00000000" w:rsidR="00000000" w:rsidRPr="00000000">
        <w:rPr>
          <w:rtl w:val="0"/>
        </w:rPr>
      </w:r>
    </w:p>
    <w:p w:rsidR="00000000" w:rsidDel="00000000" w:rsidP="00000000" w:rsidRDefault="00000000" w:rsidRPr="00000000" w14:paraId="00000A13">
      <w:pPr>
        <w:rPr/>
      </w:pPr>
      <w:r w:rsidDel="00000000" w:rsidR="00000000" w:rsidRPr="00000000">
        <w:rPr>
          <w:rtl w:val="0"/>
        </w:rPr>
        <w:t xml:space="preserve">Currently AMEX is using on-prem solutions for Logging and Monitoring.</w:t>
      </w:r>
      <w:r w:rsidDel="00000000" w:rsidR="00000000" w:rsidRPr="00000000">
        <w:rPr>
          <w:rtl w:val="0"/>
        </w:rPr>
      </w:r>
    </w:p>
    <w:p w:rsidR="00000000" w:rsidDel="00000000" w:rsidP="00000000" w:rsidRDefault="00000000" w:rsidRPr="00000000" w14:paraId="00000A14">
      <w:pPr>
        <w:rPr>
          <w:color w:val="666666"/>
        </w:rPr>
      </w:pPr>
      <w:r w:rsidDel="00000000" w:rsidR="00000000" w:rsidRPr="00000000">
        <w:rPr>
          <w:rtl w:val="0"/>
        </w:rPr>
      </w:r>
    </w:p>
    <w:p w:rsidR="00000000" w:rsidDel="00000000" w:rsidP="00000000" w:rsidRDefault="00000000" w:rsidRPr="00000000" w14:paraId="00000A15">
      <w:pPr>
        <w:pStyle w:val="Heading2"/>
        <w:rPr/>
      </w:pPr>
      <w:bookmarkStart w:colFirst="0" w:colLast="0" w:name="_hy6ua9i6p2qk" w:id="98"/>
      <w:bookmarkEnd w:id="98"/>
      <w:r w:rsidDel="00000000" w:rsidR="00000000" w:rsidRPr="00000000">
        <w:rPr>
          <w:rtl w:val="0"/>
        </w:rPr>
        <w:t xml:space="preserve">5.2 Logging requirements</w:t>
      </w:r>
    </w:p>
    <w:p w:rsidR="00000000" w:rsidDel="00000000" w:rsidP="00000000" w:rsidRDefault="00000000" w:rsidRPr="00000000" w14:paraId="00000A16">
      <w:pPr>
        <w:numPr>
          <w:ilvl w:val="0"/>
          <w:numId w:val="68"/>
        </w:numPr>
        <w:ind w:left="720" w:hanging="360"/>
        <w:rPr>
          <w:rFonts w:ascii="Roboto" w:cs="Roboto" w:eastAsia="Roboto" w:hAnsi="Roboto"/>
        </w:rPr>
      </w:pPr>
      <w:r w:rsidDel="00000000" w:rsidR="00000000" w:rsidRPr="00000000">
        <w:rPr>
          <w:rFonts w:ascii="Roboto" w:cs="Roboto" w:eastAsia="Roboto" w:hAnsi="Roboto"/>
          <w:rtl w:val="0"/>
        </w:rPr>
        <w:t xml:space="preserve">Usage of GCP Cloud Logging as default for storage, search, analysis and alerts on logging.</w:t>
      </w:r>
    </w:p>
    <w:p w:rsidR="00000000" w:rsidDel="00000000" w:rsidP="00000000" w:rsidRDefault="00000000" w:rsidRPr="00000000" w14:paraId="00000A17">
      <w:pPr>
        <w:numPr>
          <w:ilvl w:val="0"/>
          <w:numId w:val="68"/>
        </w:numPr>
        <w:ind w:left="720" w:hanging="360"/>
        <w:rPr>
          <w:rFonts w:ascii="Roboto" w:cs="Roboto" w:eastAsia="Roboto" w:hAnsi="Roboto"/>
          <w:u w:val="none"/>
        </w:rPr>
      </w:pPr>
      <w:r w:rsidDel="00000000" w:rsidR="00000000" w:rsidRPr="00000000">
        <w:rPr>
          <w:rFonts w:ascii="Roboto" w:cs="Roboto" w:eastAsia="Roboto" w:hAnsi="Roboto"/>
          <w:rtl w:val="0"/>
        </w:rPr>
        <w:t xml:space="preserve">Enable audit and other compliance related logs for all GCP projects. </w:t>
      </w:r>
      <w:r w:rsidDel="00000000" w:rsidR="00000000" w:rsidRPr="00000000">
        <w:rPr>
          <w:rFonts w:ascii="Roboto" w:cs="Roboto" w:eastAsia="Roboto" w:hAnsi="Roboto"/>
          <w:highlight w:val="yellow"/>
          <w:rtl w:val="0"/>
        </w:rPr>
        <w:t xml:space="preserve">@TODO: List all compliance related logs for AMEX. </w:t>
      </w:r>
    </w:p>
    <w:p w:rsidR="00000000" w:rsidDel="00000000" w:rsidP="00000000" w:rsidRDefault="00000000" w:rsidRPr="00000000" w14:paraId="00000A18">
      <w:pPr>
        <w:numPr>
          <w:ilvl w:val="0"/>
          <w:numId w:val="68"/>
        </w:numPr>
        <w:ind w:left="720" w:hanging="360"/>
        <w:rPr>
          <w:rFonts w:ascii="Roboto" w:cs="Roboto" w:eastAsia="Roboto" w:hAnsi="Roboto"/>
          <w:u w:val="none"/>
        </w:rPr>
      </w:pPr>
      <w:r w:rsidDel="00000000" w:rsidR="00000000" w:rsidRPr="00000000">
        <w:rPr>
          <w:rFonts w:ascii="Roboto" w:cs="Roboto" w:eastAsia="Roboto" w:hAnsi="Roboto"/>
          <w:rtl w:val="0"/>
        </w:rPr>
        <w:t xml:space="preserve">Create a Cloud Storage bucket with low cost on-demand storage for storing log files. </w:t>
      </w:r>
    </w:p>
    <w:p w:rsidR="00000000" w:rsidDel="00000000" w:rsidP="00000000" w:rsidRDefault="00000000" w:rsidRPr="00000000" w14:paraId="00000A19">
      <w:pPr>
        <w:numPr>
          <w:ilvl w:val="0"/>
          <w:numId w:val="68"/>
        </w:numPr>
        <w:ind w:left="720" w:hanging="360"/>
        <w:rPr>
          <w:rFonts w:ascii="Roboto" w:cs="Roboto" w:eastAsia="Roboto" w:hAnsi="Roboto"/>
          <w:u w:val="none"/>
        </w:rPr>
      </w:pPr>
      <w:r w:rsidDel="00000000" w:rsidR="00000000" w:rsidRPr="00000000">
        <w:rPr>
          <w:rFonts w:ascii="Roboto" w:cs="Roboto" w:eastAsia="Roboto" w:hAnsi="Roboto"/>
          <w:rtl w:val="0"/>
        </w:rPr>
        <w:t xml:space="preserve">BigQuery to be used for log analytics for logs stored in Cloud Storage buckets.</w:t>
      </w:r>
      <w:r w:rsidDel="00000000" w:rsidR="00000000" w:rsidRPr="00000000">
        <w:rPr>
          <w:rtl w:val="0"/>
        </w:rPr>
      </w:r>
    </w:p>
    <w:p w:rsidR="00000000" w:rsidDel="00000000" w:rsidP="00000000" w:rsidRDefault="00000000" w:rsidRPr="00000000" w14:paraId="00000A1A">
      <w:pPr>
        <w:rPr>
          <w:color w:val="666666"/>
        </w:rPr>
      </w:pPr>
      <w:r w:rsidDel="00000000" w:rsidR="00000000" w:rsidRPr="00000000">
        <w:rPr>
          <w:rtl w:val="0"/>
        </w:rPr>
      </w:r>
    </w:p>
    <w:p w:rsidR="00000000" w:rsidDel="00000000" w:rsidP="00000000" w:rsidRDefault="00000000" w:rsidRPr="00000000" w14:paraId="00000A1B">
      <w:pPr>
        <w:pStyle w:val="Heading2"/>
        <w:rPr/>
      </w:pPr>
      <w:bookmarkStart w:colFirst="0" w:colLast="0" w:name="_84wpsf2cgst9" w:id="99"/>
      <w:bookmarkEnd w:id="99"/>
      <w:r w:rsidDel="00000000" w:rsidR="00000000" w:rsidRPr="00000000">
        <w:rPr>
          <w:rtl w:val="0"/>
        </w:rPr>
        <w:t xml:space="preserve">5.3 Logging findings and recommendations</w:t>
      </w:r>
    </w:p>
    <w:p w:rsidR="00000000" w:rsidDel="00000000" w:rsidP="00000000" w:rsidRDefault="00000000" w:rsidRPr="00000000" w14:paraId="00000A1C">
      <w:pPr>
        <w:numPr>
          <w:ilvl w:val="0"/>
          <w:numId w:val="32"/>
        </w:numPr>
        <w:ind w:left="720" w:hanging="360"/>
        <w:rPr>
          <w:rFonts w:ascii="Roboto" w:cs="Roboto" w:eastAsia="Roboto" w:hAnsi="Roboto"/>
        </w:rPr>
      </w:pPr>
      <w:r w:rsidDel="00000000" w:rsidR="00000000" w:rsidRPr="00000000">
        <w:rPr>
          <w:rFonts w:ascii="Roboto" w:cs="Roboto" w:eastAsia="Roboto" w:hAnsi="Roboto"/>
          <w:rtl w:val="0"/>
        </w:rPr>
        <w:t xml:space="preserve">Applications will be logically grouped into projects and segregated into lab, dev, test, and prod projects.</w:t>
      </w:r>
    </w:p>
    <w:p w:rsidR="00000000" w:rsidDel="00000000" w:rsidP="00000000" w:rsidRDefault="00000000" w:rsidRPr="00000000" w14:paraId="00000A1D">
      <w:pPr>
        <w:numPr>
          <w:ilvl w:val="0"/>
          <w:numId w:val="32"/>
        </w:numPr>
        <w:ind w:left="720" w:hanging="360"/>
        <w:rPr>
          <w:rFonts w:ascii="Roboto" w:cs="Roboto" w:eastAsia="Roboto" w:hAnsi="Roboto"/>
        </w:rPr>
      </w:pPr>
      <w:r w:rsidDel="00000000" w:rsidR="00000000" w:rsidRPr="00000000">
        <w:rPr>
          <w:rFonts w:ascii="Roboto" w:cs="Roboto" w:eastAsia="Roboto" w:hAnsi="Roboto"/>
          <w:rtl w:val="0"/>
        </w:rPr>
        <w:t xml:space="preserve">Logging and metrics measurement happens within individual projects. It’s proposed to create separate projects to consolidate metrics across all non-prod (lab, dev, test), and prod environments. For logging depending on the log type, export it to either GCS or BigQuery. Logs that need to be retained for compliance purposes can be exported to GCS and ones that are needed for analysis can be exported to BigQuery. Another consideration is the volume of logs; it’s recommended to have low volume logging to go through Cloud Logging and the higher volume can go straight to BigQuery or GCS.</w:t>
      </w:r>
    </w:p>
    <w:p w:rsidR="00000000" w:rsidDel="00000000" w:rsidP="00000000" w:rsidRDefault="00000000" w:rsidRPr="00000000" w14:paraId="00000A1E">
      <w:pPr>
        <w:numPr>
          <w:ilvl w:val="0"/>
          <w:numId w:val="32"/>
        </w:numPr>
        <w:ind w:left="720" w:hanging="360"/>
        <w:rPr>
          <w:rFonts w:ascii="Roboto" w:cs="Roboto" w:eastAsia="Roboto" w:hAnsi="Roboto"/>
          <w:u w:val="none"/>
        </w:rPr>
      </w:pPr>
      <w:r w:rsidDel="00000000" w:rsidR="00000000" w:rsidRPr="00000000">
        <w:rPr>
          <w:rFonts w:ascii="Roboto" w:cs="Roboto" w:eastAsia="Roboto" w:hAnsi="Roboto"/>
          <w:rtl w:val="0"/>
        </w:rPr>
        <w:t xml:space="preserve">In the future, Production logs may be </w:t>
      </w:r>
      <w:r w:rsidDel="00000000" w:rsidR="00000000" w:rsidRPr="00000000">
        <w:rPr>
          <w:rFonts w:ascii="Roboto" w:cs="Roboto" w:eastAsia="Roboto" w:hAnsi="Roboto"/>
          <w:rtl w:val="0"/>
        </w:rPr>
        <w:t xml:space="preserve">replicated (sinked) and made available to the on premises SIEM.  Non Production logs can be replicated (sinked) and made available to the on premises SIEM based on specific business requirements.  </w:t>
      </w:r>
      <w:r w:rsidDel="00000000" w:rsidR="00000000" w:rsidRPr="00000000">
        <w:rPr>
          <w:rtl w:val="0"/>
        </w:rPr>
      </w:r>
    </w:p>
    <w:p w:rsidR="00000000" w:rsidDel="00000000" w:rsidP="00000000" w:rsidRDefault="00000000" w:rsidRPr="00000000" w14:paraId="00000A1F">
      <w:pPr>
        <w:numPr>
          <w:ilvl w:val="0"/>
          <w:numId w:val="32"/>
        </w:numPr>
        <w:ind w:left="720" w:hanging="360"/>
        <w:rPr>
          <w:rFonts w:ascii="Roboto" w:cs="Roboto" w:eastAsia="Roboto" w:hAnsi="Roboto"/>
        </w:rPr>
      </w:pPr>
      <w:r w:rsidDel="00000000" w:rsidR="00000000" w:rsidRPr="00000000">
        <w:rPr>
          <w:rFonts w:ascii="Roboto" w:cs="Roboto" w:eastAsia="Roboto" w:hAnsi="Roboto"/>
          <w:rtl w:val="0"/>
        </w:rPr>
        <w:t xml:space="preserve">BigQuery will be leveraged for further analysis and correlation between monitored alerts. </w:t>
      </w:r>
    </w:p>
    <w:p w:rsidR="00000000" w:rsidDel="00000000" w:rsidP="00000000" w:rsidRDefault="00000000" w:rsidRPr="00000000" w14:paraId="00000A20">
      <w:pPr>
        <w:numPr>
          <w:ilvl w:val="0"/>
          <w:numId w:val="32"/>
        </w:numPr>
        <w:ind w:left="720" w:hanging="360"/>
        <w:rPr>
          <w:rFonts w:ascii="Roboto" w:cs="Roboto" w:eastAsia="Roboto" w:hAnsi="Roboto"/>
        </w:rPr>
      </w:pPr>
      <w:r w:rsidDel="00000000" w:rsidR="00000000" w:rsidRPr="00000000">
        <w:rPr>
          <w:rFonts w:ascii="Roboto" w:cs="Roboto" w:eastAsia="Roboto" w:hAnsi="Roboto"/>
          <w:rtl w:val="0"/>
        </w:rPr>
        <w:t xml:space="preserve">Premium Cloud Logging stores logs and metrics for 30 days (audit logs for 400 days) by default; therefore logs beyond 30 days are to be exported to GCS to retain it.  _Default settings can be changed as business needs require.</w:t>
      </w:r>
    </w:p>
    <w:p w:rsidR="00000000" w:rsidDel="00000000" w:rsidP="00000000" w:rsidRDefault="00000000" w:rsidRPr="00000000" w14:paraId="00000A21">
      <w:pPr>
        <w:numPr>
          <w:ilvl w:val="0"/>
          <w:numId w:val="32"/>
        </w:numPr>
        <w:ind w:left="720" w:hanging="360"/>
        <w:rPr>
          <w:rFonts w:ascii="Roboto" w:cs="Roboto" w:eastAsia="Roboto" w:hAnsi="Roboto"/>
        </w:rPr>
      </w:pPr>
      <w:r w:rsidDel="00000000" w:rsidR="00000000" w:rsidRPr="00000000">
        <w:rPr>
          <w:rtl w:val="0"/>
        </w:rPr>
        <w:t xml:space="preserve">Centralized logging is a desirable pattern on GCP. </w:t>
      </w:r>
      <w:r w:rsidDel="00000000" w:rsidR="00000000" w:rsidRPr="00000000">
        <w:rPr>
          <w:rtl w:val="0"/>
        </w:rPr>
      </w:r>
    </w:p>
    <w:p w:rsidR="00000000" w:rsidDel="00000000" w:rsidP="00000000" w:rsidRDefault="00000000" w:rsidRPr="00000000" w14:paraId="00000A22">
      <w:pPr>
        <w:numPr>
          <w:ilvl w:val="0"/>
          <w:numId w:val="32"/>
        </w:numPr>
        <w:ind w:left="720" w:hanging="360"/>
      </w:pPr>
      <w:r w:rsidDel="00000000" w:rsidR="00000000" w:rsidRPr="00000000">
        <w:rPr>
          <w:rtl w:val="0"/>
        </w:rPr>
        <w:t xml:space="preserve">While it is possible to send all logs to on-premise systems, it may be preferable to leverage GCP’s capabilities to filter the logs before sending them. This limits the volume of logs being sent, and allows teams to focus on the relevant information.</w:t>
      </w:r>
    </w:p>
    <w:p w:rsidR="00000000" w:rsidDel="00000000" w:rsidP="00000000" w:rsidRDefault="00000000" w:rsidRPr="00000000" w14:paraId="00000A23">
      <w:pPr>
        <w:numPr>
          <w:ilvl w:val="0"/>
          <w:numId w:val="32"/>
        </w:numPr>
        <w:ind w:left="720" w:hanging="360"/>
      </w:pPr>
      <w:r w:rsidDel="00000000" w:rsidR="00000000" w:rsidRPr="00000000">
        <w:rPr>
          <w:rtl w:val="0"/>
        </w:rPr>
        <w:t xml:space="preserve">Need to facilitate access by teams to logs applicable to their applications.</w:t>
      </w:r>
    </w:p>
    <w:p w:rsidR="00000000" w:rsidDel="00000000" w:rsidP="00000000" w:rsidRDefault="00000000" w:rsidRPr="00000000" w14:paraId="00000A24">
      <w:pPr>
        <w:numPr>
          <w:ilvl w:val="0"/>
          <w:numId w:val="32"/>
        </w:numPr>
        <w:ind w:left="720" w:hanging="360"/>
      </w:pPr>
      <w:r w:rsidDel="00000000" w:rsidR="00000000" w:rsidRPr="00000000">
        <w:rPr>
          <w:rtl w:val="0"/>
        </w:rPr>
        <w:t xml:space="preserve">Access Transparency Logs are enabled for the organization. </w:t>
      </w:r>
      <w:r w:rsidDel="00000000" w:rsidR="00000000" w:rsidRPr="00000000">
        <w:rPr>
          <w:rtl w:val="0"/>
        </w:rPr>
      </w:r>
    </w:p>
    <w:p w:rsidR="00000000" w:rsidDel="00000000" w:rsidP="00000000" w:rsidRDefault="00000000" w:rsidRPr="00000000" w14:paraId="00000A25">
      <w:pPr>
        <w:rPr>
          <w:color w:val="666666"/>
        </w:rPr>
      </w:pPr>
      <w:r w:rsidDel="00000000" w:rsidR="00000000" w:rsidRPr="00000000">
        <w:rPr>
          <w:rtl w:val="0"/>
        </w:rPr>
      </w:r>
    </w:p>
    <w:p w:rsidR="00000000" w:rsidDel="00000000" w:rsidP="00000000" w:rsidRDefault="00000000" w:rsidRPr="00000000" w14:paraId="00000A26">
      <w:pPr>
        <w:pStyle w:val="Heading2"/>
        <w:rPr/>
      </w:pPr>
      <w:bookmarkStart w:colFirst="0" w:colLast="0" w:name="_9ftb6d3uv3hg" w:id="100"/>
      <w:bookmarkEnd w:id="100"/>
      <w:r w:rsidDel="00000000" w:rsidR="00000000" w:rsidRPr="00000000">
        <w:rPr>
          <w:rtl w:val="0"/>
        </w:rPr>
        <w:t xml:space="preserve">5.4 Categories of Logs</w:t>
      </w:r>
    </w:p>
    <w:p w:rsidR="00000000" w:rsidDel="00000000" w:rsidP="00000000" w:rsidRDefault="00000000" w:rsidRPr="00000000" w14:paraId="00000A2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tl w:val="0"/>
        </w:rPr>
        <w:t xml:space="preserve">Logging receives, indexes, and stores log entries from many sources, including Google Cloud, VM instances running the Logging agent, and other cloud services providers.</w:t>
      </w:r>
    </w:p>
    <w:p w:rsidR="00000000" w:rsidDel="00000000" w:rsidP="00000000" w:rsidRDefault="00000000" w:rsidRPr="00000000" w14:paraId="00000A2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tl w:val="0"/>
        </w:rPr>
        <w:t xml:space="preserve">The following sections broadly categorize the kinds of logs supported by Cloud Logging:</w:t>
      </w:r>
    </w:p>
    <w:p w:rsidR="00000000" w:rsidDel="00000000" w:rsidP="00000000" w:rsidRDefault="00000000" w:rsidRPr="00000000" w14:paraId="00000A29">
      <w:pPr>
        <w:pStyle w:val="Heading3"/>
        <w:rPr/>
      </w:pPr>
      <w:bookmarkStart w:colFirst="0" w:colLast="0" w:name="_tz2edxqsfgff" w:id="101"/>
      <w:bookmarkEnd w:id="101"/>
      <w:r w:rsidDel="00000000" w:rsidR="00000000" w:rsidRPr="00000000">
        <w:rPr>
          <w:rtl w:val="0"/>
        </w:rPr>
        <w:t xml:space="preserve">5.4.1 Google Cloud platform logs</w:t>
      </w:r>
    </w:p>
    <w:p w:rsidR="00000000" w:rsidDel="00000000" w:rsidP="00000000" w:rsidRDefault="00000000" w:rsidRPr="00000000" w14:paraId="00000A2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tl w:val="0"/>
        </w:rPr>
        <w:t xml:space="preserve">Google Cloud platform logs are service-specific logs that can help you debug and troubleshoot issues, as well as better understand the Google Cloud services you're using.</w:t>
      </w:r>
    </w:p>
    <w:p w:rsidR="00000000" w:rsidDel="00000000" w:rsidP="00000000" w:rsidRDefault="00000000" w:rsidRPr="00000000" w14:paraId="00000A2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tl w:val="0"/>
        </w:rPr>
        <w:t xml:space="preserve">The Google Cloud platform logs visible to you in Cloud Logging vary, depending on which Google Cloud monitored resources you're using in your Cloud project, folder, or organization.</w:t>
      </w:r>
    </w:p>
    <w:p w:rsidR="00000000" w:rsidDel="00000000" w:rsidP="00000000" w:rsidRDefault="00000000" w:rsidRPr="00000000" w14:paraId="00000A2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tl w:val="0"/>
        </w:rPr>
        <w:t xml:space="preserve">To learn more about the available Google Cloud platform logs, go to </w:t>
      </w:r>
      <w:hyperlink r:id="rId109">
        <w:r w:rsidDel="00000000" w:rsidR="00000000" w:rsidRPr="00000000">
          <w:rPr>
            <w:color w:val="4285f4"/>
            <w:u w:val="single"/>
            <w:rtl w:val="0"/>
          </w:rPr>
          <w:t xml:space="preserve">Using platform logs</w:t>
        </w:r>
      </w:hyperlink>
      <w:r w:rsidDel="00000000" w:rsidR="00000000" w:rsidRPr="00000000">
        <w:rPr>
          <w:rtl w:val="0"/>
        </w:rPr>
        <w:t xml:space="preserve">. Note that some Google Cloud platform logs are sent by an agent.</w:t>
      </w:r>
    </w:p>
    <w:p w:rsidR="00000000" w:rsidDel="00000000" w:rsidP="00000000" w:rsidRDefault="00000000" w:rsidRPr="00000000" w14:paraId="00000A2D">
      <w:pPr>
        <w:pStyle w:val="Heading4"/>
        <w:rPr/>
      </w:pPr>
      <w:bookmarkStart w:colFirst="0" w:colLast="0" w:name="_ap8x8lqip069" w:id="102"/>
      <w:bookmarkEnd w:id="102"/>
      <w:r w:rsidDel="00000000" w:rsidR="00000000" w:rsidRPr="00000000">
        <w:rPr>
          <w:rtl w:val="0"/>
        </w:rPr>
        <w:t xml:space="preserve">5.4.3.1 VPC Flow Logs</w:t>
      </w:r>
    </w:p>
    <w:p w:rsidR="00000000" w:rsidDel="00000000" w:rsidP="00000000" w:rsidRDefault="00000000" w:rsidRPr="00000000" w14:paraId="00000A2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highlight w:val="white"/>
          <w:rtl w:val="0"/>
        </w:rPr>
        <w:t xml:space="preserve">VPC Flow Logs records a sample of network flows sent from and received by </w:t>
      </w:r>
      <w:hyperlink r:id="rId110">
        <w:r w:rsidDel="00000000" w:rsidR="00000000" w:rsidRPr="00000000">
          <w:rPr>
            <w:color w:val="4285f4"/>
            <w:highlight w:val="white"/>
            <w:u w:val="single"/>
            <w:rtl w:val="0"/>
          </w:rPr>
          <w:t xml:space="preserve">VM instances</w:t>
        </w:r>
      </w:hyperlink>
      <w:r w:rsidDel="00000000" w:rsidR="00000000" w:rsidRPr="00000000">
        <w:rPr>
          <w:highlight w:val="white"/>
          <w:rtl w:val="0"/>
        </w:rPr>
        <w:t xml:space="preserve">, including instances used as </w:t>
      </w:r>
      <w:hyperlink r:id="rId111">
        <w:r w:rsidDel="00000000" w:rsidR="00000000" w:rsidRPr="00000000">
          <w:rPr>
            <w:color w:val="4285f4"/>
            <w:highlight w:val="white"/>
            <w:u w:val="single"/>
            <w:rtl w:val="0"/>
          </w:rPr>
          <w:t xml:space="preserve">Google Kubernetes Engine nodes</w:t>
        </w:r>
      </w:hyperlink>
      <w:r w:rsidDel="00000000" w:rsidR="00000000" w:rsidRPr="00000000">
        <w:rPr>
          <w:highlight w:val="white"/>
          <w:rtl w:val="0"/>
        </w:rPr>
        <w:t xml:space="preserve">. These logs can be used for network monitoring, forensics, real-time security analysis, and expense optimization.</w:t>
      </w:r>
      <w:r w:rsidDel="00000000" w:rsidR="00000000" w:rsidRPr="00000000">
        <w:rPr>
          <w:rtl w:val="0"/>
        </w:rPr>
        <w:t xml:space="preserve"> For details, see </w:t>
      </w:r>
      <w:hyperlink r:id="rId112">
        <w:r w:rsidDel="00000000" w:rsidR="00000000" w:rsidRPr="00000000">
          <w:rPr>
            <w:color w:val="4285f4"/>
            <w:u w:val="single"/>
            <w:rtl w:val="0"/>
          </w:rPr>
          <w:t xml:space="preserve">Using VPC Flow </w:t>
        </w:r>
      </w:hyperlink>
      <w:hyperlink r:id="rId113">
        <w:r w:rsidDel="00000000" w:rsidR="00000000" w:rsidRPr="00000000">
          <w:rPr>
            <w:color w:val="4285f4"/>
            <w:u w:val="single"/>
            <w:rtl w:val="0"/>
          </w:rPr>
          <w:t xml:space="preserve">Logs</w:t>
        </w:r>
      </w:hyperlink>
      <w:r w:rsidDel="00000000" w:rsidR="00000000" w:rsidRPr="00000000">
        <w:rPr>
          <w:rtl w:val="0"/>
        </w:rPr>
        <w:t xml:space="preserve">.</w:t>
      </w:r>
    </w:p>
    <w:p w:rsidR="00000000" w:rsidDel="00000000" w:rsidP="00000000" w:rsidRDefault="00000000" w:rsidRPr="00000000" w14:paraId="00000A2F">
      <w:pPr>
        <w:pStyle w:val="Heading4"/>
        <w:rPr/>
      </w:pPr>
      <w:bookmarkStart w:colFirst="0" w:colLast="0" w:name="_4e1dc6555uyw" w:id="103"/>
      <w:bookmarkEnd w:id="103"/>
      <w:r w:rsidDel="00000000" w:rsidR="00000000" w:rsidRPr="00000000">
        <w:rPr>
          <w:rtl w:val="0"/>
        </w:rPr>
        <w:t xml:space="preserve">5.4.3.1 Firewall Rule Logs </w:t>
      </w:r>
    </w:p>
    <w:p w:rsidR="00000000" w:rsidDel="00000000" w:rsidP="00000000" w:rsidRDefault="00000000" w:rsidRPr="00000000" w14:paraId="00000A30">
      <w:pPr>
        <w:rPr/>
      </w:pPr>
      <w:r w:rsidDel="00000000" w:rsidR="00000000" w:rsidRPr="00000000">
        <w:rPr>
          <w:highlight w:val="white"/>
          <w:rtl w:val="0"/>
        </w:rPr>
        <w:t xml:space="preserve">Firewall Rules Logging lets you audit, verify, and analyze the effects of your firewall rules. For example, you can determine if a firewall rule designed to deny traffic is functioning as intended. Firewall Rules Logging is also useful if you need to determine how many connections are affected by a given firewall rule. </w:t>
      </w:r>
      <w:r w:rsidDel="00000000" w:rsidR="00000000" w:rsidRPr="00000000">
        <w:rPr>
          <w:rtl w:val="0"/>
        </w:rPr>
        <w:t xml:space="preserve">For details, see </w:t>
      </w:r>
      <w:hyperlink r:id="rId114">
        <w:r w:rsidDel="00000000" w:rsidR="00000000" w:rsidRPr="00000000">
          <w:rPr>
            <w:color w:val="1155cc"/>
            <w:u w:val="single"/>
            <w:rtl w:val="0"/>
          </w:rPr>
          <w:t xml:space="preserve">Firewall Rule Logs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3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tl w:val="0"/>
        </w:rPr>
        <w:t xml:space="preserve">Google recommends enabling VPC Flow logs, Firewall Rule Logs and other service-specific platform logs for the services used by AMEX on GCP. </w:t>
      </w:r>
      <w:r w:rsidDel="00000000" w:rsidR="00000000" w:rsidRPr="00000000">
        <w:rPr>
          <w:rtl w:val="0"/>
        </w:rPr>
      </w:r>
    </w:p>
    <w:p w:rsidR="00000000" w:rsidDel="00000000" w:rsidP="00000000" w:rsidRDefault="00000000" w:rsidRPr="00000000" w14:paraId="00000A32">
      <w:pPr>
        <w:pStyle w:val="Heading3"/>
        <w:rPr/>
      </w:pPr>
      <w:bookmarkStart w:colFirst="0" w:colLast="0" w:name="_qo4v0d20f2a3" w:id="104"/>
      <w:bookmarkEnd w:id="104"/>
      <w:r w:rsidDel="00000000" w:rsidR="00000000" w:rsidRPr="00000000">
        <w:rPr>
          <w:rtl w:val="0"/>
        </w:rPr>
        <w:t xml:space="preserve">5.4.2 User written logs</w:t>
      </w:r>
    </w:p>
    <w:p w:rsidR="00000000" w:rsidDel="00000000" w:rsidP="00000000" w:rsidRDefault="00000000" w:rsidRPr="00000000" w14:paraId="00000A33">
      <w:pPr>
        <w:rPr>
          <w:highlight w:val="white"/>
        </w:rPr>
      </w:pPr>
      <w:r w:rsidDel="00000000" w:rsidR="00000000" w:rsidRPr="00000000">
        <w:rPr>
          <w:highlight w:val="white"/>
          <w:rtl w:val="0"/>
        </w:rPr>
        <w:t xml:space="preserve">User-written logs are written to Cloud Logging by the user in one of the common ways that users write their own logs: using the </w:t>
      </w:r>
      <w:hyperlink r:id="rId115">
        <w:r w:rsidDel="00000000" w:rsidR="00000000" w:rsidRPr="00000000">
          <w:rPr>
            <w:color w:val="1155cc"/>
            <w:highlight w:val="white"/>
            <w:u w:val="single"/>
            <w:rtl w:val="0"/>
          </w:rPr>
          <w:t xml:space="preserve">logging agent</w:t>
        </w:r>
      </w:hyperlink>
      <w:r w:rsidDel="00000000" w:rsidR="00000000" w:rsidRPr="00000000">
        <w:rPr>
          <w:highlight w:val="white"/>
          <w:rtl w:val="0"/>
        </w:rPr>
        <w:t xml:space="preserve">, the</w:t>
      </w:r>
      <w:r w:rsidDel="00000000" w:rsidR="00000000" w:rsidRPr="00000000">
        <w:rPr>
          <w:color w:val="202124"/>
          <w:highlight w:val="white"/>
          <w:rtl w:val="0"/>
        </w:rPr>
        <w:t xml:space="preserve"> </w:t>
      </w:r>
      <w:hyperlink r:id="rId116">
        <w:r w:rsidDel="00000000" w:rsidR="00000000" w:rsidRPr="00000000">
          <w:rPr>
            <w:color w:val="1155cc"/>
            <w:highlight w:val="white"/>
            <w:u w:val="single"/>
            <w:rtl w:val="0"/>
          </w:rPr>
          <w:t xml:space="preserve">Cloud Logging API</w:t>
        </w:r>
      </w:hyperlink>
      <w:r w:rsidDel="00000000" w:rsidR="00000000" w:rsidRPr="00000000">
        <w:rPr>
          <w:highlight w:val="white"/>
          <w:rtl w:val="0"/>
        </w:rPr>
        <w:t xml:space="preserve">, or the </w:t>
      </w:r>
      <w:hyperlink r:id="rId117">
        <w:r w:rsidDel="00000000" w:rsidR="00000000" w:rsidRPr="00000000">
          <w:rPr>
            <w:color w:val="1155cc"/>
            <w:highlight w:val="white"/>
            <w:u w:val="single"/>
            <w:rtl w:val="0"/>
          </w:rPr>
          <w:t xml:space="preserve">Cloud Logging client libraries</w:t>
        </w:r>
      </w:hyperlink>
      <w:r w:rsidDel="00000000" w:rsidR="00000000" w:rsidRPr="00000000">
        <w:rPr>
          <w:highlight w:val="white"/>
          <w:rtl w:val="0"/>
        </w:rPr>
        <w:t xml:space="preserve">. User-written logs contain information related to their custom applications and services.</w:t>
      </w:r>
    </w:p>
    <w:p w:rsidR="00000000" w:rsidDel="00000000" w:rsidP="00000000" w:rsidRDefault="00000000" w:rsidRPr="00000000" w14:paraId="00000A34">
      <w:pPr>
        <w:rPr>
          <w:color w:val="202124"/>
          <w:highlight w:val="white"/>
        </w:rPr>
      </w:pPr>
      <w:r w:rsidDel="00000000" w:rsidR="00000000" w:rsidRPr="00000000">
        <w:rPr>
          <w:rtl w:val="0"/>
        </w:rPr>
      </w:r>
    </w:p>
    <w:p w:rsidR="00000000" w:rsidDel="00000000" w:rsidP="00000000" w:rsidRDefault="00000000" w:rsidRPr="00000000" w14:paraId="00000A35">
      <w:pPr>
        <w:rPr>
          <w:color w:val="202124"/>
          <w:highlight w:val="white"/>
        </w:rPr>
      </w:pPr>
      <w:r w:rsidDel="00000000" w:rsidR="00000000" w:rsidRPr="00000000">
        <w:rPr>
          <w:highlight w:val="white"/>
          <w:rtl w:val="0"/>
        </w:rPr>
        <w:t xml:space="preserve">The </w:t>
      </w:r>
      <w:hyperlink r:id="rId118">
        <w:r w:rsidDel="00000000" w:rsidR="00000000" w:rsidRPr="00000000">
          <w:rPr>
            <w:color w:val="1155cc"/>
            <w:highlight w:val="white"/>
            <w:u w:val="single"/>
            <w:rtl w:val="0"/>
          </w:rPr>
          <w:t xml:space="preserve">Logging agent</w:t>
        </w:r>
      </w:hyperlink>
      <w:r w:rsidDel="00000000" w:rsidR="00000000" w:rsidRPr="00000000">
        <w:rPr>
          <w:highlight w:val="white"/>
          <w:rtl w:val="0"/>
        </w:rPr>
        <w:t xml:space="preserve"> is a process that collects logs from user applications and writes them to the Cloud Logging API. For more information, see </w:t>
      </w:r>
      <w:hyperlink r:id="rId119">
        <w:r w:rsidDel="00000000" w:rsidR="00000000" w:rsidRPr="00000000">
          <w:rPr>
            <w:color w:val="1155cc"/>
            <w:highlight w:val="white"/>
            <w:u w:val="single"/>
            <w:rtl w:val="0"/>
          </w:rPr>
          <w:t xml:space="preserve">Default logging agent logs</w:t>
        </w:r>
      </w:hyperlink>
      <w:r w:rsidDel="00000000" w:rsidR="00000000" w:rsidRPr="00000000">
        <w:rPr>
          <w:color w:val="202124"/>
          <w:highlight w:val="white"/>
          <w:rtl w:val="0"/>
        </w:rPr>
        <w:t xml:space="preserve">. </w:t>
      </w:r>
    </w:p>
    <w:p w:rsidR="00000000" w:rsidDel="00000000" w:rsidP="00000000" w:rsidRDefault="00000000" w:rsidRPr="00000000" w14:paraId="00000A36">
      <w:pPr>
        <w:rPr>
          <w:color w:val="202124"/>
          <w:highlight w:val="white"/>
        </w:rPr>
      </w:pPr>
      <w:r w:rsidDel="00000000" w:rsidR="00000000" w:rsidRPr="00000000">
        <w:rPr>
          <w:rtl w:val="0"/>
        </w:rPr>
      </w:r>
    </w:p>
    <w:p w:rsidR="00000000" w:rsidDel="00000000" w:rsidP="00000000" w:rsidRDefault="00000000" w:rsidRPr="00000000" w14:paraId="00000A37">
      <w:pPr>
        <w:rPr>
          <w:highlight w:val="yellow"/>
        </w:rPr>
      </w:pPr>
      <w:r w:rsidDel="00000000" w:rsidR="00000000" w:rsidRPr="00000000">
        <w:rPr>
          <w:highlight w:val="white"/>
          <w:rtl w:val="0"/>
        </w:rPr>
        <w:t xml:space="preserve">AMEX will be using the default logging agent. </w:t>
      </w:r>
      <w:r w:rsidDel="00000000" w:rsidR="00000000" w:rsidRPr="00000000">
        <w:rPr>
          <w:highlight w:val="yellow"/>
          <w:rtl w:val="0"/>
        </w:rPr>
        <w:t xml:space="preserve">@TODO Validate</w:t>
      </w:r>
    </w:p>
    <w:p w:rsidR="00000000" w:rsidDel="00000000" w:rsidP="00000000" w:rsidRDefault="00000000" w:rsidRPr="00000000" w14:paraId="00000A38">
      <w:pPr>
        <w:rPr/>
      </w:pPr>
      <w:r w:rsidDel="00000000" w:rsidR="00000000" w:rsidRPr="00000000">
        <w:rPr>
          <w:rtl w:val="0"/>
        </w:rPr>
      </w:r>
    </w:p>
    <w:p w:rsidR="00000000" w:rsidDel="00000000" w:rsidP="00000000" w:rsidRDefault="00000000" w:rsidRPr="00000000" w14:paraId="00000A39">
      <w:pPr>
        <w:pStyle w:val="Heading3"/>
        <w:rPr/>
      </w:pPr>
      <w:bookmarkStart w:colFirst="0" w:colLast="0" w:name="_pqoj8o2wu4yd" w:id="105"/>
      <w:bookmarkEnd w:id="105"/>
      <w:r w:rsidDel="00000000" w:rsidR="00000000" w:rsidRPr="00000000">
        <w:rPr>
          <w:rtl w:val="0"/>
        </w:rPr>
        <w:t xml:space="preserve">5.4.3 Security logging</w:t>
      </w:r>
    </w:p>
    <w:p w:rsidR="00000000" w:rsidDel="00000000" w:rsidP="00000000" w:rsidRDefault="00000000" w:rsidRPr="00000000" w14:paraId="00000A3A">
      <w:pPr>
        <w:rPr>
          <w:highlight w:val="white"/>
        </w:rPr>
      </w:pPr>
      <w:r w:rsidDel="00000000" w:rsidR="00000000" w:rsidRPr="00000000">
        <w:rPr>
          <w:highlight w:val="white"/>
          <w:rtl w:val="0"/>
        </w:rPr>
        <w:t xml:space="preserve">Cloud Logging provides two kinds of security-related logs, Cloud Audit Logs and Access Transparency logs.</w:t>
      </w:r>
    </w:p>
    <w:p w:rsidR="00000000" w:rsidDel="00000000" w:rsidP="00000000" w:rsidRDefault="00000000" w:rsidRPr="00000000" w14:paraId="00000A3B">
      <w:pPr>
        <w:pStyle w:val="Heading4"/>
        <w:rPr>
          <w:highlight w:val="white"/>
        </w:rPr>
      </w:pPr>
      <w:bookmarkStart w:colFirst="0" w:colLast="0" w:name="_71tc9jiw5mdf" w:id="106"/>
      <w:bookmarkEnd w:id="106"/>
      <w:r w:rsidDel="00000000" w:rsidR="00000000" w:rsidRPr="00000000">
        <w:rPr>
          <w:rtl w:val="0"/>
        </w:rPr>
        <w:t xml:space="preserve">5.4.3.1 Audit logs</w:t>
      </w:r>
      <w:r w:rsidDel="00000000" w:rsidR="00000000" w:rsidRPr="00000000">
        <w:rPr>
          <w:rtl w:val="0"/>
        </w:rPr>
      </w:r>
    </w:p>
    <w:p w:rsidR="00000000" w:rsidDel="00000000" w:rsidP="00000000" w:rsidRDefault="00000000" w:rsidRPr="00000000" w14:paraId="00000A3C">
      <w:pPr>
        <w:rPr/>
      </w:pPr>
      <w:r w:rsidDel="00000000" w:rsidR="00000000" w:rsidRPr="00000000">
        <w:rPr>
          <w:highlight w:val="white"/>
          <w:rtl w:val="0"/>
        </w:rPr>
        <w:t xml:space="preserve">Google Cloud services write audit logs that record administrative activities and accesses within your Google Cloud resources. Audit logs help you answer "who did what, where, and when?" within your Google Cloud resources with the same level of transparency as in on-premises environments. Enabling audit logs helps your security, auditing, and compliance entities monitor Google Cloud data and systems for possible vulnerabilities or external data misuse.</w:t>
      </w:r>
      <w:r w:rsidDel="00000000" w:rsidR="00000000" w:rsidRPr="00000000">
        <w:rPr>
          <w:rtl w:val="0"/>
        </w:rPr>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highlight w:val="white"/>
          <w:rtl w:val="0"/>
        </w:rPr>
        <w:t xml:space="preserve">Cloud Audit Logs provides the following audit logs for each Cloud project, folder, and organization</w:t>
      </w:r>
      <w:r w:rsidDel="00000000" w:rsidR="00000000" w:rsidRPr="00000000">
        <w:rPr>
          <w:rtl w:val="0"/>
        </w:rPr>
        <w:t xml:space="preserve">: </w:t>
      </w:r>
    </w:p>
    <w:p w:rsidR="00000000" w:rsidDel="00000000" w:rsidP="00000000" w:rsidRDefault="00000000" w:rsidRPr="00000000" w14:paraId="00000A3F">
      <w:pPr>
        <w:numPr>
          <w:ilvl w:val="0"/>
          <w:numId w:val="97"/>
        </w:numPr>
        <w:ind w:left="720" w:hanging="360"/>
        <w:rPr/>
      </w:pPr>
      <w:hyperlink r:id="rId120">
        <w:r w:rsidDel="00000000" w:rsidR="00000000" w:rsidRPr="00000000">
          <w:rPr>
            <w:color w:val="1155cc"/>
            <w:rtl w:val="0"/>
          </w:rPr>
          <w:t xml:space="preserve">Admin Activity audit logs</w:t>
        </w:r>
      </w:hyperlink>
      <w:r w:rsidDel="00000000" w:rsidR="00000000" w:rsidRPr="00000000">
        <w:rPr>
          <w:rtl w:val="0"/>
        </w:rPr>
      </w:r>
    </w:p>
    <w:p w:rsidR="00000000" w:rsidDel="00000000" w:rsidP="00000000" w:rsidRDefault="00000000" w:rsidRPr="00000000" w14:paraId="00000A40">
      <w:pPr>
        <w:numPr>
          <w:ilvl w:val="0"/>
          <w:numId w:val="97"/>
        </w:numPr>
        <w:ind w:left="720" w:hanging="360"/>
        <w:rPr/>
      </w:pPr>
      <w:hyperlink r:id="rId121">
        <w:r w:rsidDel="00000000" w:rsidR="00000000" w:rsidRPr="00000000">
          <w:rPr>
            <w:color w:val="1155cc"/>
            <w:rtl w:val="0"/>
          </w:rPr>
          <w:t xml:space="preserve">Data Access audit logs</w:t>
        </w:r>
      </w:hyperlink>
      <w:r w:rsidDel="00000000" w:rsidR="00000000" w:rsidRPr="00000000">
        <w:rPr>
          <w:rtl w:val="0"/>
        </w:rPr>
      </w:r>
    </w:p>
    <w:p w:rsidR="00000000" w:rsidDel="00000000" w:rsidP="00000000" w:rsidRDefault="00000000" w:rsidRPr="00000000" w14:paraId="00000A41">
      <w:pPr>
        <w:numPr>
          <w:ilvl w:val="0"/>
          <w:numId w:val="97"/>
        </w:numPr>
        <w:ind w:left="720" w:hanging="360"/>
        <w:rPr/>
      </w:pPr>
      <w:hyperlink r:id="rId122">
        <w:r w:rsidDel="00000000" w:rsidR="00000000" w:rsidRPr="00000000">
          <w:rPr>
            <w:color w:val="1155cc"/>
            <w:rtl w:val="0"/>
          </w:rPr>
          <w:t xml:space="preserve">System Event audit logs</w:t>
        </w:r>
      </w:hyperlink>
      <w:r w:rsidDel="00000000" w:rsidR="00000000" w:rsidRPr="00000000">
        <w:rPr>
          <w:rtl w:val="0"/>
        </w:rPr>
      </w:r>
    </w:p>
    <w:p w:rsidR="00000000" w:rsidDel="00000000" w:rsidP="00000000" w:rsidRDefault="00000000" w:rsidRPr="00000000" w14:paraId="00000A42">
      <w:pPr>
        <w:numPr>
          <w:ilvl w:val="0"/>
          <w:numId w:val="97"/>
        </w:numPr>
        <w:ind w:left="720" w:hanging="360"/>
        <w:rPr/>
      </w:pPr>
      <w:hyperlink r:id="rId123">
        <w:r w:rsidDel="00000000" w:rsidR="00000000" w:rsidRPr="00000000">
          <w:rPr>
            <w:color w:val="1155cc"/>
            <w:rtl w:val="0"/>
          </w:rPr>
          <w:t xml:space="preserve">Policy Denied audit logs</w:t>
        </w:r>
      </w:hyperlink>
      <w:r w:rsidDel="00000000" w:rsidR="00000000" w:rsidRPr="00000000">
        <w:rPr>
          <w:rtl w:val="0"/>
        </w:rPr>
      </w:r>
    </w:p>
    <w:p w:rsidR="00000000" w:rsidDel="00000000" w:rsidP="00000000" w:rsidRDefault="00000000" w:rsidRPr="00000000" w14:paraId="00000A43">
      <w:pPr>
        <w:ind w:left="720" w:firstLine="0"/>
        <w:rPr/>
      </w:pPr>
      <w:r w:rsidDel="00000000" w:rsidR="00000000" w:rsidRPr="00000000">
        <w:rPr>
          <w:rtl w:val="0"/>
        </w:rPr>
      </w:r>
    </w:p>
    <w:p w:rsidR="00000000" w:rsidDel="00000000" w:rsidP="00000000" w:rsidRDefault="00000000" w:rsidRPr="00000000" w14:paraId="00000A44">
      <w:pPr>
        <w:ind w:left="0" w:firstLine="0"/>
        <w:rPr>
          <w:color w:val="666666"/>
          <w:sz w:val="21"/>
          <w:szCs w:val="21"/>
        </w:rPr>
      </w:pPr>
      <w:r w:rsidDel="00000000" w:rsidR="00000000" w:rsidRPr="00000000">
        <w:rPr>
          <w:rtl w:val="0"/>
        </w:rPr>
        <w:t xml:space="preserve">Cloud Logging and Monitoring can be used in conjunction to create alerts on audit log events and provides a robust solution for awareness and visibility across the organization. Audit logs will be stored in the centralized Cloud Storage buckets for AMEX. Each environment folder will have a project to centralize and store logs for all of the projects in the environments. </w:t>
      </w:r>
      <w:r w:rsidDel="00000000" w:rsidR="00000000" w:rsidRPr="00000000">
        <w:rPr>
          <w:highlight w:val="yellow"/>
          <w:rtl w:val="0"/>
        </w:rPr>
        <w:t xml:space="preserve">@TODO Validate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45">
      <w:pPr>
        <w:rPr>
          <w:b w:val="1"/>
        </w:rPr>
      </w:pPr>
      <w:r w:rsidDel="00000000" w:rsidR="00000000" w:rsidRPr="00000000">
        <w:rPr>
          <w:rtl w:val="0"/>
        </w:rPr>
      </w:r>
    </w:p>
    <w:p w:rsidR="00000000" w:rsidDel="00000000" w:rsidP="00000000" w:rsidRDefault="00000000" w:rsidRPr="00000000" w14:paraId="00000A46">
      <w:pPr>
        <w:rPr>
          <w:b w:val="1"/>
          <w:sz w:val="24"/>
          <w:szCs w:val="24"/>
        </w:rPr>
      </w:pPr>
      <w:r w:rsidDel="00000000" w:rsidR="00000000" w:rsidRPr="00000000">
        <w:rPr>
          <w:b w:val="1"/>
          <w:sz w:val="24"/>
          <w:szCs w:val="24"/>
          <w:rtl w:val="0"/>
        </w:rPr>
        <w:t xml:space="preserve">Admin Activity audit logs</w:t>
      </w:r>
    </w:p>
    <w:p w:rsidR="00000000" w:rsidDel="00000000" w:rsidP="00000000" w:rsidRDefault="00000000" w:rsidRPr="00000000" w14:paraId="00000A47">
      <w:pPr>
        <w:rPr/>
      </w:pPr>
      <w:r w:rsidDel="00000000" w:rsidR="00000000" w:rsidRPr="00000000">
        <w:rPr>
          <w:rtl w:val="0"/>
        </w:rPr>
        <w:t xml:space="preserve">Admin Activity audit logs contain log entries for API calls or other administrative actions that modify the configuration or metadata of resources. </w:t>
      </w:r>
      <w:r w:rsidDel="00000000" w:rsidR="00000000" w:rsidRPr="00000000">
        <w:rPr>
          <w:rtl w:val="0"/>
        </w:rPr>
        <w:t xml:space="preserve">For example, these logs record when users create VM instances or change Identity and Access Management permissions.</w:t>
      </w:r>
    </w:p>
    <w:p w:rsidR="00000000" w:rsidDel="00000000" w:rsidP="00000000" w:rsidRDefault="00000000" w:rsidRPr="00000000" w14:paraId="00000A4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tl w:val="0"/>
        </w:rPr>
        <w:t xml:space="preserve">Admin Activity audit logs are always written; you can't configure, exclude, or disable them. Even if you disable the Cloud Logging API, Admin Activity audit logs are still generated.</w:t>
      </w:r>
      <w:r w:rsidDel="00000000" w:rsidR="00000000" w:rsidRPr="00000000">
        <w:rPr>
          <w:rtl w:val="0"/>
        </w:rPr>
      </w:r>
    </w:p>
    <w:p w:rsidR="00000000" w:rsidDel="00000000" w:rsidP="00000000" w:rsidRDefault="00000000" w:rsidRPr="00000000" w14:paraId="00000A49">
      <w:pPr>
        <w:rPr/>
      </w:pPr>
      <w:r w:rsidDel="00000000" w:rsidR="00000000" w:rsidRPr="00000000">
        <w:rPr>
          <w:b w:val="1"/>
          <w:sz w:val="24"/>
          <w:szCs w:val="24"/>
          <w:rtl w:val="0"/>
        </w:rPr>
        <w:t xml:space="preserve">Data Access audit logs</w:t>
      </w:r>
      <w:r w:rsidDel="00000000" w:rsidR="00000000" w:rsidRPr="00000000">
        <w:rPr>
          <w:b w:val="1"/>
          <w:rtl w:val="0"/>
        </w:rPr>
        <w:br w:type="textWrapping"/>
      </w:r>
      <w:r w:rsidDel="00000000" w:rsidR="00000000" w:rsidRPr="00000000">
        <w:rPr>
          <w:rtl w:val="0"/>
        </w:rPr>
        <w:t xml:space="preserve">Data Access audit logs contain API calls that read the configuration or metadata of resources, as well as user-driven API calls that create, modify, or read user-provided resource data.</w:t>
      </w:r>
    </w:p>
    <w:p w:rsidR="00000000" w:rsidDel="00000000" w:rsidP="00000000" w:rsidRDefault="00000000" w:rsidRPr="00000000" w14:paraId="00000A4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tl w:val="0"/>
        </w:rPr>
        <w:t xml:space="preserve">Publicly available resources that have the Identity and Access Management policies </w:t>
      </w:r>
      <w:hyperlink r:id="rId124">
        <w:r w:rsidDel="00000000" w:rsidR="00000000" w:rsidRPr="00000000">
          <w:rPr>
            <w:color w:val="006fcf"/>
            <w:u w:val="single"/>
            <w:rtl w:val="0"/>
          </w:rPr>
          <w:t xml:space="preserve">allAuthenticatedUsers</w:t>
        </w:r>
      </w:hyperlink>
      <w:r w:rsidDel="00000000" w:rsidR="00000000" w:rsidRPr="00000000">
        <w:rPr>
          <w:rtl w:val="0"/>
        </w:rPr>
        <w:t xml:space="preserve"> or </w:t>
      </w:r>
      <w:hyperlink r:id="rId125">
        <w:r w:rsidDel="00000000" w:rsidR="00000000" w:rsidRPr="00000000">
          <w:rPr>
            <w:color w:val="006fcf"/>
            <w:u w:val="single"/>
            <w:rtl w:val="0"/>
          </w:rPr>
          <w:t xml:space="preserve">allUsers</w:t>
        </w:r>
      </w:hyperlink>
      <w:r w:rsidDel="00000000" w:rsidR="00000000" w:rsidRPr="00000000">
        <w:rPr>
          <w:rtl w:val="0"/>
        </w:rPr>
        <w:t xml:space="preserve"> don't generate audit logs. Resources that can be accessed without logging into a Google Cloud, Google Workspace, Cloud Identity, or Drive Enterprise account don't generate audit logs. This helps protect end-user identities and information.</w:t>
      </w:r>
    </w:p>
    <w:p w:rsidR="00000000" w:rsidDel="00000000" w:rsidP="00000000" w:rsidRDefault="00000000" w:rsidRPr="00000000" w14:paraId="00000A4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tl w:val="0"/>
        </w:rPr>
        <w:t xml:space="preserve">Data Access audit logs-- except for BigQuery Data Access audit logs-- are disabled by default because audit logs can be quite large and can be costly. If you want Data Access audit logs to be written for Google Cloud services other than BigQuery, you must explicitly enable them. Enabling the logs might result in your Cloud project being charged for the additional logs usage. For instructions on enabling and configuring Data Access audit logs, see </w:t>
      </w:r>
      <w:hyperlink r:id="rId126">
        <w:r w:rsidDel="00000000" w:rsidR="00000000" w:rsidRPr="00000000">
          <w:rPr>
            <w:color w:val="006fcf"/>
            <w:rtl w:val="0"/>
          </w:rPr>
          <w:t xml:space="preserve">Configure Data Access logs</w:t>
        </w:r>
      </w:hyperlink>
      <w:r w:rsidDel="00000000" w:rsidR="00000000" w:rsidRPr="00000000">
        <w:rPr>
          <w:rtl w:val="0"/>
        </w:rPr>
        <w:t xml:space="preserve">.</w:t>
      </w:r>
    </w:p>
    <w:p w:rsidR="00000000" w:rsidDel="00000000" w:rsidP="00000000" w:rsidRDefault="00000000" w:rsidRPr="00000000" w14:paraId="00000A4C">
      <w:pPr>
        <w:rPr>
          <w:b w:val="1"/>
          <w:sz w:val="24"/>
          <w:szCs w:val="24"/>
        </w:rPr>
      </w:pPr>
      <w:r w:rsidDel="00000000" w:rsidR="00000000" w:rsidRPr="00000000">
        <w:rPr>
          <w:b w:val="1"/>
          <w:sz w:val="24"/>
          <w:szCs w:val="24"/>
          <w:rtl w:val="0"/>
        </w:rPr>
        <w:t xml:space="preserve">System Event audit logs</w:t>
      </w:r>
    </w:p>
    <w:p w:rsidR="00000000" w:rsidDel="00000000" w:rsidP="00000000" w:rsidRDefault="00000000" w:rsidRPr="00000000" w14:paraId="00000A4D">
      <w:pPr>
        <w:rPr/>
      </w:pPr>
      <w:r w:rsidDel="00000000" w:rsidR="00000000" w:rsidRPr="00000000">
        <w:rPr>
          <w:rtl w:val="0"/>
        </w:rPr>
        <w:t xml:space="preserve">System Event audit logs contain log entries for Google Cloud actions that modify the configuration of resources. System Event audit logs are generated by Google systems; they aren't driven by direct user action.</w:t>
      </w:r>
    </w:p>
    <w:p w:rsidR="00000000" w:rsidDel="00000000" w:rsidP="00000000" w:rsidRDefault="00000000" w:rsidRPr="00000000" w14:paraId="00000A4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tl w:val="0"/>
        </w:rPr>
        <w:t xml:space="preserve">System Event audit logs are always written; you can't configure, exclude, or disable them.</w:t>
      </w:r>
    </w:p>
    <w:p w:rsidR="00000000" w:rsidDel="00000000" w:rsidP="00000000" w:rsidRDefault="00000000" w:rsidRPr="00000000" w14:paraId="00000A4F">
      <w:pPr>
        <w:rPr>
          <w:b w:val="1"/>
          <w:sz w:val="24"/>
          <w:szCs w:val="24"/>
        </w:rPr>
      </w:pPr>
      <w:r w:rsidDel="00000000" w:rsidR="00000000" w:rsidRPr="00000000">
        <w:rPr>
          <w:b w:val="1"/>
          <w:sz w:val="24"/>
          <w:szCs w:val="24"/>
          <w:rtl w:val="0"/>
        </w:rPr>
        <w:t xml:space="preserve">Policy Denied audit logs</w:t>
      </w:r>
    </w:p>
    <w:p w:rsidR="00000000" w:rsidDel="00000000" w:rsidP="00000000" w:rsidRDefault="00000000" w:rsidRPr="00000000" w14:paraId="00000A50">
      <w:pPr>
        <w:rPr/>
      </w:pPr>
      <w:r w:rsidDel="00000000" w:rsidR="00000000" w:rsidRPr="00000000">
        <w:rPr>
          <w:rtl w:val="0"/>
        </w:rPr>
        <w:t xml:space="preserve">Policy Denied audit logs are recorded when a Google Cloud service denies access to a user or </w:t>
      </w:r>
      <w:hyperlink r:id="rId127">
        <w:r w:rsidDel="00000000" w:rsidR="00000000" w:rsidRPr="00000000">
          <w:rPr>
            <w:color w:val="006fcf"/>
            <w:u w:val="single"/>
            <w:rtl w:val="0"/>
          </w:rPr>
          <w:t xml:space="preserve">service account</w:t>
        </w:r>
      </w:hyperlink>
      <w:r w:rsidDel="00000000" w:rsidR="00000000" w:rsidRPr="00000000">
        <w:rPr>
          <w:rtl w:val="0"/>
        </w:rPr>
        <w:t xml:space="preserve"> because of a security policy violation. The security policies are determined by VPC Service Controls, which provides the Policy Denied audit logs to Cloud Logging.</w:t>
      </w:r>
    </w:p>
    <w:p w:rsidR="00000000" w:rsidDel="00000000" w:rsidP="00000000" w:rsidRDefault="00000000" w:rsidRPr="00000000" w14:paraId="00000A5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tl w:val="0"/>
        </w:rPr>
        <w:t xml:space="preserve">Policy Denied audit logs are generated by default and your Cloud project is charged for the logs storage. You can't disable Policy Denied audit logs, but you can use </w:t>
      </w:r>
      <w:hyperlink r:id="rId128">
        <w:r w:rsidDel="00000000" w:rsidR="00000000" w:rsidRPr="00000000">
          <w:rPr>
            <w:color w:val="006fcf"/>
            <w:u w:val="single"/>
            <w:rtl w:val="0"/>
          </w:rPr>
          <w:t xml:space="preserve">exclusion filters</w:t>
        </w:r>
      </w:hyperlink>
      <w:r w:rsidDel="00000000" w:rsidR="00000000" w:rsidRPr="00000000">
        <w:rPr>
          <w:rtl w:val="0"/>
        </w:rPr>
        <w:t xml:space="preserve"> to prevent Policy Denied audit logs from being ingested and stored in Cloud Logging.</w:t>
      </w:r>
      <w:r w:rsidDel="00000000" w:rsidR="00000000" w:rsidRPr="00000000">
        <w:rPr>
          <w:rtl w:val="0"/>
        </w:rPr>
      </w:r>
    </w:p>
    <w:p w:rsidR="00000000" w:rsidDel="00000000" w:rsidP="00000000" w:rsidRDefault="00000000" w:rsidRPr="00000000" w14:paraId="00000A52">
      <w:pPr>
        <w:rPr>
          <w:b w:val="1"/>
        </w:rPr>
      </w:pPr>
      <w:r w:rsidDel="00000000" w:rsidR="00000000" w:rsidRPr="00000000">
        <w:rPr>
          <w:b w:val="1"/>
          <w:rtl w:val="0"/>
        </w:rPr>
        <w:t xml:space="preserve">Audit Logs</w:t>
      </w:r>
    </w:p>
    <w:tbl>
      <w:tblPr>
        <w:tblStyle w:val="Table43"/>
        <w:tblW w:w="87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40"/>
        <w:gridCol w:w="5205"/>
        <w:tblGridChange w:id="0">
          <w:tblGrid>
            <w:gridCol w:w="3540"/>
            <w:gridCol w:w="5205"/>
          </w:tblGrid>
        </w:tblGridChange>
      </w:tblGrid>
      <w:tr>
        <w:trPr>
          <w:cantSplit w:val="0"/>
          <w:trHeight w:val="420" w:hRule="atLeast"/>
          <w:tblHeader w:val="0"/>
        </w:trPr>
        <w:tc>
          <w:tcPr>
            <w:gridSpan w:val="2"/>
            <w:shd w:fill="4285f4" w:val="clear"/>
          </w:tcPr>
          <w:p w:rsidR="00000000" w:rsidDel="00000000" w:rsidP="00000000" w:rsidRDefault="00000000" w:rsidRPr="00000000" w14:paraId="00000A53">
            <w:pPr>
              <w:widowControl w:val="0"/>
              <w:spacing w:line="240" w:lineRule="auto"/>
              <w:rPr>
                <w:b w:val="1"/>
                <w:color w:val="ffffff"/>
              </w:rPr>
            </w:pPr>
            <w:r w:rsidDel="00000000" w:rsidR="00000000" w:rsidRPr="00000000">
              <w:rPr>
                <w:b w:val="1"/>
                <w:color w:val="ffffff"/>
                <w:rtl w:val="0"/>
              </w:rPr>
              <w:t xml:space="preserve">Google PSO Best Practice 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5">
            <w:pPr>
              <w:widowControl w:val="0"/>
              <w:spacing w:line="240" w:lineRule="auto"/>
              <w:rPr>
                <w:b w:val="1"/>
                <w:color w:val="666666"/>
              </w:rPr>
            </w:pPr>
            <w:r w:rsidDel="00000000" w:rsidR="00000000" w:rsidRPr="00000000">
              <w:rPr>
                <w:b w:val="1"/>
                <w:color w:val="666666"/>
                <w:rtl w:val="0"/>
              </w:rPr>
              <w:t xml:space="preserve">Log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A56">
            <w:pPr>
              <w:rPr>
                <w:color w:val="666666"/>
              </w:rPr>
            </w:pPr>
            <w:r w:rsidDel="00000000" w:rsidR="00000000" w:rsidRPr="00000000">
              <w:rPr>
                <w:b w:val="1"/>
                <w:color w:val="666666"/>
                <w:rtl w:val="0"/>
              </w:rPr>
              <w:t xml:space="preserve">Recommendation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7">
            <w:pPr>
              <w:widowControl w:val="0"/>
              <w:spacing w:line="240" w:lineRule="auto"/>
              <w:rPr>
                <w:b w:val="1"/>
                <w:color w:val="666666"/>
              </w:rPr>
            </w:pPr>
            <w:r w:rsidDel="00000000" w:rsidR="00000000" w:rsidRPr="00000000">
              <w:rPr>
                <w:b w:val="1"/>
                <w:color w:val="666666"/>
                <w:rtl w:val="0"/>
              </w:rPr>
              <w:t xml:space="preserve">Admin Activity audit logs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8">
            <w:pPr>
              <w:spacing w:line="240" w:lineRule="auto"/>
              <w:rPr>
                <w:highlight w:val="yellow"/>
              </w:rPr>
            </w:pPr>
            <w:r w:rsidDel="00000000" w:rsidR="00000000" w:rsidRPr="00000000">
              <w:rPr>
                <w:rtl w:val="0"/>
              </w:rPr>
              <w:t xml:space="preserve">Use Admin Activity audit logs to view API calls or administrative actions that modify the configuration or metadata of resources. </w:t>
            </w:r>
            <w:r w:rsidDel="00000000" w:rsidR="00000000" w:rsidRPr="00000000">
              <w:rPr>
                <w:highlight w:val="yellow"/>
                <w:rtl w:val="0"/>
              </w:rPr>
              <w:t xml:space="preserve">These logs should be written to the GCP Cloud storage bucket. @TODO Validate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9">
            <w:pPr>
              <w:widowControl w:val="0"/>
              <w:spacing w:line="240" w:lineRule="auto"/>
              <w:rPr>
                <w:b w:val="1"/>
                <w:color w:val="666666"/>
              </w:rPr>
            </w:pPr>
            <w:r w:rsidDel="00000000" w:rsidR="00000000" w:rsidRPr="00000000">
              <w:rPr>
                <w:b w:val="1"/>
                <w:color w:val="666666"/>
                <w:rtl w:val="0"/>
              </w:rPr>
              <w:t xml:space="preserve">Data Access audit logs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A">
            <w:pPr>
              <w:spacing w:line="240" w:lineRule="auto"/>
              <w:rPr>
                <w:highlight w:val="yellow"/>
              </w:rPr>
            </w:pPr>
            <w:r w:rsidDel="00000000" w:rsidR="00000000" w:rsidRPr="00000000">
              <w:rPr>
                <w:rtl w:val="0"/>
              </w:rPr>
              <w:t xml:space="preserve">Use Data Access audit logs to view API calls that read the configuration of metadata of resources, as well as user-driven API calls that create, modify, or read user-provided resource data. </w:t>
            </w:r>
            <w:r w:rsidDel="00000000" w:rsidR="00000000" w:rsidRPr="00000000">
              <w:rPr>
                <w:highlight w:val="yellow"/>
                <w:rtl w:val="0"/>
              </w:rPr>
              <w:t xml:space="preserve">These logs should be written to the GCP Cloud storage bucket. @TODO Validate</w:t>
            </w:r>
          </w:p>
          <w:p w:rsidR="00000000" w:rsidDel="00000000" w:rsidP="00000000" w:rsidRDefault="00000000" w:rsidRPr="00000000" w14:paraId="00000A5B">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C">
            <w:pPr>
              <w:widowControl w:val="0"/>
              <w:spacing w:line="240" w:lineRule="auto"/>
              <w:rPr>
                <w:b w:val="1"/>
                <w:color w:val="666666"/>
              </w:rPr>
            </w:pPr>
            <w:r w:rsidDel="00000000" w:rsidR="00000000" w:rsidRPr="00000000">
              <w:rPr>
                <w:b w:val="1"/>
                <w:color w:val="666666"/>
                <w:rtl w:val="0"/>
              </w:rPr>
              <w:t xml:space="preserve">System Event audit logs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D">
            <w:pPr>
              <w:spacing w:line="240" w:lineRule="auto"/>
              <w:rPr/>
            </w:pPr>
            <w:r w:rsidDel="00000000" w:rsidR="00000000" w:rsidRPr="00000000">
              <w:rPr>
                <w:rtl w:val="0"/>
              </w:rPr>
              <w:t xml:space="preserve">Use System Event audit logs to view log entries for Google Cloud administrative actions that modify the configuration of resources. </w:t>
            </w:r>
            <w:r w:rsidDel="00000000" w:rsidR="00000000" w:rsidRPr="00000000">
              <w:rPr>
                <w:highlight w:val="yellow"/>
                <w:rtl w:val="0"/>
              </w:rPr>
              <w:t xml:space="preserve">These logs should be written to the GCP Cloud storage bucket. @TODO Validate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E">
            <w:pPr>
              <w:widowControl w:val="0"/>
              <w:spacing w:line="240" w:lineRule="auto"/>
              <w:rPr>
                <w:b w:val="1"/>
                <w:color w:val="666666"/>
              </w:rPr>
            </w:pPr>
            <w:r w:rsidDel="00000000" w:rsidR="00000000" w:rsidRPr="00000000">
              <w:rPr>
                <w:b w:val="1"/>
                <w:color w:val="666666"/>
                <w:rtl w:val="0"/>
              </w:rPr>
              <w:t xml:space="preserve">Policy Denied audit logs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F">
            <w:pPr>
              <w:spacing w:line="240" w:lineRule="auto"/>
              <w:rPr/>
            </w:pPr>
            <w:r w:rsidDel="00000000" w:rsidR="00000000" w:rsidRPr="00000000">
              <w:rPr>
                <w:rtl w:val="0"/>
              </w:rPr>
              <w:t xml:space="preserve">Use Policy Denied audit logs to view log entries </w:t>
            </w:r>
            <w:r w:rsidDel="00000000" w:rsidR="00000000" w:rsidRPr="00000000">
              <w:rPr>
                <w:highlight w:val="white"/>
                <w:rtl w:val="0"/>
              </w:rPr>
              <w:t xml:space="preserve">when a Google Cloud service denies access to a user or </w:t>
            </w:r>
            <w:hyperlink r:id="rId129">
              <w:r w:rsidDel="00000000" w:rsidR="00000000" w:rsidRPr="00000000">
                <w:rPr>
                  <w:color w:val="006fcf"/>
                  <w:highlight w:val="white"/>
                  <w:u w:val="single"/>
                  <w:rtl w:val="0"/>
                </w:rPr>
                <w:t xml:space="preserve">service account</w:t>
              </w:r>
            </w:hyperlink>
            <w:r w:rsidDel="00000000" w:rsidR="00000000" w:rsidRPr="00000000">
              <w:rPr>
                <w:highlight w:val="white"/>
                <w:rtl w:val="0"/>
              </w:rPr>
              <w:t xml:space="preserve"> because of a security policy violation. </w:t>
            </w:r>
            <w:r w:rsidDel="00000000" w:rsidR="00000000" w:rsidRPr="00000000">
              <w:rPr>
                <w:rtl w:val="0"/>
              </w:rPr>
              <w:t xml:space="preserve">  </w:t>
            </w:r>
            <w:r w:rsidDel="00000000" w:rsidR="00000000" w:rsidRPr="00000000">
              <w:rPr>
                <w:highlight w:val="yellow"/>
                <w:rtl w:val="0"/>
              </w:rPr>
              <w:t xml:space="preserve">These logs should be written to the GCP Cloud storage bucket. @TODO Validate</w:t>
            </w:r>
            <w:r w:rsidDel="00000000" w:rsidR="00000000" w:rsidRPr="00000000">
              <w:rPr>
                <w:rtl w:val="0"/>
              </w:rPr>
            </w:r>
          </w:p>
          <w:p w:rsidR="00000000" w:rsidDel="00000000" w:rsidP="00000000" w:rsidRDefault="00000000" w:rsidRPr="00000000" w14:paraId="00000A60">
            <w:pPr>
              <w:spacing w:line="240" w:lineRule="auto"/>
              <w:rPr/>
            </w:pPr>
            <w:r w:rsidDel="00000000" w:rsidR="00000000" w:rsidRPr="00000000">
              <w:rPr>
                <w:rtl w:val="0"/>
              </w:rPr>
            </w:r>
          </w:p>
        </w:tc>
      </w:tr>
    </w:tbl>
    <w:p w:rsidR="00000000" w:rsidDel="00000000" w:rsidP="00000000" w:rsidRDefault="00000000" w:rsidRPr="00000000" w14:paraId="00000A61">
      <w:pPr>
        <w:ind w:left="0" w:firstLine="0"/>
        <w:rPr>
          <w:color w:val="666666"/>
        </w:rPr>
      </w:pPr>
      <w:r w:rsidDel="00000000" w:rsidR="00000000" w:rsidRPr="00000000">
        <w:rPr>
          <w:rtl w:val="0"/>
        </w:rPr>
      </w:r>
    </w:p>
    <w:p w:rsidR="00000000" w:rsidDel="00000000" w:rsidP="00000000" w:rsidRDefault="00000000" w:rsidRPr="00000000" w14:paraId="00000A62">
      <w:pPr>
        <w:pStyle w:val="Heading4"/>
        <w:rPr/>
      </w:pPr>
      <w:bookmarkStart w:colFirst="0" w:colLast="0" w:name="_i0e8a1bug32f" w:id="107"/>
      <w:bookmarkEnd w:id="107"/>
      <w:r w:rsidDel="00000000" w:rsidR="00000000" w:rsidRPr="00000000">
        <w:rPr>
          <w:rtl w:val="0"/>
        </w:rPr>
        <w:t xml:space="preserve">5.4.3.2 Access Transparency logs</w:t>
      </w:r>
    </w:p>
    <w:p w:rsidR="00000000" w:rsidDel="00000000" w:rsidP="00000000" w:rsidRDefault="00000000" w:rsidRPr="00000000" w14:paraId="00000A6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tl w:val="0"/>
        </w:rPr>
        <w:t xml:space="preserve">Security, transparency, and data protection are at the core of how Google designs and builds its products. All customers of Google Cloud own their data and have complete control on how it is used. </w:t>
      </w:r>
      <w:hyperlink r:id="rId130">
        <w:r w:rsidDel="00000000" w:rsidR="00000000" w:rsidRPr="00000000">
          <w:rPr>
            <w:color w:val="006fcf"/>
            <w:u w:val="single"/>
            <w:rtl w:val="0"/>
          </w:rPr>
          <w:t xml:space="preserve">Google Cloud Trust Principles</w:t>
        </w:r>
      </w:hyperlink>
      <w:r w:rsidDel="00000000" w:rsidR="00000000" w:rsidRPr="00000000">
        <w:rPr>
          <w:rtl w:val="0"/>
        </w:rPr>
        <w:t xml:space="preserve"> summarize Google's commitment to protecting the privacy of customer content that is stored in Google Cloud.</w:t>
      </w:r>
    </w:p>
    <w:p w:rsidR="00000000" w:rsidDel="00000000" w:rsidP="00000000" w:rsidRDefault="00000000" w:rsidRPr="00000000" w14:paraId="00000A6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tl w:val="0"/>
        </w:rPr>
        <w:t xml:space="preserve">Access Transparency is a part of Google's long-term commitment to transparency and user trust. Access Transparency logs record the actions that Google personnel take when accessing customer content.</w:t>
      </w:r>
    </w:p>
    <w:p w:rsidR="00000000" w:rsidDel="00000000" w:rsidP="00000000" w:rsidRDefault="00000000" w:rsidRPr="00000000" w14:paraId="00000A6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tl w:val="0"/>
        </w:rPr>
        <w:t xml:space="preserve">Access Transparency logs give you different information than </w:t>
      </w:r>
      <w:hyperlink r:id="rId131">
        <w:r w:rsidDel="00000000" w:rsidR="00000000" w:rsidRPr="00000000">
          <w:rPr>
            <w:color w:val="006fcf"/>
            <w:u w:val="single"/>
            <w:rtl w:val="0"/>
          </w:rPr>
          <w:t xml:space="preserve">Cloud Audit Logs</w:t>
        </w:r>
      </w:hyperlink>
      <w:r w:rsidDel="00000000" w:rsidR="00000000" w:rsidRPr="00000000">
        <w:rPr>
          <w:rtl w:val="0"/>
        </w:rPr>
        <w:t xml:space="preserve">. Cloud Audit Logs record the actions that members of your Google Cloud organization have taken in your Google Cloud resources, whereas Access Transparency logs record the actions taken by Google personnel.</w:t>
      </w:r>
    </w:p>
    <w:p w:rsidR="00000000" w:rsidDel="00000000" w:rsidP="00000000" w:rsidRDefault="00000000" w:rsidRPr="00000000" w14:paraId="00000A6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highlight w:val="white"/>
        </w:rPr>
      </w:pPr>
      <w:r w:rsidDel="00000000" w:rsidR="00000000" w:rsidRPr="00000000">
        <w:rPr>
          <w:highlight w:val="white"/>
          <w:rtl w:val="0"/>
        </w:rPr>
        <w:t xml:space="preserve">Google personnel are strictly restricted in what is visible to them. All access to customer content requires a valid justification.</w:t>
      </w:r>
      <w:r w:rsidDel="00000000" w:rsidR="00000000" w:rsidRPr="00000000">
        <w:rPr>
          <w:rFonts w:ascii="Roboto" w:cs="Roboto" w:eastAsia="Roboto" w:hAnsi="Roboto"/>
          <w:color w:val="202124"/>
          <w:sz w:val="24"/>
          <w:szCs w:val="24"/>
          <w:highlight w:val="white"/>
          <w:rtl w:val="0"/>
        </w:rPr>
        <w:t xml:space="preserve"> </w:t>
      </w:r>
      <w:r w:rsidDel="00000000" w:rsidR="00000000" w:rsidRPr="00000000">
        <w:rPr>
          <w:highlight w:val="white"/>
          <w:rtl w:val="0"/>
        </w:rPr>
        <w:t xml:space="preserve">Access Transparency log entries include details such as the affected resource and action, the time of the action, the reason for the action, and information about the accessor. </w:t>
      </w:r>
    </w:p>
    <w:p w:rsidR="00000000" w:rsidDel="00000000" w:rsidP="00000000" w:rsidRDefault="00000000" w:rsidRPr="00000000" w14:paraId="00000A6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highlight w:val="white"/>
        </w:rPr>
      </w:pPr>
      <w:r w:rsidDel="00000000" w:rsidR="00000000" w:rsidRPr="00000000">
        <w:rPr>
          <w:highlight w:val="white"/>
          <w:rtl w:val="0"/>
        </w:rPr>
        <w:t xml:space="preserve">You might need Access Transparency logs for the following reasons:</w:t>
      </w:r>
    </w:p>
    <w:p w:rsidR="00000000" w:rsidDel="00000000" w:rsidP="00000000" w:rsidRDefault="00000000" w:rsidRPr="00000000" w14:paraId="00000A68">
      <w:pPr>
        <w:numPr>
          <w:ilvl w:val="0"/>
          <w:numId w:val="5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rFonts w:ascii="Google Sans" w:cs="Google Sans" w:eastAsia="Google Sans" w:hAnsi="Google Sans"/>
          <w:color w:val="757575"/>
          <w:sz w:val="22"/>
          <w:szCs w:val="22"/>
          <w:highlight w:val="white"/>
        </w:rPr>
      </w:pPr>
      <w:r w:rsidDel="00000000" w:rsidR="00000000" w:rsidRPr="00000000">
        <w:rPr>
          <w:highlight w:val="white"/>
          <w:rtl w:val="0"/>
        </w:rPr>
        <w:t xml:space="preserve">Verifying that Google personnel are accessing your content only for valid business reasons, such as fixing an outage or attending to your support requests.</w:t>
      </w:r>
    </w:p>
    <w:p w:rsidR="00000000" w:rsidDel="00000000" w:rsidP="00000000" w:rsidRDefault="00000000" w:rsidRPr="00000000" w14:paraId="00000A69">
      <w:pPr>
        <w:numPr>
          <w:ilvl w:val="0"/>
          <w:numId w:val="5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Google Sans" w:cs="Google Sans" w:eastAsia="Google Sans" w:hAnsi="Google Sans"/>
          <w:color w:val="757575"/>
          <w:sz w:val="22"/>
          <w:szCs w:val="22"/>
          <w:highlight w:val="white"/>
        </w:rPr>
      </w:pPr>
      <w:r w:rsidDel="00000000" w:rsidR="00000000" w:rsidRPr="00000000">
        <w:rPr>
          <w:highlight w:val="white"/>
          <w:rtl w:val="0"/>
        </w:rPr>
        <w:t xml:space="preserve">Verifying that Google personnel haven't made an error while carrying out your instructions.</w:t>
      </w:r>
    </w:p>
    <w:p w:rsidR="00000000" w:rsidDel="00000000" w:rsidP="00000000" w:rsidRDefault="00000000" w:rsidRPr="00000000" w14:paraId="00000A6A">
      <w:pPr>
        <w:numPr>
          <w:ilvl w:val="0"/>
          <w:numId w:val="5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Google Sans" w:cs="Google Sans" w:eastAsia="Google Sans" w:hAnsi="Google Sans"/>
          <w:color w:val="757575"/>
          <w:sz w:val="22"/>
          <w:szCs w:val="22"/>
          <w:highlight w:val="white"/>
        </w:rPr>
      </w:pPr>
      <w:r w:rsidDel="00000000" w:rsidR="00000000" w:rsidRPr="00000000">
        <w:rPr>
          <w:highlight w:val="white"/>
          <w:rtl w:val="0"/>
        </w:rPr>
        <w:t xml:space="preserve">Verifying and tracking compliance with legal or regulatory obligations.</w:t>
      </w:r>
    </w:p>
    <w:p w:rsidR="00000000" w:rsidDel="00000000" w:rsidP="00000000" w:rsidRDefault="00000000" w:rsidRPr="00000000" w14:paraId="00000A6B">
      <w:pPr>
        <w:numPr>
          <w:ilvl w:val="0"/>
          <w:numId w:val="59"/>
        </w:numPr>
        <w:pBdr>
          <w:top w:color="auto" w:space="0" w:sz="0" w:val="none"/>
          <w:left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rFonts w:ascii="Google Sans" w:cs="Google Sans" w:eastAsia="Google Sans" w:hAnsi="Google Sans"/>
          <w:color w:val="757575"/>
          <w:sz w:val="22"/>
          <w:szCs w:val="22"/>
          <w:highlight w:val="white"/>
        </w:rPr>
      </w:pPr>
      <w:r w:rsidDel="00000000" w:rsidR="00000000" w:rsidRPr="00000000">
        <w:rPr>
          <w:highlight w:val="white"/>
          <w:rtl w:val="0"/>
        </w:rPr>
        <w:t xml:space="preserve">Collecting and analyzing tracked access events through an automated security information and event management (SIEM) tool.</w:t>
      </w:r>
    </w:p>
    <w:p w:rsidR="00000000" w:rsidDel="00000000" w:rsidP="00000000" w:rsidRDefault="00000000" w:rsidRPr="00000000" w14:paraId="00000A6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highlight w:val="white"/>
        </w:rPr>
      </w:pPr>
      <w:r w:rsidDel="00000000" w:rsidR="00000000" w:rsidRPr="00000000">
        <w:rPr>
          <w:highlight w:val="white"/>
          <w:rtl w:val="0"/>
        </w:rPr>
        <w:t xml:space="preserve">For more information, including how to enable Access Transparency logs, see </w:t>
      </w:r>
      <w:hyperlink r:id="rId132">
        <w:r w:rsidDel="00000000" w:rsidR="00000000" w:rsidRPr="00000000">
          <w:rPr>
            <w:color w:val="4285f4"/>
            <w:highlight w:val="white"/>
            <w:u w:val="single"/>
            <w:rtl w:val="0"/>
          </w:rPr>
          <w:t xml:space="preserve">Access Transparency</w:t>
        </w:r>
      </w:hyperlink>
      <w:r w:rsidDel="00000000" w:rsidR="00000000" w:rsidRPr="00000000">
        <w:rPr>
          <w:highlight w:val="white"/>
          <w:rtl w:val="0"/>
        </w:rPr>
        <w:t xml:space="preserve">.</w:t>
      </w:r>
    </w:p>
    <w:p w:rsidR="00000000" w:rsidDel="00000000" w:rsidP="00000000" w:rsidRDefault="00000000" w:rsidRPr="00000000" w14:paraId="00000A6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highlight w:val="white"/>
        </w:rPr>
      </w:pPr>
      <w:r w:rsidDel="00000000" w:rsidR="00000000" w:rsidRPr="00000000">
        <w:rPr>
          <w:highlight w:val="white"/>
          <w:rtl w:val="0"/>
        </w:rPr>
        <w:t xml:space="preserve">Google recommends enabling Access Transparency logs. </w:t>
      </w:r>
    </w:p>
    <w:p w:rsidR="00000000" w:rsidDel="00000000" w:rsidP="00000000" w:rsidRDefault="00000000" w:rsidRPr="00000000" w14:paraId="00000A6E">
      <w:pPr>
        <w:pStyle w:val="Heading3"/>
        <w:rPr/>
      </w:pPr>
      <w:bookmarkStart w:colFirst="0" w:colLast="0" w:name="_6tpowilx3gq1" w:id="108"/>
      <w:bookmarkEnd w:id="108"/>
      <w:r w:rsidDel="00000000" w:rsidR="00000000" w:rsidRPr="00000000">
        <w:rPr>
          <w:rtl w:val="0"/>
        </w:rPr>
        <w:t xml:space="preserve">5.4.4 Multi-cloud and hybrid-cloud logging</w:t>
      </w:r>
    </w:p>
    <w:p w:rsidR="00000000" w:rsidDel="00000000" w:rsidP="00000000" w:rsidRDefault="00000000" w:rsidRPr="00000000" w14:paraId="00000A6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tl w:val="0"/>
        </w:rPr>
        <w:t xml:space="preserve">Cloud Logging can ingest logs arriving from other cloud services providers, including Microsoft Azure and Amazon Web Services (AWS). These logs are called "multi-cloud" logs.</w:t>
      </w:r>
    </w:p>
    <w:p w:rsidR="00000000" w:rsidDel="00000000" w:rsidP="00000000" w:rsidRDefault="00000000" w:rsidRPr="00000000" w14:paraId="00000A7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tl w:val="0"/>
        </w:rPr>
        <w:t xml:space="preserve">Cloud Logging also suppo rts logs from your on-premises infrastructure and apps. If extending Cloud Logging to include your on-premises resources, the logs that are received by Cloud Logging are known as "hybrid-cloud" logs.</w:t>
      </w:r>
    </w:p>
    <w:p w:rsidR="00000000" w:rsidDel="00000000" w:rsidP="00000000" w:rsidRDefault="00000000" w:rsidRPr="00000000" w14:paraId="00000A7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tl w:val="0"/>
        </w:rPr>
        <w:t xml:space="preserve">For details on how to ingest logs from your on-premises or other cloud sources, see </w:t>
      </w:r>
      <w:hyperlink r:id="rId133">
        <w:r w:rsidDel="00000000" w:rsidR="00000000" w:rsidRPr="00000000">
          <w:rPr>
            <w:color w:val="006fcf"/>
            <w:u w:val="single"/>
            <w:rtl w:val="0"/>
          </w:rPr>
          <w:t xml:space="preserve">Logging on-premises resources</w:t>
        </w:r>
      </w:hyperlink>
      <w:r w:rsidDel="00000000" w:rsidR="00000000" w:rsidRPr="00000000">
        <w:rPr>
          <w:rtl w:val="0"/>
        </w:rPr>
        <w:t xml:space="preserve">.</w:t>
      </w:r>
    </w:p>
    <w:p w:rsidR="00000000" w:rsidDel="00000000" w:rsidP="00000000" w:rsidRDefault="00000000" w:rsidRPr="00000000" w14:paraId="00000A72">
      <w:pPr>
        <w:pStyle w:val="Heading2"/>
        <w:rPr/>
      </w:pPr>
      <w:bookmarkStart w:colFirst="0" w:colLast="0" w:name="_kcgj8nl2g5ou" w:id="109"/>
      <w:bookmarkEnd w:id="109"/>
      <w:r w:rsidDel="00000000" w:rsidR="00000000" w:rsidRPr="00000000">
        <w:rPr>
          <w:rtl w:val="0"/>
        </w:rPr>
        <w:t xml:space="preserve">5.5 Using and managing Logs</w:t>
      </w:r>
      <w:r w:rsidDel="00000000" w:rsidR="00000000" w:rsidRPr="00000000">
        <w:rPr>
          <w:rtl w:val="0"/>
        </w:rPr>
      </w:r>
    </w:p>
    <w:p w:rsidR="00000000" w:rsidDel="00000000" w:rsidP="00000000" w:rsidRDefault="00000000" w:rsidRPr="00000000" w14:paraId="00000A7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highlight w:val="white"/>
        </w:rPr>
      </w:pPr>
      <w:r w:rsidDel="00000000" w:rsidR="00000000" w:rsidRPr="00000000">
        <w:rPr>
          <w:highlight w:val="white"/>
          <w:rtl w:val="0"/>
        </w:rPr>
        <w:t xml:space="preserve">The following sections provide basic information about using and managing logs in Cloud Logging.</w:t>
      </w:r>
    </w:p>
    <w:p w:rsidR="00000000" w:rsidDel="00000000" w:rsidP="00000000" w:rsidRDefault="00000000" w:rsidRPr="00000000" w14:paraId="00000A74">
      <w:pPr>
        <w:pStyle w:val="Heading3"/>
        <w:rPr/>
      </w:pPr>
      <w:bookmarkStart w:colFirst="0" w:colLast="0" w:name="_fl58rsrzracr" w:id="110"/>
      <w:bookmarkEnd w:id="110"/>
      <w:r w:rsidDel="00000000" w:rsidR="00000000" w:rsidRPr="00000000">
        <w:rPr>
          <w:rtl w:val="0"/>
        </w:rPr>
      </w:r>
    </w:p>
    <w:p w:rsidR="00000000" w:rsidDel="00000000" w:rsidP="00000000" w:rsidRDefault="00000000" w:rsidRPr="00000000" w14:paraId="00000A75">
      <w:pPr>
        <w:pStyle w:val="Heading3"/>
        <w:rPr/>
      </w:pPr>
      <w:bookmarkStart w:colFirst="0" w:colLast="0" w:name="_59r0k71dzbwp" w:id="111"/>
      <w:bookmarkEnd w:id="111"/>
      <w:r w:rsidDel="00000000" w:rsidR="00000000" w:rsidRPr="00000000">
        <w:rPr>
          <w:rtl w:val="0"/>
        </w:rPr>
        <w:t xml:space="preserve">5.5.1 Log entry structure</w:t>
      </w:r>
    </w:p>
    <w:p w:rsidR="00000000" w:rsidDel="00000000" w:rsidP="00000000" w:rsidRDefault="00000000" w:rsidRPr="00000000" w14:paraId="00000A7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tl w:val="0"/>
        </w:rPr>
        <w:t xml:space="preserve">Every log entry is characterized by the following information:</w:t>
      </w:r>
    </w:p>
    <w:p w:rsidR="00000000" w:rsidDel="00000000" w:rsidP="00000000" w:rsidRDefault="00000000" w:rsidRPr="00000000" w14:paraId="00000A77">
      <w:pPr>
        <w:numPr>
          <w:ilvl w:val="0"/>
          <w:numId w:val="69"/>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color w:val="757575"/>
          <w:sz w:val="22"/>
          <w:szCs w:val="22"/>
        </w:rPr>
      </w:pPr>
      <w:r w:rsidDel="00000000" w:rsidR="00000000" w:rsidRPr="00000000">
        <w:rPr>
          <w:rtl w:val="0"/>
        </w:rPr>
        <w:t xml:space="preserve">A log name. This includes the identifier of the Cloud project, folder, or organization that contains the log entry and the identifier of the log type, </w:t>
      </w:r>
      <w:r w:rsidDel="00000000" w:rsidR="00000000" w:rsidRPr="00000000">
        <w:rPr>
          <w:b w:val="1"/>
          <w:rtl w:val="0"/>
        </w:rPr>
        <w:t xml:space="preserve">LOG_ID</w:t>
      </w:r>
      <w:r w:rsidDel="00000000" w:rsidR="00000000" w:rsidRPr="00000000">
        <w:rPr>
          <w:rtl w:val="0"/>
        </w:rPr>
        <w:t xml:space="preserve">.</w:t>
      </w:r>
    </w:p>
    <w:p w:rsidR="00000000" w:rsidDel="00000000" w:rsidP="00000000" w:rsidRDefault="00000000" w:rsidRPr="00000000" w14:paraId="00000A78">
      <w:pPr>
        <w:numPr>
          <w:ilvl w:val="0"/>
          <w:numId w:val="6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Google Sans" w:cs="Google Sans" w:eastAsia="Google Sans" w:hAnsi="Google Sans"/>
          <w:color w:val="757575"/>
          <w:sz w:val="22"/>
          <w:szCs w:val="22"/>
        </w:rPr>
      </w:pPr>
      <w:r w:rsidDel="00000000" w:rsidR="00000000" w:rsidRPr="00000000">
        <w:rPr>
          <w:rtl w:val="0"/>
        </w:rPr>
        <w:t xml:space="preserve">The resource from which the log entry originated. This consists of a resource type from the </w:t>
      </w:r>
      <w:hyperlink r:id="rId134">
        <w:r w:rsidDel="00000000" w:rsidR="00000000" w:rsidRPr="00000000">
          <w:rPr>
            <w:color w:val="4285f4"/>
            <w:u w:val="single"/>
            <w:rtl w:val="0"/>
          </w:rPr>
          <w:t xml:space="preserve">Monitored resource list</w:t>
        </w:r>
      </w:hyperlink>
      <w:r w:rsidDel="00000000" w:rsidR="00000000" w:rsidRPr="00000000">
        <w:rPr>
          <w:rtl w:val="0"/>
        </w:rPr>
        <w:t xml:space="preserve"> and corresponding label values that identify a specific instance.</w:t>
      </w:r>
    </w:p>
    <w:p w:rsidR="00000000" w:rsidDel="00000000" w:rsidP="00000000" w:rsidRDefault="00000000" w:rsidRPr="00000000" w14:paraId="00000A79">
      <w:pPr>
        <w:numPr>
          <w:ilvl w:val="0"/>
          <w:numId w:val="6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Google Sans" w:cs="Google Sans" w:eastAsia="Google Sans" w:hAnsi="Google Sans"/>
          <w:color w:val="757575"/>
          <w:sz w:val="22"/>
          <w:szCs w:val="22"/>
        </w:rPr>
      </w:pPr>
      <w:r w:rsidDel="00000000" w:rsidR="00000000" w:rsidRPr="00000000">
        <w:rPr>
          <w:rtl w:val="0"/>
        </w:rPr>
        <w:t xml:space="preserve">A timestamp.</w:t>
      </w:r>
    </w:p>
    <w:p w:rsidR="00000000" w:rsidDel="00000000" w:rsidP="00000000" w:rsidRDefault="00000000" w:rsidRPr="00000000" w14:paraId="00000A7A">
      <w:pPr>
        <w:numPr>
          <w:ilvl w:val="0"/>
          <w:numId w:val="69"/>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rFonts w:ascii="Google Sans" w:cs="Google Sans" w:eastAsia="Google Sans" w:hAnsi="Google Sans"/>
          <w:color w:val="757575"/>
          <w:sz w:val="22"/>
          <w:szCs w:val="22"/>
        </w:rPr>
      </w:pPr>
      <w:r w:rsidDel="00000000" w:rsidR="00000000" w:rsidRPr="00000000">
        <w:rPr>
          <w:rtl w:val="0"/>
        </w:rPr>
        <w:t xml:space="preserve">A payload, which can be represented as one of textPayload, jsonPayload, or (for some Google Cloud services) protoPayload.</w:t>
      </w:r>
    </w:p>
    <w:p w:rsidR="00000000" w:rsidDel="00000000" w:rsidP="00000000" w:rsidRDefault="00000000" w:rsidRPr="00000000" w14:paraId="00000A7B">
      <w:pPr>
        <w:pStyle w:val="Heading3"/>
        <w:rPr/>
      </w:pPr>
      <w:bookmarkStart w:colFirst="0" w:colLast="0" w:name="_g5o0pr8nn4rx" w:id="112"/>
      <w:bookmarkEnd w:id="112"/>
      <w:r w:rsidDel="00000000" w:rsidR="00000000" w:rsidRPr="00000000">
        <w:rPr>
          <w:rtl w:val="0"/>
        </w:rPr>
      </w:r>
    </w:p>
    <w:p w:rsidR="00000000" w:rsidDel="00000000" w:rsidP="00000000" w:rsidRDefault="00000000" w:rsidRPr="00000000" w14:paraId="00000A7C">
      <w:pPr>
        <w:pStyle w:val="Heading3"/>
        <w:rPr/>
      </w:pPr>
      <w:bookmarkStart w:colFirst="0" w:colLast="0" w:name="_l8ewvu2lppdn" w:id="113"/>
      <w:bookmarkEnd w:id="113"/>
      <w:r w:rsidDel="00000000" w:rsidR="00000000" w:rsidRPr="00000000">
        <w:rPr>
          <w:rtl w:val="0"/>
        </w:rPr>
        <w:t xml:space="preserve">5.5.2 Viewing logs</w:t>
      </w:r>
    </w:p>
    <w:p w:rsidR="00000000" w:rsidDel="00000000" w:rsidP="00000000" w:rsidRDefault="00000000" w:rsidRPr="00000000" w14:paraId="00000A7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tl w:val="0"/>
        </w:rPr>
        <w:t xml:space="preserve">There are several ways to view your log entries:</w:t>
      </w:r>
    </w:p>
    <w:p w:rsidR="00000000" w:rsidDel="00000000" w:rsidP="00000000" w:rsidRDefault="00000000" w:rsidRPr="00000000" w14:paraId="00000A7E">
      <w:pPr>
        <w:numPr>
          <w:ilvl w:val="0"/>
          <w:numId w:val="29"/>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rFonts w:ascii="Google Sans" w:cs="Google Sans" w:eastAsia="Google Sans" w:hAnsi="Google Sans"/>
          <w:color w:val="757575"/>
          <w:sz w:val="22"/>
          <w:szCs w:val="22"/>
        </w:rPr>
      </w:pPr>
      <w:r w:rsidDel="00000000" w:rsidR="00000000" w:rsidRPr="00000000">
        <w:rPr>
          <w:rtl w:val="0"/>
        </w:rPr>
        <w:t xml:space="preserve">To read log entries using the Google Cloud Console, see </w:t>
      </w:r>
      <w:hyperlink r:id="rId135">
        <w:r w:rsidDel="00000000" w:rsidR="00000000" w:rsidRPr="00000000">
          <w:rPr>
            <w:color w:val="4285f4"/>
            <w:u w:val="single"/>
            <w:rtl w:val="0"/>
          </w:rPr>
          <w:t xml:space="preserve">Using the Logs Explorer</w:t>
        </w:r>
      </w:hyperlink>
      <w:r w:rsidDel="00000000" w:rsidR="00000000" w:rsidRPr="00000000">
        <w:rPr>
          <w:rtl w:val="0"/>
        </w:rPr>
        <w:t xml:space="preserve">.</w:t>
      </w:r>
    </w:p>
    <w:p w:rsidR="00000000" w:rsidDel="00000000" w:rsidP="00000000" w:rsidRDefault="00000000" w:rsidRPr="00000000" w14:paraId="00000A7F">
      <w:pPr>
        <w:numPr>
          <w:ilvl w:val="0"/>
          <w:numId w:val="2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Google Sans" w:cs="Google Sans" w:eastAsia="Google Sans" w:hAnsi="Google Sans"/>
          <w:color w:val="757575"/>
          <w:sz w:val="22"/>
          <w:szCs w:val="22"/>
        </w:rPr>
      </w:pPr>
      <w:r w:rsidDel="00000000" w:rsidR="00000000" w:rsidRPr="00000000">
        <w:rPr>
          <w:rtl w:val="0"/>
        </w:rPr>
        <w:t xml:space="preserve">To read log entries through the Logging API, see the </w:t>
      </w:r>
      <w:hyperlink r:id="rId136">
        <w:r w:rsidDel="00000000" w:rsidR="00000000" w:rsidRPr="00000000">
          <w:rPr>
            <w:color w:val="006fcf"/>
            <w:u w:val="single"/>
            <w:rtl w:val="0"/>
          </w:rPr>
          <w:t xml:space="preserve">entries.list</w:t>
        </w:r>
      </w:hyperlink>
      <w:r w:rsidDel="00000000" w:rsidR="00000000" w:rsidRPr="00000000">
        <w:rPr>
          <w:rtl w:val="0"/>
        </w:rPr>
        <w:t xml:space="preserve"> method.</w:t>
      </w:r>
    </w:p>
    <w:p w:rsidR="00000000" w:rsidDel="00000000" w:rsidP="00000000" w:rsidRDefault="00000000" w:rsidRPr="00000000" w14:paraId="00000A80">
      <w:pPr>
        <w:numPr>
          <w:ilvl w:val="0"/>
          <w:numId w:val="29"/>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rFonts w:ascii="Google Sans" w:cs="Google Sans" w:eastAsia="Google Sans" w:hAnsi="Google Sans"/>
          <w:color w:val="757575"/>
          <w:sz w:val="22"/>
          <w:szCs w:val="22"/>
        </w:rPr>
      </w:pPr>
      <w:r w:rsidDel="00000000" w:rsidR="00000000" w:rsidRPr="00000000">
        <w:rPr>
          <w:rtl w:val="0"/>
        </w:rPr>
        <w:t xml:space="preserve">To read log entries using the gcloud command-line tool, see </w:t>
      </w:r>
      <w:hyperlink r:id="rId137">
        <w:r w:rsidDel="00000000" w:rsidR="00000000" w:rsidRPr="00000000">
          <w:rPr>
            <w:color w:val="4285f4"/>
            <w:u w:val="single"/>
            <w:rtl w:val="0"/>
          </w:rPr>
          <w:t xml:space="preserve">Reading log entries</w:t>
        </w:r>
      </w:hyperlink>
      <w:r w:rsidDel="00000000" w:rsidR="00000000" w:rsidRPr="00000000">
        <w:rPr>
          <w:rtl w:val="0"/>
        </w:rPr>
        <w:t xml:space="preserve">.</w:t>
      </w:r>
    </w:p>
    <w:p w:rsidR="00000000" w:rsidDel="00000000" w:rsidP="00000000" w:rsidRDefault="00000000" w:rsidRPr="00000000" w14:paraId="00000A81">
      <w:pPr>
        <w:pStyle w:val="Heading3"/>
        <w:rPr/>
      </w:pPr>
      <w:bookmarkStart w:colFirst="0" w:colLast="0" w:name="_484ife414q48" w:id="114"/>
      <w:bookmarkEnd w:id="114"/>
      <w:r w:rsidDel="00000000" w:rsidR="00000000" w:rsidRPr="00000000">
        <w:rPr>
          <w:rtl w:val="0"/>
        </w:rPr>
      </w:r>
    </w:p>
    <w:p w:rsidR="00000000" w:rsidDel="00000000" w:rsidP="00000000" w:rsidRDefault="00000000" w:rsidRPr="00000000" w14:paraId="00000A82">
      <w:pPr>
        <w:pStyle w:val="Heading3"/>
        <w:rPr/>
      </w:pPr>
      <w:bookmarkStart w:colFirst="0" w:colLast="0" w:name="_p97n9r9ytl2m" w:id="115"/>
      <w:bookmarkEnd w:id="115"/>
      <w:r w:rsidDel="00000000" w:rsidR="00000000" w:rsidRPr="00000000">
        <w:rPr>
          <w:rtl w:val="0"/>
        </w:rPr>
        <w:t xml:space="preserve">5.5.3 Routing logs</w:t>
      </w:r>
      <w:r w:rsidDel="00000000" w:rsidR="00000000" w:rsidRPr="00000000">
        <w:rPr>
          <w:rtl w:val="0"/>
        </w:rPr>
      </w:r>
    </w:p>
    <w:p w:rsidR="00000000" w:rsidDel="00000000" w:rsidP="00000000" w:rsidRDefault="00000000" w:rsidRPr="00000000" w14:paraId="00000A83">
      <w:pPr>
        <w:rPr>
          <w:sz w:val="20"/>
          <w:szCs w:val="20"/>
        </w:rPr>
      </w:pPr>
      <w:r w:rsidDel="00000000" w:rsidR="00000000" w:rsidRPr="00000000">
        <w:rPr>
          <w:highlight w:val="white"/>
          <w:rtl w:val="0"/>
        </w:rPr>
        <w:t xml:space="preserve">You can control how your log entries are routed and stored. The Log Router checks each log entry against existing rules to determine which log entries to discard, which log entries to store in Cloud Logging, and which log entries to include in exports to other destinations.</w:t>
      </w:r>
      <w:r w:rsidDel="00000000" w:rsidR="00000000" w:rsidRPr="00000000">
        <w:rPr>
          <w:rtl w:val="0"/>
        </w:rPr>
      </w:r>
    </w:p>
    <w:p w:rsidR="00000000" w:rsidDel="00000000" w:rsidP="00000000" w:rsidRDefault="00000000" w:rsidRPr="00000000" w14:paraId="00000A84">
      <w:pPr>
        <w:rPr/>
      </w:pPr>
      <w:r w:rsidDel="00000000" w:rsidR="00000000" w:rsidRPr="00000000">
        <w:rPr>
          <w:rtl w:val="0"/>
        </w:rPr>
      </w:r>
    </w:p>
    <w:p w:rsidR="00000000" w:rsidDel="00000000" w:rsidP="00000000" w:rsidRDefault="00000000" w:rsidRPr="00000000" w14:paraId="00000A85">
      <w:pPr>
        <w:rPr/>
      </w:pPr>
      <w:r w:rsidDel="00000000" w:rsidR="00000000" w:rsidRPr="00000000">
        <w:rPr>
          <w:highlight w:val="white"/>
          <w:rtl w:val="0"/>
        </w:rPr>
        <w:t xml:space="preserve">At a high level, this is how Cloud Logging routes and stores log entries:</w:t>
      </w:r>
      <w:r w:rsidDel="00000000" w:rsidR="00000000" w:rsidRPr="00000000">
        <w:rPr>
          <w:rtl w:val="0"/>
        </w:rPr>
      </w:r>
    </w:p>
    <w:p w:rsidR="00000000" w:rsidDel="00000000" w:rsidP="00000000" w:rsidRDefault="00000000" w:rsidRPr="00000000" w14:paraId="00000A86">
      <w:pPr>
        <w:rPr/>
      </w:pPr>
      <w:r w:rsidDel="00000000" w:rsidR="00000000" w:rsidRPr="00000000">
        <w:rPr/>
        <w:drawing>
          <wp:inline distB="114300" distT="114300" distL="114300" distR="114300">
            <wp:extent cx="5943600" cy="7150100"/>
            <wp:effectExtent b="0" l="0" r="0" t="0"/>
            <wp:docPr id="22" name="image17.png"/>
            <a:graphic>
              <a:graphicData uri="http://schemas.openxmlformats.org/drawingml/2006/picture">
                <pic:pic>
                  <pic:nvPicPr>
                    <pic:cNvPr id="0" name="image17.png"/>
                    <pic:cNvPicPr preferRelativeResize="0"/>
                  </pic:nvPicPr>
                  <pic:blipFill>
                    <a:blip r:embed="rId138"/>
                    <a:srcRect b="0" l="0" r="0" t="0"/>
                    <a:stretch>
                      <a:fillRect/>
                    </a:stretch>
                  </pic:blipFill>
                  <pic:spPr>
                    <a:xfrm>
                      <a:off x="0" y="0"/>
                      <a:ext cx="59436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A87">
      <w:pPr>
        <w:rPr>
          <w:color w:val="666666"/>
        </w:rPr>
      </w:pPr>
      <w:r w:rsidDel="00000000" w:rsidR="00000000" w:rsidRPr="00000000">
        <w:rPr>
          <w:rtl w:val="0"/>
        </w:rPr>
      </w:r>
    </w:p>
    <w:p w:rsidR="00000000" w:rsidDel="00000000" w:rsidP="00000000" w:rsidRDefault="00000000" w:rsidRPr="00000000" w14:paraId="00000A88">
      <w:pPr>
        <w:pStyle w:val="Heading4"/>
        <w:rPr/>
      </w:pPr>
      <w:bookmarkStart w:colFirst="0" w:colLast="0" w:name="_ycrctmb3r23c" w:id="116"/>
      <w:bookmarkEnd w:id="116"/>
      <w:r w:rsidDel="00000000" w:rsidR="00000000" w:rsidRPr="00000000">
        <w:rPr>
          <w:rtl w:val="0"/>
        </w:rPr>
        <w:t xml:space="preserve">5.5.3.1 Log Router</w:t>
      </w:r>
    </w:p>
    <w:p w:rsidR="00000000" w:rsidDel="00000000" w:rsidP="00000000" w:rsidRDefault="00000000" w:rsidRPr="00000000" w14:paraId="00000A89">
      <w:pPr>
        <w:rPr>
          <w:highlight w:val="white"/>
        </w:rPr>
      </w:pPr>
      <w:r w:rsidDel="00000000" w:rsidR="00000000" w:rsidRPr="00000000">
        <w:rPr>
          <w:highlight w:val="white"/>
          <w:rtl w:val="0"/>
        </w:rPr>
        <w:t xml:space="preserve">Cloud Logging receives log entries through the </w:t>
      </w:r>
      <w:hyperlink r:id="rId139">
        <w:r w:rsidDel="00000000" w:rsidR="00000000" w:rsidRPr="00000000">
          <w:rPr>
            <w:color w:val="4285f4"/>
            <w:highlight w:val="white"/>
            <w:u w:val="single"/>
            <w:rtl w:val="0"/>
          </w:rPr>
          <w:t xml:space="preserve">Cloud Logging API</w:t>
        </w:r>
      </w:hyperlink>
      <w:r w:rsidDel="00000000" w:rsidR="00000000" w:rsidRPr="00000000">
        <w:rPr>
          <w:color w:val="4285f4"/>
          <w:highlight w:val="white"/>
          <w:rtl w:val="0"/>
        </w:rPr>
        <w:t xml:space="preserve"> </w:t>
      </w:r>
      <w:r w:rsidDel="00000000" w:rsidR="00000000" w:rsidRPr="00000000">
        <w:rPr>
          <w:highlight w:val="white"/>
          <w:rtl w:val="0"/>
        </w:rPr>
        <w:t xml:space="preserve">where they pass through the Log Router. The </w:t>
      </w:r>
      <w:hyperlink r:id="rId140">
        <w:r w:rsidDel="00000000" w:rsidR="00000000" w:rsidRPr="00000000">
          <w:rPr>
            <w:color w:val="4285f4"/>
            <w:highlight w:val="white"/>
            <w:u w:val="single"/>
            <w:rtl w:val="0"/>
          </w:rPr>
          <w:t xml:space="preserve">sinks</w:t>
        </w:r>
      </w:hyperlink>
      <w:r w:rsidDel="00000000" w:rsidR="00000000" w:rsidRPr="00000000">
        <w:rPr>
          <w:highlight w:val="white"/>
          <w:rtl w:val="0"/>
        </w:rPr>
        <w:t xml:space="preserve"> in the Log Router check each log entry against the existing </w:t>
      </w:r>
      <w:hyperlink r:id="rId141">
        <w:r w:rsidDel="00000000" w:rsidR="00000000" w:rsidRPr="00000000">
          <w:rPr>
            <w:color w:val="4285f4"/>
            <w:highlight w:val="white"/>
            <w:u w:val="single"/>
            <w:rtl w:val="0"/>
          </w:rPr>
          <w:t xml:space="preserve">inclusion filter</w:t>
        </w:r>
      </w:hyperlink>
      <w:r w:rsidDel="00000000" w:rsidR="00000000" w:rsidRPr="00000000">
        <w:rPr>
          <w:highlight w:val="white"/>
          <w:rtl w:val="0"/>
        </w:rPr>
        <w:t xml:space="preserve"> and </w:t>
      </w:r>
      <w:hyperlink r:id="rId142">
        <w:r w:rsidDel="00000000" w:rsidR="00000000" w:rsidRPr="00000000">
          <w:rPr>
            <w:color w:val="4285f4"/>
            <w:highlight w:val="white"/>
            <w:u w:val="single"/>
            <w:rtl w:val="0"/>
          </w:rPr>
          <w:t xml:space="preserve">exclusion filters</w:t>
        </w:r>
      </w:hyperlink>
      <w:r w:rsidDel="00000000" w:rsidR="00000000" w:rsidRPr="00000000">
        <w:rPr>
          <w:highlight w:val="white"/>
          <w:rtl w:val="0"/>
        </w:rPr>
        <w:t xml:space="preserve"> that determine which destinations, including Cloud Logging buckets, that the log entry should be sent to. You can use combinations of sinks to route logs to multiple destinations.</w:t>
      </w:r>
    </w:p>
    <w:p w:rsidR="00000000" w:rsidDel="00000000" w:rsidP="00000000" w:rsidRDefault="00000000" w:rsidRPr="00000000" w14:paraId="00000A8A">
      <w:pPr>
        <w:pStyle w:val="Heading4"/>
        <w:rPr/>
      </w:pPr>
      <w:bookmarkStart w:colFirst="0" w:colLast="0" w:name="_t79wyvb7ja3q" w:id="117"/>
      <w:bookmarkEnd w:id="117"/>
      <w:r w:rsidDel="00000000" w:rsidR="00000000" w:rsidRPr="00000000">
        <w:rPr>
          <w:rtl w:val="0"/>
        </w:rPr>
        <w:t xml:space="preserve">5.5.3.2 Sinks</w:t>
      </w:r>
    </w:p>
    <w:p w:rsidR="00000000" w:rsidDel="00000000" w:rsidP="00000000" w:rsidRDefault="00000000" w:rsidRPr="00000000" w14:paraId="00000A8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tl w:val="0"/>
        </w:rPr>
        <w:t xml:space="preserve">Using sinks, you can route some or all of your logs to </w:t>
      </w:r>
      <w:hyperlink r:id="rId143">
        <w:r w:rsidDel="00000000" w:rsidR="00000000" w:rsidRPr="00000000">
          <w:rPr>
            <w:color w:val="4285f4"/>
            <w:u w:val="single"/>
            <w:rtl w:val="0"/>
          </w:rPr>
          <w:t xml:space="preserve">supported destinations</w:t>
        </w:r>
      </w:hyperlink>
      <w:r w:rsidDel="00000000" w:rsidR="00000000" w:rsidRPr="00000000">
        <w:rPr>
          <w:rtl w:val="0"/>
        </w:rPr>
        <w:t xml:space="preserve">. Some of the reasons that you might want to control how your logs are routed include the following:</w:t>
      </w:r>
    </w:p>
    <w:p w:rsidR="00000000" w:rsidDel="00000000" w:rsidP="00000000" w:rsidRDefault="00000000" w:rsidRPr="00000000" w14:paraId="00000A8C">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rFonts w:ascii="Google Sans" w:cs="Google Sans" w:eastAsia="Google Sans" w:hAnsi="Google Sans"/>
          <w:color w:val="757575"/>
          <w:sz w:val="22"/>
          <w:szCs w:val="22"/>
        </w:rPr>
      </w:pPr>
      <w:r w:rsidDel="00000000" w:rsidR="00000000" w:rsidRPr="00000000">
        <w:rPr>
          <w:rtl w:val="0"/>
        </w:rPr>
        <w:t xml:space="preserve">To store logs that are unlikely to be read but that must be retained for compliance purposes.</w:t>
      </w:r>
    </w:p>
    <w:p w:rsidR="00000000" w:rsidDel="00000000" w:rsidP="00000000" w:rsidRDefault="00000000" w:rsidRPr="00000000" w14:paraId="00000A8D">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Google Sans" w:cs="Google Sans" w:eastAsia="Google Sans" w:hAnsi="Google Sans"/>
          <w:color w:val="757575"/>
          <w:sz w:val="22"/>
          <w:szCs w:val="22"/>
        </w:rPr>
      </w:pPr>
      <w:r w:rsidDel="00000000" w:rsidR="00000000" w:rsidRPr="00000000">
        <w:rPr>
          <w:rtl w:val="0"/>
        </w:rPr>
        <w:t xml:space="preserve">To organize your logs in buckets in a format that is useful to you.</w:t>
      </w:r>
    </w:p>
    <w:p w:rsidR="00000000" w:rsidDel="00000000" w:rsidP="00000000" w:rsidRDefault="00000000" w:rsidRPr="00000000" w14:paraId="00000A8E">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Google Sans" w:cs="Google Sans" w:eastAsia="Google Sans" w:hAnsi="Google Sans"/>
          <w:color w:val="757575"/>
          <w:sz w:val="22"/>
          <w:szCs w:val="22"/>
        </w:rPr>
      </w:pPr>
      <w:r w:rsidDel="00000000" w:rsidR="00000000" w:rsidRPr="00000000">
        <w:rPr>
          <w:rtl w:val="0"/>
        </w:rPr>
        <w:t xml:space="preserve">To use big-data analysis tools on your logs.</w:t>
      </w:r>
    </w:p>
    <w:p w:rsidR="00000000" w:rsidDel="00000000" w:rsidP="00000000" w:rsidRDefault="00000000" w:rsidRPr="00000000" w14:paraId="00000A8F">
      <w:pPr>
        <w:numPr>
          <w:ilvl w:val="0"/>
          <w:numId w:val="6"/>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rFonts w:ascii="Google Sans" w:cs="Google Sans" w:eastAsia="Google Sans" w:hAnsi="Google Sans"/>
          <w:color w:val="757575"/>
          <w:sz w:val="22"/>
          <w:szCs w:val="22"/>
        </w:rPr>
      </w:pPr>
      <w:r w:rsidDel="00000000" w:rsidR="00000000" w:rsidRPr="00000000">
        <w:rPr>
          <w:rtl w:val="0"/>
        </w:rPr>
        <w:t xml:space="preserve">To stream your logs to other applications, other repositories, or third parties.</w:t>
      </w:r>
    </w:p>
    <w:p w:rsidR="00000000" w:rsidDel="00000000" w:rsidP="00000000" w:rsidRDefault="00000000" w:rsidRPr="00000000" w14:paraId="00000A9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tl w:val="0"/>
        </w:rPr>
        <w:t xml:space="preserve">You usually </w:t>
      </w:r>
      <w:hyperlink r:id="rId144">
        <w:r w:rsidDel="00000000" w:rsidR="00000000" w:rsidRPr="00000000">
          <w:rPr>
            <w:color w:val="4285f4"/>
            <w:u w:val="single"/>
            <w:rtl w:val="0"/>
          </w:rPr>
          <w:t xml:space="preserve">create sinks</w:t>
        </w:r>
      </w:hyperlink>
      <w:r w:rsidDel="00000000" w:rsidR="00000000" w:rsidRPr="00000000">
        <w:rPr>
          <w:rtl w:val="0"/>
        </w:rPr>
        <w:t xml:space="preserve"> at the Cloud project level, but if you want to combine and route logs from the resources contained by a Google Cloud organization or folder, you can create </w:t>
      </w:r>
      <w:hyperlink r:id="rId145">
        <w:r w:rsidDel="00000000" w:rsidR="00000000" w:rsidRPr="00000000">
          <w:rPr>
            <w:color w:val="4285f4"/>
            <w:u w:val="single"/>
            <w:rtl w:val="0"/>
          </w:rPr>
          <w:t xml:space="preserve">aggregated sinks</w:t>
        </w:r>
      </w:hyperlink>
      <w:r w:rsidDel="00000000" w:rsidR="00000000" w:rsidRPr="00000000">
        <w:rPr>
          <w:rtl w:val="0"/>
        </w:rPr>
        <w:t xml:space="preserve">.</w:t>
      </w:r>
    </w:p>
    <w:p w:rsidR="00000000" w:rsidDel="00000000" w:rsidP="00000000" w:rsidRDefault="00000000" w:rsidRPr="00000000" w14:paraId="00000A9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tl w:val="0"/>
        </w:rPr>
        <w:t xml:space="preserve">You can't route log entries that Logging received before your sink was created because routing happens as logs pass through the Logging API, and new routing rules only apply to logs written after those rules have been created. If you need to route log entries retroactively, see </w:t>
      </w:r>
      <w:hyperlink r:id="rId146">
        <w:r w:rsidDel="00000000" w:rsidR="00000000" w:rsidRPr="00000000">
          <w:rPr>
            <w:color w:val="006fcf"/>
            <w:u w:val="single"/>
            <w:rtl w:val="0"/>
          </w:rPr>
          <w:t xml:space="preserve">Copy logs</w:t>
        </w:r>
      </w:hyperlink>
      <w:r w:rsidDel="00000000" w:rsidR="00000000" w:rsidRPr="00000000">
        <w:rPr>
          <w:rtl w:val="0"/>
        </w:rPr>
        <w:t xml:space="preserve">.</w:t>
      </w:r>
    </w:p>
    <w:p w:rsidR="00000000" w:rsidDel="00000000" w:rsidP="00000000" w:rsidRDefault="00000000" w:rsidRPr="00000000" w14:paraId="00000A92">
      <w:pPr>
        <w:rPr/>
      </w:pPr>
      <w:r w:rsidDel="00000000" w:rsidR="00000000" w:rsidRPr="00000000">
        <w:rPr>
          <w:rtl w:val="0"/>
        </w:rPr>
        <w:t xml:space="preserve">In order to ensure that all relevant logs are captured, and to ensure that sinks cannot be modified by end users, AMEX should make use of </w:t>
      </w:r>
      <w:hyperlink r:id="rId147">
        <w:r w:rsidDel="00000000" w:rsidR="00000000" w:rsidRPr="00000000">
          <w:rPr>
            <w:color w:val="1155cc"/>
            <w:u w:val="single"/>
            <w:rtl w:val="0"/>
          </w:rPr>
          <w:t xml:space="preserve">aggregated log sinks </w:t>
        </w:r>
      </w:hyperlink>
      <w:r w:rsidDel="00000000" w:rsidR="00000000" w:rsidRPr="00000000">
        <w:rPr>
          <w:rtl w:val="0"/>
        </w:rPr>
        <w:t xml:space="preserve">to implement logging throughout the organization. Folder level aggregate log sinks would likely be a good candidate to centralize logs on the basis of the environments. </w:t>
      </w:r>
    </w:p>
    <w:p w:rsidR="00000000" w:rsidDel="00000000" w:rsidP="00000000" w:rsidRDefault="00000000" w:rsidRPr="00000000" w14:paraId="00000A93">
      <w:pPr>
        <w:rPr/>
      </w:pPr>
      <w:r w:rsidDel="00000000" w:rsidR="00000000" w:rsidRPr="00000000">
        <w:rPr>
          <w:rtl w:val="0"/>
        </w:rPr>
      </w:r>
    </w:p>
    <w:p w:rsidR="00000000" w:rsidDel="00000000" w:rsidP="00000000" w:rsidRDefault="00000000" w:rsidRPr="00000000" w14:paraId="00000A94">
      <w:pPr>
        <w:rPr/>
      </w:pPr>
      <w:r w:rsidDel="00000000" w:rsidR="00000000" w:rsidRPr="00000000">
        <w:rPr>
          <w:rtl w:val="0"/>
        </w:rPr>
        <w:t xml:space="preserve">Google Recommended Best Practices: </w:t>
      </w:r>
    </w:p>
    <w:p w:rsidR="00000000" w:rsidDel="00000000" w:rsidP="00000000" w:rsidRDefault="00000000" w:rsidRPr="00000000" w14:paraId="00000A95">
      <w:pPr>
        <w:numPr>
          <w:ilvl w:val="0"/>
          <w:numId w:val="7"/>
        </w:numPr>
        <w:ind w:left="720" w:hanging="360"/>
        <w:rPr>
          <w:u w:val="none"/>
        </w:rPr>
      </w:pPr>
      <w:r w:rsidDel="00000000" w:rsidR="00000000" w:rsidRPr="00000000">
        <w:rPr>
          <w:rtl w:val="0"/>
        </w:rPr>
        <w:t xml:space="preserve">Use folder level aggregated log sinks to centralize logs on the basis of the environments </w:t>
      </w:r>
      <w:r w:rsidDel="00000000" w:rsidR="00000000" w:rsidRPr="00000000">
        <w:rPr>
          <w:rtl w:val="0"/>
        </w:rPr>
        <w:t xml:space="preserve">for auditing, retention, and non-repudiation purposes</w:t>
      </w:r>
      <w:r w:rsidDel="00000000" w:rsidR="00000000" w:rsidRPr="00000000">
        <w:rPr>
          <w:rtl w:val="0"/>
        </w:rPr>
        <w:t xml:space="preserve">. </w:t>
      </w:r>
    </w:p>
    <w:p w:rsidR="00000000" w:rsidDel="00000000" w:rsidP="00000000" w:rsidRDefault="00000000" w:rsidRPr="00000000" w14:paraId="00000A96">
      <w:pPr>
        <w:widowControl w:val="0"/>
        <w:numPr>
          <w:ilvl w:val="0"/>
          <w:numId w:val="7"/>
        </w:numPr>
        <w:spacing w:line="240" w:lineRule="auto"/>
        <w:ind w:left="720" w:hanging="360"/>
        <w:rPr>
          <w:rFonts w:ascii="Arial" w:cs="Arial" w:eastAsia="Arial" w:hAnsi="Arial"/>
        </w:rPr>
      </w:pPr>
      <w:r w:rsidDel="00000000" w:rsidR="00000000" w:rsidRPr="00000000">
        <w:rPr>
          <w:rtl w:val="0"/>
        </w:rPr>
        <w:t xml:space="preserve">BigQuery is a common pattern for log analysis as it allows powerful analytics using SQL queries.</w:t>
      </w:r>
    </w:p>
    <w:p w:rsidR="00000000" w:rsidDel="00000000" w:rsidP="00000000" w:rsidRDefault="00000000" w:rsidRPr="00000000" w14:paraId="00000A97">
      <w:pPr>
        <w:widowControl w:val="0"/>
        <w:numPr>
          <w:ilvl w:val="0"/>
          <w:numId w:val="7"/>
        </w:numPr>
        <w:spacing w:line="240" w:lineRule="auto"/>
        <w:ind w:left="720" w:hanging="360"/>
        <w:rPr>
          <w:rFonts w:ascii="Arial" w:cs="Arial" w:eastAsia="Arial" w:hAnsi="Arial"/>
        </w:rPr>
      </w:pPr>
      <w:r w:rsidDel="00000000" w:rsidR="00000000" w:rsidRPr="00000000">
        <w:rPr>
          <w:rtl w:val="0"/>
        </w:rPr>
        <w:t xml:space="preserve">Cloud Storage for longer retention periods, and vault / non-repudiation</w:t>
      </w:r>
    </w:p>
    <w:p w:rsidR="00000000" w:rsidDel="00000000" w:rsidP="00000000" w:rsidRDefault="00000000" w:rsidRPr="00000000" w14:paraId="00000A98">
      <w:pPr>
        <w:widowControl w:val="0"/>
        <w:numPr>
          <w:ilvl w:val="1"/>
          <w:numId w:val="7"/>
        </w:numPr>
        <w:spacing w:line="240" w:lineRule="auto"/>
        <w:ind w:left="1440" w:hanging="360"/>
        <w:rPr>
          <w:rFonts w:ascii="Arial" w:cs="Arial" w:eastAsia="Arial" w:hAnsi="Arial"/>
        </w:rPr>
      </w:pPr>
      <w:r w:rsidDel="00000000" w:rsidR="00000000" w:rsidRPr="00000000">
        <w:rPr>
          <w:rtl w:val="0"/>
        </w:rPr>
        <w:t xml:space="preserve">Object lifecycle management for archiving objects based on retention.</w:t>
      </w:r>
    </w:p>
    <w:p w:rsidR="00000000" w:rsidDel="00000000" w:rsidP="00000000" w:rsidRDefault="00000000" w:rsidRPr="00000000" w14:paraId="00000A99">
      <w:pPr>
        <w:widowControl w:val="0"/>
        <w:numPr>
          <w:ilvl w:val="1"/>
          <w:numId w:val="7"/>
        </w:numPr>
        <w:spacing w:line="240" w:lineRule="auto"/>
        <w:ind w:left="1440" w:hanging="360"/>
        <w:rPr>
          <w:rFonts w:ascii="Arial" w:cs="Arial" w:eastAsia="Arial" w:hAnsi="Arial"/>
        </w:rPr>
      </w:pPr>
      <w:r w:rsidDel="00000000" w:rsidR="00000000" w:rsidRPr="00000000">
        <w:rPr>
          <w:rtl w:val="0"/>
        </w:rPr>
        <w:t xml:space="preserve">Bucket Lock for vaulting.</w:t>
      </w:r>
    </w:p>
    <w:p w:rsidR="00000000" w:rsidDel="00000000" w:rsidP="00000000" w:rsidRDefault="00000000" w:rsidRPr="00000000" w14:paraId="00000A9A">
      <w:pPr>
        <w:widowControl w:val="0"/>
        <w:numPr>
          <w:ilvl w:val="0"/>
          <w:numId w:val="7"/>
        </w:numPr>
        <w:spacing w:line="240" w:lineRule="auto"/>
        <w:ind w:left="720" w:hanging="360"/>
        <w:rPr>
          <w:rFonts w:ascii="Arial" w:cs="Arial" w:eastAsia="Arial" w:hAnsi="Arial"/>
        </w:rPr>
      </w:pPr>
      <w:r w:rsidDel="00000000" w:rsidR="00000000" w:rsidRPr="00000000">
        <w:rPr>
          <w:rtl w:val="0"/>
        </w:rPr>
        <w:t xml:space="preserve">Pub/Sub for streaming to third-party tools, or triggering automated actions.</w:t>
      </w:r>
    </w:p>
    <w:p w:rsidR="00000000" w:rsidDel="00000000" w:rsidP="00000000" w:rsidRDefault="00000000" w:rsidRPr="00000000" w14:paraId="00000A9B">
      <w:pPr>
        <w:ind w:left="720" w:firstLine="0"/>
        <w:rPr/>
      </w:pPr>
      <w:r w:rsidDel="00000000" w:rsidR="00000000" w:rsidRPr="00000000">
        <w:rPr>
          <w:rtl w:val="0"/>
        </w:rPr>
      </w:r>
    </w:p>
    <w:p w:rsidR="00000000" w:rsidDel="00000000" w:rsidP="00000000" w:rsidRDefault="00000000" w:rsidRPr="00000000" w14:paraId="00000A9C">
      <w:pPr>
        <w:rPr/>
      </w:pPr>
      <w:r w:rsidDel="00000000" w:rsidR="00000000" w:rsidRPr="00000000">
        <w:rPr>
          <w:rtl w:val="0"/>
        </w:rPr>
        <w:t xml:space="preserve">AMEX will leverage default Cloud Logging and Cloud Storage Buckets for logs. In a future state, sending log data to BigQuery is an option being considered. In order to query the required logs and perform analytic tasks, BigQuery can be leveraged. Logs can be sent directly to BQ using a log sink, or the logs can be read from Google Cloud Storage directly. A common pattern is to ingest the logs into BigQuery directly and after some defined period, export the data out of BQ to GCS, for archival purposes, </w:t>
      </w:r>
      <w:hyperlink r:id="rId148">
        <w:r w:rsidDel="00000000" w:rsidR="00000000" w:rsidRPr="00000000">
          <w:rPr>
            <w:color w:val="1155cc"/>
            <w:u w:val="single"/>
            <w:rtl w:val="0"/>
          </w:rPr>
          <w:t xml:space="preserve">using a scheduled export job</w:t>
        </w:r>
      </w:hyperlink>
      <w:r w:rsidDel="00000000" w:rsidR="00000000" w:rsidRPr="00000000">
        <w:rPr>
          <w:rtl w:val="0"/>
        </w:rPr>
        <w:t xml:space="preserve"> or ingest data in both active and archival storage simultaneously with different expiration periods. Another potential pattern includes the use of two log sinks, one to store the archival data in GCS, and the other to store active data for querying in BQ. Dataflow can also  be utilized for enrichment of both batch and streaming data and sent to BQ for downstream analytics. Following diagram explains the current logging structure:</w:t>
      </w:r>
    </w:p>
    <w:p w:rsidR="00000000" w:rsidDel="00000000" w:rsidP="00000000" w:rsidRDefault="00000000" w:rsidRPr="00000000" w14:paraId="00000A9D">
      <w:pPr>
        <w:rPr/>
      </w:pPr>
      <w:r w:rsidDel="00000000" w:rsidR="00000000" w:rsidRPr="00000000">
        <w:rPr/>
        <w:drawing>
          <wp:inline distB="114300" distT="114300" distL="114300" distR="114300">
            <wp:extent cx="5943600" cy="2438400"/>
            <wp:effectExtent b="0" l="0" r="0" t="0"/>
            <wp:docPr id="4" name="image7.png"/>
            <a:graphic>
              <a:graphicData uri="http://schemas.openxmlformats.org/drawingml/2006/picture">
                <pic:pic>
                  <pic:nvPicPr>
                    <pic:cNvPr id="0" name="image7.png"/>
                    <pic:cNvPicPr preferRelativeResize="0"/>
                  </pic:nvPicPr>
                  <pic:blipFill>
                    <a:blip r:embed="rId149"/>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A9E">
      <w:pPr>
        <w:pStyle w:val="Heading4"/>
        <w:rPr/>
      </w:pPr>
      <w:bookmarkStart w:colFirst="0" w:colLast="0" w:name="_5ccaesvyxpzh" w:id="118"/>
      <w:bookmarkEnd w:id="118"/>
      <w:r w:rsidDel="00000000" w:rsidR="00000000" w:rsidRPr="00000000">
        <w:rPr>
          <w:rtl w:val="0"/>
        </w:rPr>
        <w:t xml:space="preserve">5.5.3.3 Regionalization</w:t>
      </w:r>
    </w:p>
    <w:p w:rsidR="00000000" w:rsidDel="00000000" w:rsidP="00000000" w:rsidRDefault="00000000" w:rsidRPr="00000000" w14:paraId="00000A9F">
      <w:pPr>
        <w:rPr>
          <w:highlight w:val="white"/>
        </w:rPr>
      </w:pPr>
      <w:r w:rsidDel="00000000" w:rsidR="00000000" w:rsidRPr="00000000">
        <w:rPr>
          <w:rtl w:val="0"/>
        </w:rPr>
        <w:t xml:space="preserve">Default Log Buckets (different from user defined Cloud Storage Buckets) are regional resources. </w:t>
      </w:r>
      <w:r w:rsidDel="00000000" w:rsidR="00000000" w:rsidRPr="00000000">
        <w:rPr>
          <w:highlight w:val="white"/>
          <w:rtl w:val="0"/>
        </w:rPr>
        <w:t xml:space="preserve">In addition to these regions, you also have the option to set the location to global, which means that you don't need to specify where your logs are physically stored.</w:t>
      </w:r>
    </w:p>
    <w:p w:rsidR="00000000" w:rsidDel="00000000" w:rsidP="00000000" w:rsidRDefault="00000000" w:rsidRPr="00000000" w14:paraId="00000AA0">
      <w:pPr>
        <w:rPr>
          <w:highlight w:val="white"/>
        </w:rPr>
      </w:pPr>
      <w:r w:rsidDel="00000000" w:rsidR="00000000" w:rsidRPr="00000000">
        <w:rPr>
          <w:rtl w:val="0"/>
        </w:rPr>
      </w:r>
    </w:p>
    <w:p w:rsidR="00000000" w:rsidDel="00000000" w:rsidP="00000000" w:rsidRDefault="00000000" w:rsidRPr="00000000" w14:paraId="00000AA1">
      <w:pPr>
        <w:rPr>
          <w:highlight w:val="yellow"/>
        </w:rPr>
      </w:pPr>
      <w:r w:rsidDel="00000000" w:rsidR="00000000" w:rsidRPr="00000000">
        <w:rPr>
          <w:highlight w:val="white"/>
          <w:rtl w:val="0"/>
        </w:rPr>
        <w:t xml:space="preserve">Google recommends setting the location to global. </w:t>
      </w:r>
      <w:r w:rsidDel="00000000" w:rsidR="00000000" w:rsidRPr="00000000">
        <w:rPr>
          <w:highlight w:val="yellow"/>
          <w:rtl w:val="0"/>
        </w:rPr>
        <w:t xml:space="preserve">@TODO </w:t>
      </w:r>
      <w:r w:rsidDel="00000000" w:rsidR="00000000" w:rsidRPr="00000000">
        <w:rPr>
          <w:highlight w:val="yellow"/>
          <w:rtl w:val="0"/>
        </w:rPr>
        <w:t xml:space="preserve">Validate</w:t>
      </w:r>
      <w:r w:rsidDel="00000000" w:rsidR="00000000" w:rsidRPr="00000000">
        <w:rPr>
          <w:highlight w:val="yellow"/>
          <w:rtl w:val="0"/>
        </w:rPr>
        <w:t xml:space="preserve"> if there is a concern on geographic location for logs.</w:t>
      </w:r>
    </w:p>
    <w:p w:rsidR="00000000" w:rsidDel="00000000" w:rsidP="00000000" w:rsidRDefault="00000000" w:rsidRPr="00000000" w14:paraId="00000AA2">
      <w:pPr>
        <w:pStyle w:val="Heading3"/>
        <w:rPr/>
      </w:pPr>
      <w:bookmarkStart w:colFirst="0" w:colLast="0" w:name="_5h6n67wq12o4" w:id="119"/>
      <w:bookmarkEnd w:id="119"/>
      <w:r w:rsidDel="00000000" w:rsidR="00000000" w:rsidRPr="00000000">
        <w:rPr>
          <w:rtl w:val="0"/>
        </w:rPr>
      </w:r>
    </w:p>
    <w:p w:rsidR="00000000" w:rsidDel="00000000" w:rsidP="00000000" w:rsidRDefault="00000000" w:rsidRPr="00000000" w14:paraId="00000AA3">
      <w:pPr>
        <w:pStyle w:val="Heading3"/>
        <w:rPr/>
      </w:pPr>
      <w:bookmarkStart w:colFirst="0" w:colLast="0" w:name="_6zn0hvnd6t1s" w:id="120"/>
      <w:bookmarkEnd w:id="120"/>
      <w:r w:rsidDel="00000000" w:rsidR="00000000" w:rsidRPr="00000000">
        <w:rPr>
          <w:rtl w:val="0"/>
        </w:rPr>
        <w:t xml:space="preserve">5.5.4 Retention</w:t>
      </w:r>
    </w:p>
    <w:p w:rsidR="00000000" w:rsidDel="00000000" w:rsidP="00000000" w:rsidRDefault="00000000" w:rsidRPr="00000000" w14:paraId="00000AA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pPr>
      <w:r w:rsidDel="00000000" w:rsidR="00000000" w:rsidRPr="00000000">
        <w:rPr>
          <w:rtl w:val="0"/>
        </w:rPr>
        <w:t xml:space="preserve">Cloud Logging retains logs according to retention rules applying to the log bucket type where the logs are held.</w:t>
      </w:r>
    </w:p>
    <w:p w:rsidR="00000000" w:rsidDel="00000000" w:rsidP="00000000" w:rsidRDefault="00000000" w:rsidRPr="00000000" w14:paraId="00000AA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pPr>
      <w:r w:rsidDel="00000000" w:rsidR="00000000" w:rsidRPr="00000000">
        <w:rPr>
          <w:rtl w:val="0"/>
        </w:rPr>
        <w:t xml:space="preserve">You can configure Cloud Logging to retain logs between 1 day and 3650 days. Custom retention rules apply to all the logs in a bucket, regardless of the log type or whether that log has been copied from another location.</w:t>
      </w:r>
    </w:p>
    <w:p w:rsidR="00000000" w:rsidDel="00000000" w:rsidP="00000000" w:rsidRDefault="00000000" w:rsidRPr="00000000" w14:paraId="00000AA6">
      <w:pPr>
        <w:spacing w:line="240" w:lineRule="auto"/>
        <w:ind w:left="0" w:firstLine="0"/>
        <w:rPr/>
      </w:pPr>
      <w:r w:rsidDel="00000000" w:rsidR="00000000" w:rsidRPr="00000000">
        <w:rPr>
          <w:rtl w:val="0"/>
        </w:rPr>
        <w:t xml:space="preserve">AMEX has a requirement of keeping system and application logs for 5 years </w:t>
      </w:r>
      <w:r w:rsidDel="00000000" w:rsidR="00000000" w:rsidRPr="00000000">
        <w:rPr>
          <w:highlight w:val="yellow"/>
          <w:rtl w:val="0"/>
        </w:rPr>
        <w:t xml:space="preserve">@TODO Validate number of years</w:t>
      </w:r>
      <w:r w:rsidDel="00000000" w:rsidR="00000000" w:rsidRPr="00000000">
        <w:rPr>
          <w:rtl w:val="0"/>
        </w:rPr>
        <w:t xml:space="preserve">. Logs will be exported every 30 days to Google Cloud Storage for instances where longer retention is needed. </w:t>
      </w:r>
      <w:hyperlink r:id="rId150">
        <w:r w:rsidDel="00000000" w:rsidR="00000000" w:rsidRPr="00000000">
          <w:rPr>
            <w:color w:val="4285f4"/>
            <w:u w:val="single"/>
            <w:rtl w:val="0"/>
          </w:rPr>
          <w:t xml:space="preserve">Lifecycle Management</w:t>
        </w:r>
      </w:hyperlink>
      <w:r w:rsidDel="00000000" w:rsidR="00000000" w:rsidRPr="00000000">
        <w:rPr>
          <w:rtl w:val="0"/>
        </w:rPr>
        <w:t xml:space="preserve"> for GCS will need to be configured using terraform to expire logs older than five years. </w:t>
      </w:r>
    </w:p>
    <w:p w:rsidR="00000000" w:rsidDel="00000000" w:rsidP="00000000" w:rsidRDefault="00000000" w:rsidRPr="00000000" w14:paraId="00000AA7">
      <w:pPr>
        <w:spacing w:line="240" w:lineRule="auto"/>
        <w:ind w:left="0" w:firstLine="0"/>
        <w:rPr/>
      </w:pPr>
      <w:r w:rsidDel="00000000" w:rsidR="00000000" w:rsidRPr="00000000">
        <w:rPr>
          <w:rtl w:val="0"/>
        </w:rPr>
      </w:r>
    </w:p>
    <w:p w:rsidR="00000000" w:rsidDel="00000000" w:rsidP="00000000" w:rsidRDefault="00000000" w:rsidRPr="00000000" w14:paraId="00000AA8">
      <w:pPr>
        <w:pStyle w:val="Heading2"/>
        <w:rPr/>
      </w:pPr>
      <w:bookmarkStart w:colFirst="0" w:colLast="0" w:name="_nciewl10jfvo" w:id="121"/>
      <w:bookmarkEnd w:id="121"/>
      <w:r w:rsidDel="00000000" w:rsidR="00000000" w:rsidRPr="00000000">
        <w:rPr>
          <w:rtl w:val="0"/>
        </w:rPr>
        <w:t xml:space="preserve">5.6 Log Compliance</w:t>
      </w:r>
    </w:p>
    <w:p w:rsidR="00000000" w:rsidDel="00000000" w:rsidP="00000000" w:rsidRDefault="00000000" w:rsidRPr="00000000" w14:paraId="00000AA9">
      <w:pPr>
        <w:widowControl w:val="0"/>
        <w:spacing w:line="240" w:lineRule="auto"/>
        <w:ind w:left="0" w:firstLine="0"/>
        <w:rPr/>
      </w:pPr>
      <w:r w:rsidDel="00000000" w:rsidR="00000000" w:rsidRPr="00000000">
        <w:rPr>
          <w:rtl w:val="0"/>
        </w:rPr>
        <w:t xml:space="preserve">It is highly important to make sure logs are centrally located, secure, and can only be accessed by the right resources.</w:t>
      </w:r>
    </w:p>
    <w:p w:rsidR="00000000" w:rsidDel="00000000" w:rsidP="00000000" w:rsidRDefault="00000000" w:rsidRPr="00000000" w14:paraId="00000AAA">
      <w:pPr>
        <w:widowControl w:val="0"/>
        <w:spacing w:line="240" w:lineRule="auto"/>
        <w:ind w:left="0" w:firstLine="0"/>
        <w:rPr/>
      </w:pPr>
      <w:r w:rsidDel="00000000" w:rsidR="00000000" w:rsidRPr="00000000">
        <w:rPr>
          <w:rtl w:val="0"/>
        </w:rPr>
      </w:r>
    </w:p>
    <w:p w:rsidR="00000000" w:rsidDel="00000000" w:rsidP="00000000" w:rsidRDefault="00000000" w:rsidRPr="00000000" w14:paraId="00000AAB">
      <w:pPr>
        <w:widowControl w:val="0"/>
        <w:spacing w:line="240" w:lineRule="auto"/>
        <w:ind w:left="0" w:firstLine="0"/>
        <w:rPr/>
      </w:pPr>
      <w:r w:rsidDel="00000000" w:rsidR="00000000" w:rsidRPr="00000000">
        <w:rPr>
          <w:rtl w:val="0"/>
        </w:rPr>
        <w:t xml:space="preserve">Log compliance is also a very important topic for AMEX. Here are some ways to achieve that:</w:t>
      </w:r>
    </w:p>
    <w:p w:rsidR="00000000" w:rsidDel="00000000" w:rsidP="00000000" w:rsidRDefault="00000000" w:rsidRPr="00000000" w14:paraId="00000AAC">
      <w:pPr>
        <w:widowControl w:val="0"/>
        <w:numPr>
          <w:ilvl w:val="0"/>
          <w:numId w:val="61"/>
        </w:numPr>
        <w:spacing w:line="240" w:lineRule="auto"/>
        <w:ind w:left="720" w:hanging="360"/>
        <w:rPr>
          <w:b w:val="1"/>
          <w:color w:val="757575"/>
        </w:rPr>
      </w:pPr>
      <w:r w:rsidDel="00000000" w:rsidR="00000000" w:rsidRPr="00000000">
        <w:rPr>
          <w:b w:val="1"/>
          <w:rtl w:val="0"/>
        </w:rPr>
        <w:t xml:space="preserve">Separation of duties</w:t>
      </w:r>
      <w:r w:rsidDel="00000000" w:rsidR="00000000" w:rsidRPr="00000000">
        <w:rPr>
          <w:rtl w:val="0"/>
        </w:rPr>
        <w:t xml:space="preserve">:</w:t>
      </w:r>
    </w:p>
    <w:p w:rsidR="00000000" w:rsidDel="00000000" w:rsidP="00000000" w:rsidRDefault="00000000" w:rsidRPr="00000000" w14:paraId="00000AAD">
      <w:pPr>
        <w:widowControl w:val="0"/>
        <w:numPr>
          <w:ilvl w:val="1"/>
          <w:numId w:val="61"/>
        </w:numPr>
        <w:spacing w:line="240" w:lineRule="auto"/>
        <w:ind w:left="1440" w:hanging="360"/>
        <w:rPr>
          <w:b w:val="1"/>
          <w:color w:val="757575"/>
        </w:rPr>
      </w:pPr>
      <w:r w:rsidDel="00000000" w:rsidR="00000000" w:rsidRPr="00000000">
        <w:rPr>
          <w:rtl w:val="0"/>
        </w:rPr>
        <w:t xml:space="preserve">Use </w:t>
      </w:r>
      <w:r w:rsidDel="00000000" w:rsidR="00000000" w:rsidRPr="00000000">
        <w:rPr>
          <w:b w:val="1"/>
          <w:rtl w:val="0"/>
        </w:rPr>
        <w:t xml:space="preserve">aggregated exports</w:t>
      </w:r>
      <w:r w:rsidDel="00000000" w:rsidR="00000000" w:rsidRPr="00000000">
        <w:rPr>
          <w:rtl w:val="0"/>
        </w:rPr>
        <w:t xml:space="preserve"> to a </w:t>
      </w:r>
      <w:r w:rsidDel="00000000" w:rsidR="00000000" w:rsidRPr="00000000">
        <w:rPr>
          <w:b w:val="1"/>
          <w:rtl w:val="0"/>
        </w:rPr>
        <w:t xml:space="preserve">different project</w:t>
      </w:r>
      <w:r w:rsidDel="00000000" w:rsidR="00000000" w:rsidRPr="00000000">
        <w:rPr>
          <w:rtl w:val="0"/>
        </w:rPr>
        <w:t xml:space="preserve"> that is </w:t>
      </w:r>
      <w:r w:rsidDel="00000000" w:rsidR="00000000" w:rsidRPr="00000000">
        <w:rPr>
          <w:b w:val="1"/>
          <w:rtl w:val="0"/>
        </w:rPr>
        <w:t xml:space="preserve">owned by a different team</w:t>
      </w:r>
    </w:p>
    <w:p w:rsidR="00000000" w:rsidDel="00000000" w:rsidP="00000000" w:rsidRDefault="00000000" w:rsidRPr="00000000" w14:paraId="00000AAE">
      <w:pPr>
        <w:widowControl w:val="0"/>
        <w:numPr>
          <w:ilvl w:val="1"/>
          <w:numId w:val="61"/>
        </w:numPr>
        <w:spacing w:line="240" w:lineRule="auto"/>
        <w:ind w:left="1440" w:hanging="360"/>
        <w:rPr>
          <w:b w:val="1"/>
          <w:color w:val="757575"/>
        </w:rPr>
      </w:pPr>
      <w:r w:rsidDel="00000000" w:rsidR="00000000" w:rsidRPr="00000000">
        <w:rPr>
          <w:b w:val="1"/>
          <w:rtl w:val="0"/>
        </w:rPr>
        <w:t xml:space="preserve">Cloud Storage</w:t>
      </w:r>
      <w:r w:rsidDel="00000000" w:rsidR="00000000" w:rsidRPr="00000000">
        <w:rPr>
          <w:rtl w:val="0"/>
        </w:rPr>
        <w:t xml:space="preserve"> is recommended for </w:t>
      </w:r>
      <w:r w:rsidDel="00000000" w:rsidR="00000000" w:rsidRPr="00000000">
        <w:rPr>
          <w:b w:val="1"/>
          <w:rtl w:val="0"/>
        </w:rPr>
        <w:t xml:space="preserve">log archival</w:t>
      </w:r>
      <w:r w:rsidDel="00000000" w:rsidR="00000000" w:rsidRPr="00000000">
        <w:rPr>
          <w:rtl w:val="0"/>
        </w:rPr>
      </w:r>
    </w:p>
    <w:p w:rsidR="00000000" w:rsidDel="00000000" w:rsidP="00000000" w:rsidRDefault="00000000" w:rsidRPr="00000000" w14:paraId="00000AAF">
      <w:pPr>
        <w:widowControl w:val="0"/>
        <w:numPr>
          <w:ilvl w:val="0"/>
          <w:numId w:val="61"/>
        </w:numPr>
        <w:spacing w:line="240" w:lineRule="auto"/>
        <w:ind w:left="720" w:hanging="360"/>
        <w:rPr>
          <w:rFonts w:ascii="Google Sans" w:cs="Google Sans" w:eastAsia="Google Sans" w:hAnsi="Google Sans"/>
          <w:b w:val="1"/>
          <w:color w:val="757575"/>
        </w:rPr>
      </w:pPr>
      <w:r w:rsidDel="00000000" w:rsidR="00000000" w:rsidRPr="00000000">
        <w:rPr>
          <w:b w:val="1"/>
          <w:rtl w:val="0"/>
        </w:rPr>
        <w:t xml:space="preserve">Least privilege</w:t>
      </w:r>
      <w:r w:rsidDel="00000000" w:rsidR="00000000" w:rsidRPr="00000000">
        <w:rPr>
          <w:rtl w:val="0"/>
        </w:rPr>
      </w:r>
    </w:p>
    <w:p w:rsidR="00000000" w:rsidDel="00000000" w:rsidP="00000000" w:rsidRDefault="00000000" w:rsidRPr="00000000" w14:paraId="00000AB0">
      <w:pPr>
        <w:widowControl w:val="0"/>
        <w:numPr>
          <w:ilvl w:val="1"/>
          <w:numId w:val="61"/>
        </w:numPr>
        <w:spacing w:line="240" w:lineRule="auto"/>
        <w:ind w:left="1440" w:hanging="360"/>
        <w:rPr>
          <w:b w:val="1"/>
          <w:color w:val="757575"/>
        </w:rPr>
      </w:pPr>
      <w:r w:rsidDel="00000000" w:rsidR="00000000" w:rsidRPr="00000000">
        <w:rPr>
          <w:rtl w:val="0"/>
        </w:rPr>
        <w:t xml:space="preserve">Grant the </w:t>
      </w:r>
      <w:r w:rsidDel="00000000" w:rsidR="00000000" w:rsidRPr="00000000">
        <w:rPr>
          <w:b w:val="1"/>
          <w:rtl w:val="0"/>
        </w:rPr>
        <w:t xml:space="preserve">minimum required permissions</w:t>
      </w:r>
      <w:r w:rsidDel="00000000" w:rsidR="00000000" w:rsidRPr="00000000">
        <w:rPr>
          <w:rtl w:val="0"/>
        </w:rPr>
        <w:t xml:space="preserve"> on this project, so users </w:t>
      </w:r>
      <w:r w:rsidDel="00000000" w:rsidR="00000000" w:rsidRPr="00000000">
        <w:rPr>
          <w:b w:val="1"/>
          <w:rtl w:val="0"/>
        </w:rPr>
        <w:t xml:space="preserve">cannot remove the logs</w:t>
      </w:r>
      <w:r w:rsidDel="00000000" w:rsidR="00000000" w:rsidRPr="00000000">
        <w:rPr>
          <w:rtl w:val="0"/>
        </w:rPr>
        <w:t xml:space="preserve">.</w:t>
      </w:r>
    </w:p>
    <w:p w:rsidR="00000000" w:rsidDel="00000000" w:rsidP="00000000" w:rsidRDefault="00000000" w:rsidRPr="00000000" w14:paraId="00000AB1">
      <w:pPr>
        <w:widowControl w:val="0"/>
        <w:numPr>
          <w:ilvl w:val="1"/>
          <w:numId w:val="61"/>
        </w:numPr>
        <w:spacing w:line="240" w:lineRule="auto"/>
        <w:ind w:left="1440" w:hanging="360"/>
        <w:rPr>
          <w:b w:val="1"/>
          <w:color w:val="757575"/>
        </w:rPr>
      </w:pPr>
      <w:r w:rsidDel="00000000" w:rsidR="00000000" w:rsidRPr="00000000">
        <w:rPr>
          <w:rtl w:val="0"/>
        </w:rPr>
        <w:t xml:space="preserve">Enforce </w:t>
      </w:r>
      <w:r w:rsidDel="00000000" w:rsidR="00000000" w:rsidRPr="00000000">
        <w:rPr>
          <w:b w:val="1"/>
          <w:rtl w:val="0"/>
        </w:rPr>
        <w:t xml:space="preserve">Bucket Policy Only </w:t>
      </w:r>
      <w:r w:rsidDel="00000000" w:rsidR="00000000" w:rsidRPr="00000000">
        <w:rPr>
          <w:rtl w:val="0"/>
        </w:rPr>
        <w:t xml:space="preserve">(effectively </w:t>
      </w:r>
      <w:r w:rsidDel="00000000" w:rsidR="00000000" w:rsidRPr="00000000">
        <w:rPr>
          <w:b w:val="1"/>
          <w:rtl w:val="0"/>
        </w:rPr>
        <w:t xml:space="preserve">disabling object-level permissions</w:t>
      </w:r>
      <w:r w:rsidDel="00000000" w:rsidR="00000000" w:rsidRPr="00000000">
        <w:rPr>
          <w:rtl w:val="0"/>
        </w:rPr>
        <w:t xml:space="preserve">)</w:t>
      </w:r>
    </w:p>
    <w:p w:rsidR="00000000" w:rsidDel="00000000" w:rsidP="00000000" w:rsidRDefault="00000000" w:rsidRPr="00000000" w14:paraId="00000AB2">
      <w:pPr>
        <w:widowControl w:val="0"/>
        <w:numPr>
          <w:ilvl w:val="0"/>
          <w:numId w:val="61"/>
        </w:numPr>
        <w:spacing w:line="240" w:lineRule="auto"/>
        <w:ind w:left="720" w:hanging="360"/>
        <w:rPr>
          <w:rFonts w:ascii="Google Sans" w:cs="Google Sans" w:eastAsia="Google Sans" w:hAnsi="Google Sans"/>
          <w:b w:val="1"/>
          <w:color w:val="757575"/>
        </w:rPr>
      </w:pPr>
      <w:r w:rsidDel="00000000" w:rsidR="00000000" w:rsidRPr="00000000">
        <w:rPr>
          <w:b w:val="1"/>
          <w:rtl w:val="0"/>
        </w:rPr>
        <w:t xml:space="preserve">Non-repudiation</w:t>
      </w:r>
    </w:p>
    <w:p w:rsidR="00000000" w:rsidDel="00000000" w:rsidP="00000000" w:rsidRDefault="00000000" w:rsidRPr="00000000" w14:paraId="00000AB3">
      <w:pPr>
        <w:widowControl w:val="0"/>
        <w:numPr>
          <w:ilvl w:val="1"/>
          <w:numId w:val="61"/>
        </w:numPr>
        <w:spacing w:line="240" w:lineRule="auto"/>
        <w:ind w:left="1440" w:hanging="360"/>
        <w:rPr>
          <w:color w:val="757575"/>
        </w:rPr>
      </w:pPr>
      <w:r w:rsidDel="00000000" w:rsidR="00000000" w:rsidRPr="00000000">
        <w:rPr>
          <w:rtl w:val="0"/>
        </w:rPr>
        <w:t xml:space="preserve">In case of </w:t>
      </w:r>
      <w:r w:rsidDel="00000000" w:rsidR="00000000" w:rsidRPr="00000000">
        <w:rPr>
          <w:b w:val="1"/>
          <w:rtl w:val="0"/>
        </w:rPr>
        <w:t xml:space="preserve">Cloud Storage</w:t>
      </w:r>
      <w:r w:rsidDel="00000000" w:rsidR="00000000" w:rsidRPr="00000000">
        <w:rPr>
          <w:rtl w:val="0"/>
        </w:rPr>
        <w:t xml:space="preserve">, configure </w:t>
      </w:r>
      <w:hyperlink r:id="rId151">
        <w:r w:rsidDel="00000000" w:rsidR="00000000" w:rsidRPr="00000000">
          <w:rPr>
            <w:b w:val="1"/>
            <w:u w:val="single"/>
            <w:rtl w:val="0"/>
          </w:rPr>
          <w:t xml:space="preserve">Bucket Lock</w:t>
        </w:r>
      </w:hyperlink>
      <w:r w:rsidDel="00000000" w:rsidR="00000000" w:rsidRPr="00000000">
        <w:rPr>
          <w:rtl w:val="0"/>
        </w:rPr>
        <w:t xml:space="preserve"> to ensure retention of objects within the bucket. This </w:t>
      </w:r>
      <w:r w:rsidDel="00000000" w:rsidR="00000000" w:rsidRPr="00000000">
        <w:rPr>
          <w:b w:val="1"/>
          <w:rtl w:val="0"/>
        </w:rPr>
        <w:t xml:space="preserve">prevents deleting</w:t>
      </w:r>
      <w:r w:rsidDel="00000000" w:rsidR="00000000" w:rsidRPr="00000000">
        <w:rPr>
          <w:rtl w:val="0"/>
        </w:rPr>
        <w:t xml:space="preserve"> the bucket or underlying objects</w:t>
      </w:r>
      <w:r w:rsidDel="00000000" w:rsidR="00000000" w:rsidRPr="00000000">
        <w:rPr>
          <w:b w:val="1"/>
          <w:rtl w:val="0"/>
        </w:rPr>
        <w:t xml:space="preserve"> by anyone</w:t>
      </w:r>
      <w:r w:rsidDel="00000000" w:rsidR="00000000" w:rsidRPr="00000000">
        <w:rPr>
          <w:rtl w:val="0"/>
        </w:rPr>
        <w:t xml:space="preserve"> until all objects </w:t>
      </w:r>
      <w:r w:rsidDel="00000000" w:rsidR="00000000" w:rsidRPr="00000000">
        <w:rPr>
          <w:b w:val="1"/>
          <w:rtl w:val="0"/>
        </w:rPr>
        <w:t xml:space="preserve">have reached their retention</w:t>
      </w:r>
      <w:r w:rsidDel="00000000" w:rsidR="00000000" w:rsidRPr="00000000">
        <w:rPr>
          <w:rtl w:val="0"/>
        </w:rPr>
        <w:t xml:space="preserve">.</w:t>
      </w:r>
    </w:p>
    <w:p w:rsidR="00000000" w:rsidDel="00000000" w:rsidP="00000000" w:rsidRDefault="00000000" w:rsidRPr="00000000" w14:paraId="00000AB4">
      <w:pPr>
        <w:widowControl w:val="0"/>
        <w:numPr>
          <w:ilvl w:val="1"/>
          <w:numId w:val="61"/>
        </w:numPr>
        <w:spacing w:line="240" w:lineRule="auto"/>
        <w:ind w:left="1440" w:hanging="360"/>
        <w:rPr>
          <w:color w:val="757575"/>
        </w:rPr>
      </w:pPr>
      <w:r w:rsidDel="00000000" w:rsidR="00000000" w:rsidRPr="00000000">
        <w:rPr>
          <w:rtl w:val="0"/>
        </w:rPr>
        <w:t xml:space="preserve">Additionally, enable </w:t>
      </w:r>
      <w:r w:rsidDel="00000000" w:rsidR="00000000" w:rsidRPr="00000000">
        <w:rPr>
          <w:b w:val="1"/>
          <w:rtl w:val="0"/>
        </w:rPr>
        <w:t xml:space="preserve">object versioning</w:t>
      </w:r>
      <w:r w:rsidDel="00000000" w:rsidR="00000000" w:rsidRPr="00000000">
        <w:rPr>
          <w:rtl w:val="0"/>
        </w:rPr>
        <w:t xml:space="preserve"> on the bucket</w:t>
      </w:r>
    </w:p>
    <w:p w:rsidR="00000000" w:rsidDel="00000000" w:rsidP="00000000" w:rsidRDefault="00000000" w:rsidRPr="00000000" w14:paraId="00000AB5">
      <w:pPr>
        <w:rPr/>
      </w:pPr>
      <w:r w:rsidDel="00000000" w:rsidR="00000000" w:rsidRPr="00000000">
        <w:rPr>
          <w:rtl w:val="0"/>
        </w:rPr>
      </w:r>
    </w:p>
    <w:p w:rsidR="00000000" w:rsidDel="00000000" w:rsidP="00000000" w:rsidRDefault="00000000" w:rsidRPr="00000000" w14:paraId="00000AB6">
      <w:pPr>
        <w:pStyle w:val="Heading3"/>
        <w:rPr/>
      </w:pPr>
      <w:bookmarkStart w:colFirst="0" w:colLast="0" w:name="_9dafvwsk2ll" w:id="122"/>
      <w:bookmarkEnd w:id="122"/>
      <w:r w:rsidDel="00000000" w:rsidR="00000000" w:rsidRPr="00000000">
        <w:rPr>
          <w:rtl w:val="0"/>
        </w:rPr>
        <w:t xml:space="preserve">5.6.1 Inadvertent PII data within Logs</w:t>
      </w:r>
    </w:p>
    <w:p w:rsidR="00000000" w:rsidDel="00000000" w:rsidP="00000000" w:rsidRDefault="00000000" w:rsidRPr="00000000" w14:paraId="00000AB7">
      <w:pPr>
        <w:rPr/>
      </w:pPr>
      <w:r w:rsidDel="00000000" w:rsidR="00000000" w:rsidRPr="00000000">
        <w:rPr>
          <w:rtl w:val="0"/>
        </w:rPr>
        <w:t xml:space="preserve">Google generated logs take care not to reveal PII data within the content of their logs.  However, situations have been known to occur when customer application logs or query details include inadvertent PII data. As such, access to logs should be managed and restricted when dealing with certain log types.</w:t>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spacing w:line="240" w:lineRule="auto"/>
        <w:ind w:left="0" w:firstLine="0"/>
        <w:rPr/>
      </w:pPr>
      <w:r w:rsidDel="00000000" w:rsidR="00000000" w:rsidRPr="00000000">
        <w:rPr>
          <w:rtl w:val="0"/>
        </w:rPr>
      </w:r>
    </w:p>
    <w:p w:rsidR="00000000" w:rsidDel="00000000" w:rsidP="00000000" w:rsidRDefault="00000000" w:rsidRPr="00000000" w14:paraId="00000ABA">
      <w:pPr>
        <w:pStyle w:val="Heading2"/>
        <w:rPr/>
      </w:pPr>
      <w:bookmarkStart w:colFirst="0" w:colLast="0" w:name="_mr3n1rjztw4" w:id="123"/>
      <w:bookmarkEnd w:id="123"/>
      <w:r w:rsidDel="00000000" w:rsidR="00000000" w:rsidRPr="00000000">
        <w:rPr>
          <w:rtl w:val="0"/>
        </w:rPr>
        <w:t xml:space="preserve">5.7 Monitoring requirements</w:t>
      </w:r>
    </w:p>
    <w:p w:rsidR="00000000" w:rsidDel="00000000" w:rsidP="00000000" w:rsidRDefault="00000000" w:rsidRPr="00000000" w14:paraId="00000ABB">
      <w:pPr>
        <w:numPr>
          <w:ilvl w:val="0"/>
          <w:numId w:val="38"/>
        </w:numPr>
        <w:shd w:fill="ffffff" w:val="clear"/>
        <w:ind w:left="720" w:hanging="360"/>
        <w:rPr>
          <w:rFonts w:ascii="Google Sans" w:cs="Google Sans" w:eastAsia="Google Sans" w:hAnsi="Google Sans"/>
          <w:color w:val="757575"/>
        </w:rPr>
      </w:pPr>
      <w:r w:rsidDel="00000000" w:rsidR="00000000" w:rsidRPr="00000000">
        <w:rPr>
          <w:rtl w:val="0"/>
        </w:rPr>
        <w:t xml:space="preserve">Email alerts for all direct login access in Google console using admin account</w:t>
      </w:r>
    </w:p>
    <w:p w:rsidR="00000000" w:rsidDel="00000000" w:rsidP="00000000" w:rsidRDefault="00000000" w:rsidRPr="00000000" w14:paraId="00000ABC">
      <w:pPr>
        <w:numPr>
          <w:ilvl w:val="0"/>
          <w:numId w:val="38"/>
        </w:numPr>
        <w:shd w:fill="ffffff" w:val="clear"/>
        <w:ind w:left="720" w:hanging="360"/>
        <w:rPr>
          <w:rFonts w:ascii="Google Sans" w:cs="Google Sans" w:eastAsia="Google Sans" w:hAnsi="Google Sans"/>
          <w:color w:val="757575"/>
        </w:rPr>
      </w:pPr>
      <w:r w:rsidDel="00000000" w:rsidR="00000000" w:rsidRPr="00000000">
        <w:rPr>
          <w:rtl w:val="0"/>
        </w:rPr>
        <w:t xml:space="preserve">Email alerts for new Admin user additions</w:t>
      </w:r>
    </w:p>
    <w:p w:rsidR="00000000" w:rsidDel="00000000" w:rsidP="00000000" w:rsidRDefault="00000000" w:rsidRPr="00000000" w14:paraId="00000ABD">
      <w:pPr>
        <w:numPr>
          <w:ilvl w:val="0"/>
          <w:numId w:val="38"/>
        </w:numPr>
        <w:shd w:fill="ffffff" w:val="clear"/>
        <w:ind w:left="720" w:hanging="360"/>
        <w:rPr>
          <w:rFonts w:ascii="Google Sans" w:cs="Google Sans" w:eastAsia="Google Sans" w:hAnsi="Google Sans"/>
          <w:color w:val="757575"/>
        </w:rPr>
      </w:pPr>
      <w:r w:rsidDel="00000000" w:rsidR="00000000" w:rsidRPr="00000000">
        <w:rPr>
          <w:rtl w:val="0"/>
        </w:rPr>
        <w:t xml:space="preserve">Incident reporting through ITSM API(Amex to provide ITSM API for creating new incident tickets)</w:t>
      </w:r>
    </w:p>
    <w:p w:rsidR="00000000" w:rsidDel="00000000" w:rsidP="00000000" w:rsidRDefault="00000000" w:rsidRPr="00000000" w14:paraId="00000ABE">
      <w:pPr>
        <w:numPr>
          <w:ilvl w:val="0"/>
          <w:numId w:val="38"/>
        </w:numPr>
        <w:shd w:fill="ffffff" w:val="clear"/>
        <w:ind w:left="720" w:hanging="360"/>
        <w:rPr>
          <w:rFonts w:ascii="Google Sans" w:cs="Google Sans" w:eastAsia="Google Sans" w:hAnsi="Google Sans"/>
          <w:color w:val="757575"/>
        </w:rPr>
      </w:pPr>
      <w:r w:rsidDel="00000000" w:rsidR="00000000" w:rsidRPr="00000000">
        <w:rPr>
          <w:rtl w:val="0"/>
        </w:rPr>
        <w:t xml:space="preserve">Dynatrace and </w:t>
      </w:r>
      <w:r w:rsidDel="00000000" w:rsidR="00000000" w:rsidRPr="00000000">
        <w:rPr>
          <w:rtl w:val="0"/>
        </w:rPr>
        <w:t xml:space="preserve">Splunk </w:t>
      </w:r>
      <w:r w:rsidDel="00000000" w:rsidR="00000000" w:rsidRPr="00000000">
        <w:rPr>
          <w:rtl w:val="0"/>
        </w:rPr>
        <w:t xml:space="preserve">to be leveraged in future for JVM monitoring and Availability reports</w:t>
      </w:r>
    </w:p>
    <w:p w:rsidR="00000000" w:rsidDel="00000000" w:rsidP="00000000" w:rsidRDefault="00000000" w:rsidRPr="00000000" w14:paraId="00000ABF">
      <w:pPr>
        <w:pStyle w:val="Heading2"/>
        <w:rPr/>
      </w:pPr>
      <w:bookmarkStart w:colFirst="0" w:colLast="0" w:name="_8q9gh07k4x7f" w:id="124"/>
      <w:bookmarkEnd w:id="124"/>
      <w:r w:rsidDel="00000000" w:rsidR="00000000" w:rsidRPr="00000000">
        <w:rPr>
          <w:rtl w:val="0"/>
        </w:rPr>
      </w:r>
    </w:p>
    <w:p w:rsidR="00000000" w:rsidDel="00000000" w:rsidP="00000000" w:rsidRDefault="00000000" w:rsidRPr="00000000" w14:paraId="00000AC0">
      <w:pPr>
        <w:pStyle w:val="Heading2"/>
        <w:rPr/>
      </w:pPr>
      <w:bookmarkStart w:colFirst="0" w:colLast="0" w:name="_ekk3xm34y7im" w:id="125"/>
      <w:bookmarkEnd w:id="125"/>
      <w:r w:rsidDel="00000000" w:rsidR="00000000" w:rsidRPr="00000000">
        <w:rPr>
          <w:rtl w:val="0"/>
        </w:rPr>
        <w:t xml:space="preserve">5.8 Monitoring findings and recommendations</w:t>
      </w:r>
    </w:p>
    <w:p w:rsidR="00000000" w:rsidDel="00000000" w:rsidP="00000000" w:rsidRDefault="00000000" w:rsidRPr="00000000" w14:paraId="00000AC1">
      <w:pPr>
        <w:rPr/>
      </w:pPr>
      <w:r w:rsidDel="00000000" w:rsidR="00000000" w:rsidRPr="00000000">
        <w:rPr>
          <w:rtl w:val="0"/>
        </w:rPr>
        <w:t xml:space="preserve">It has been determined that the current monitoring architecture should utilize AMEX’s existing on-premise infrastructure. This infrastructure is used throughout the organization. There is potential interest in making use of Google Cloud Monitoring and </w:t>
      </w:r>
      <w:hyperlink r:id="rId152">
        <w:r w:rsidDel="00000000" w:rsidR="00000000" w:rsidRPr="00000000">
          <w:rPr>
            <w:color w:val="1155cc"/>
            <w:u w:val="single"/>
            <w:rtl w:val="0"/>
          </w:rPr>
          <w:t xml:space="preserve">MQL</w:t>
        </w:r>
      </w:hyperlink>
      <w:r w:rsidDel="00000000" w:rsidR="00000000" w:rsidRPr="00000000">
        <w:rPr>
          <w:rtl w:val="0"/>
        </w:rPr>
        <w:t xml:space="preserve"> in the future. </w:t>
      </w:r>
    </w:p>
    <w:p w:rsidR="00000000" w:rsidDel="00000000" w:rsidP="00000000" w:rsidRDefault="00000000" w:rsidRPr="00000000" w14:paraId="00000AC2">
      <w:pPr>
        <w:ind w:left="-90" w:firstLine="0"/>
        <w:rPr>
          <w:rFonts w:ascii="Roboto" w:cs="Roboto" w:eastAsia="Roboto" w:hAnsi="Roboto"/>
        </w:rPr>
      </w:pPr>
      <w:r w:rsidDel="00000000" w:rsidR="00000000" w:rsidRPr="00000000">
        <w:rPr>
          <w:rtl w:val="0"/>
        </w:rPr>
      </w:r>
    </w:p>
    <w:p w:rsidR="00000000" w:rsidDel="00000000" w:rsidP="00000000" w:rsidRDefault="00000000" w:rsidRPr="00000000" w14:paraId="00000AC3">
      <w:pPr>
        <w:pStyle w:val="Heading3"/>
        <w:rPr>
          <w:rFonts w:ascii="Roboto Medium" w:cs="Roboto Medium" w:eastAsia="Roboto Medium" w:hAnsi="Roboto Medium"/>
          <w:color w:val="757575"/>
        </w:rPr>
      </w:pPr>
      <w:bookmarkStart w:colFirst="0" w:colLast="0" w:name="_w7v25qk4r7zh" w:id="126"/>
      <w:bookmarkEnd w:id="126"/>
      <w:r w:rsidDel="00000000" w:rsidR="00000000" w:rsidRPr="00000000">
        <w:rPr>
          <w:rtl w:val="0"/>
        </w:rPr>
        <w:t xml:space="preserve">5.8.1 Alerting</w:t>
      </w:r>
      <w:r w:rsidDel="00000000" w:rsidR="00000000" w:rsidRPr="00000000">
        <w:rPr>
          <w:rtl w:val="0"/>
        </w:rPr>
      </w:r>
    </w:p>
    <w:p w:rsidR="00000000" w:rsidDel="00000000" w:rsidP="00000000" w:rsidRDefault="00000000" w:rsidRPr="00000000" w14:paraId="00000AC4">
      <w:pPr>
        <w:ind w:left="0" w:firstLine="0"/>
        <w:rPr>
          <w:rFonts w:ascii="Roboto" w:cs="Roboto" w:eastAsia="Roboto" w:hAnsi="Roboto"/>
          <w:highlight w:val="yellow"/>
        </w:rPr>
      </w:pPr>
      <w:r w:rsidDel="00000000" w:rsidR="00000000" w:rsidRPr="00000000">
        <w:rPr>
          <w:rFonts w:ascii="Roboto" w:cs="Roboto" w:eastAsia="Roboto" w:hAnsi="Roboto"/>
          <w:rtl w:val="0"/>
        </w:rPr>
        <w:t xml:space="preserve">Alerts</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in the Cloud Monitoring Console allow you to determine when your applications are not operating normally. When external events trigger</w:t>
      </w:r>
      <w:hyperlink r:id="rId153">
        <w:r w:rsidDel="00000000" w:rsidR="00000000" w:rsidRPr="00000000">
          <w:rPr>
            <w:rFonts w:ascii="Roboto" w:cs="Roboto" w:eastAsia="Roboto" w:hAnsi="Roboto"/>
            <w:rtl w:val="0"/>
          </w:rPr>
          <w:t xml:space="preserve"> </w:t>
        </w:r>
      </w:hyperlink>
      <w:hyperlink r:id="rId154">
        <w:r w:rsidDel="00000000" w:rsidR="00000000" w:rsidRPr="00000000">
          <w:rPr>
            <w:rFonts w:ascii="Roboto" w:cs="Roboto" w:eastAsia="Roboto" w:hAnsi="Roboto"/>
            <w:b w:val="1"/>
            <w:color w:val="1155cc"/>
            <w:u w:val="single"/>
            <w:rtl w:val="0"/>
          </w:rPr>
          <w:t xml:space="preserve">conditions</w:t>
        </w:r>
      </w:hyperlink>
      <w:r w:rsidDel="00000000" w:rsidR="00000000" w:rsidRPr="00000000">
        <w:rPr>
          <w:rFonts w:ascii="Roboto" w:cs="Roboto" w:eastAsia="Roboto" w:hAnsi="Roboto"/>
          <w:rtl w:val="0"/>
        </w:rPr>
        <w:t xml:space="preserve"> in one of your alerting policies, Stackdriver Monitoring displays an</w:t>
      </w:r>
      <w:hyperlink r:id="rId155">
        <w:r w:rsidDel="00000000" w:rsidR="00000000" w:rsidRPr="00000000">
          <w:rPr>
            <w:rFonts w:ascii="Roboto" w:cs="Roboto" w:eastAsia="Roboto" w:hAnsi="Roboto"/>
            <w:rtl w:val="0"/>
          </w:rPr>
          <w:t xml:space="preserve"> </w:t>
        </w:r>
      </w:hyperlink>
      <w:hyperlink r:id="rId156">
        <w:r w:rsidDel="00000000" w:rsidR="00000000" w:rsidRPr="00000000">
          <w:rPr>
            <w:rFonts w:ascii="Roboto" w:cs="Roboto" w:eastAsia="Roboto" w:hAnsi="Roboto"/>
            <w:b w:val="1"/>
            <w:color w:val="1155cc"/>
            <w:u w:val="single"/>
            <w:rtl w:val="0"/>
          </w:rPr>
          <w:t xml:space="preserve">incident</w:t>
        </w:r>
      </w:hyperlink>
      <w:r w:rsidDel="00000000" w:rsidR="00000000" w:rsidRPr="00000000">
        <w:rPr>
          <w:rFonts w:ascii="Roboto" w:cs="Roboto" w:eastAsia="Roboto" w:hAnsi="Roboto"/>
          <w:rtl w:val="0"/>
        </w:rPr>
        <w:t xml:space="preserve"> and sends</w:t>
      </w:r>
      <w:hyperlink r:id="rId157">
        <w:r w:rsidDel="00000000" w:rsidR="00000000" w:rsidRPr="00000000">
          <w:rPr>
            <w:rFonts w:ascii="Roboto" w:cs="Roboto" w:eastAsia="Roboto" w:hAnsi="Roboto"/>
            <w:rtl w:val="0"/>
          </w:rPr>
          <w:t xml:space="preserve"> </w:t>
        </w:r>
      </w:hyperlink>
      <w:hyperlink r:id="rId158">
        <w:r w:rsidDel="00000000" w:rsidR="00000000" w:rsidRPr="00000000">
          <w:rPr>
            <w:rFonts w:ascii="Roboto" w:cs="Roboto" w:eastAsia="Roboto" w:hAnsi="Roboto"/>
            <w:b w:val="1"/>
            <w:color w:val="1155cc"/>
            <w:u w:val="single"/>
            <w:rtl w:val="0"/>
          </w:rPr>
          <w:t xml:space="preserve">notifications</w:t>
        </w:r>
      </w:hyperlink>
      <w:r w:rsidDel="00000000" w:rsidR="00000000" w:rsidRPr="00000000">
        <w:rPr>
          <w:rFonts w:ascii="Roboto" w:cs="Roboto" w:eastAsia="Roboto" w:hAnsi="Roboto"/>
          <w:rtl w:val="0"/>
        </w:rPr>
        <w:t xml:space="preserve"> to people or third-party notification services. Monitoring Admins can acknowledge receipt of the notification. A list of GCP agent metrics for alerting can be found </w:t>
      </w:r>
      <w:hyperlink r:id="rId159">
        <w:r w:rsidDel="00000000" w:rsidR="00000000" w:rsidRPr="00000000">
          <w:rPr>
            <w:rFonts w:ascii="Roboto" w:cs="Roboto" w:eastAsia="Roboto" w:hAnsi="Roboto"/>
            <w:color w:val="1155cc"/>
            <w:u w:val="single"/>
            <w:rtl w:val="0"/>
          </w:rPr>
          <w:t xml:space="preserve">here</w:t>
        </w:r>
      </w:hyperlink>
      <w:r w:rsidDel="00000000" w:rsidR="00000000" w:rsidRPr="00000000">
        <w:rPr>
          <w:rFonts w:ascii="Roboto" w:cs="Roboto" w:eastAsia="Roboto" w:hAnsi="Roboto"/>
          <w:rtl w:val="0"/>
        </w:rPr>
        <w:t xml:space="preserve">.</w:t>
      </w:r>
      <w:r w:rsidDel="00000000" w:rsidR="00000000" w:rsidRPr="00000000">
        <w:rPr>
          <w:rtl w:val="0"/>
        </w:rPr>
      </w:r>
    </w:p>
    <w:p w:rsidR="00000000" w:rsidDel="00000000" w:rsidP="00000000" w:rsidRDefault="00000000" w:rsidRPr="00000000" w14:paraId="00000AC5">
      <w:pPr>
        <w:ind w:left="0" w:firstLine="0"/>
        <w:rPr>
          <w:rFonts w:ascii="Roboto" w:cs="Roboto" w:eastAsia="Roboto" w:hAnsi="Roboto"/>
          <w:highlight w:val="yellow"/>
        </w:rPr>
      </w:pPr>
      <w:r w:rsidDel="00000000" w:rsidR="00000000" w:rsidRPr="00000000">
        <w:rPr>
          <w:rtl w:val="0"/>
        </w:rPr>
      </w:r>
    </w:p>
    <w:p w:rsidR="00000000" w:rsidDel="00000000" w:rsidP="00000000" w:rsidRDefault="00000000" w:rsidRPr="00000000" w14:paraId="00000AC6">
      <w:pPr>
        <w:ind w:left="0" w:firstLine="0"/>
        <w:rPr>
          <w:rFonts w:ascii="Roboto" w:cs="Roboto" w:eastAsia="Roboto" w:hAnsi="Roboto"/>
        </w:rPr>
      </w:pPr>
      <w:r w:rsidDel="00000000" w:rsidR="00000000" w:rsidRPr="00000000">
        <w:rPr>
          <w:rFonts w:ascii="Roboto" w:cs="Roboto" w:eastAsia="Roboto" w:hAnsi="Roboto"/>
          <w:rtl w:val="0"/>
        </w:rPr>
        <w:t xml:space="preserve">AMEX will leverage Cloud Monitoring to enable alerting in the GCP environment.</w:t>
      </w:r>
    </w:p>
    <w:p w:rsidR="00000000" w:rsidDel="00000000" w:rsidP="00000000" w:rsidRDefault="00000000" w:rsidRPr="00000000" w14:paraId="00000AC7">
      <w:pPr>
        <w:pStyle w:val="Heading3"/>
        <w:rPr/>
      </w:pPr>
      <w:bookmarkStart w:colFirst="0" w:colLast="0" w:name="_lu6tsrhp61f" w:id="127"/>
      <w:bookmarkEnd w:id="127"/>
      <w:r w:rsidDel="00000000" w:rsidR="00000000" w:rsidRPr="00000000">
        <w:rPr>
          <w:rtl w:val="0"/>
        </w:rPr>
        <w:t xml:space="preserve">5.8.2 Log-based alerting</w:t>
      </w:r>
    </w:p>
    <w:p w:rsidR="00000000" w:rsidDel="00000000" w:rsidP="00000000" w:rsidRDefault="00000000" w:rsidRPr="00000000" w14:paraId="00000AC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tl w:val="0"/>
        </w:rPr>
        <w:t xml:space="preserve">When you want to be notified any time a specific message occurs in a log, use log-based alerts. Log-based alerts are well suited for catching security-related events in logs, like the following:</w:t>
      </w:r>
    </w:p>
    <w:p w:rsidR="00000000" w:rsidDel="00000000" w:rsidP="00000000" w:rsidRDefault="00000000" w:rsidRPr="00000000" w14:paraId="00000AC9">
      <w:pPr>
        <w:numPr>
          <w:ilvl w:val="0"/>
          <w:numId w:val="53"/>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rFonts w:ascii="Google Sans" w:cs="Google Sans" w:eastAsia="Google Sans" w:hAnsi="Google Sans"/>
          <w:color w:val="757575"/>
          <w:sz w:val="22"/>
          <w:szCs w:val="22"/>
        </w:rPr>
      </w:pPr>
      <w:r w:rsidDel="00000000" w:rsidR="00000000" w:rsidRPr="00000000">
        <w:rPr>
          <w:rtl w:val="0"/>
        </w:rPr>
        <w:t xml:space="preserve">You want to be notified if an event appears in an audit log; for example, a human user accesses the security key of a service account.</w:t>
      </w:r>
    </w:p>
    <w:p w:rsidR="00000000" w:rsidDel="00000000" w:rsidP="00000000" w:rsidRDefault="00000000" w:rsidRPr="00000000" w14:paraId="00000ACA">
      <w:pPr>
        <w:numPr>
          <w:ilvl w:val="0"/>
          <w:numId w:val="53"/>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rFonts w:ascii="Google Sans" w:cs="Google Sans" w:eastAsia="Google Sans" w:hAnsi="Google Sans"/>
          <w:color w:val="757575"/>
          <w:sz w:val="22"/>
          <w:szCs w:val="22"/>
        </w:rPr>
      </w:pPr>
      <w:r w:rsidDel="00000000" w:rsidR="00000000" w:rsidRPr="00000000">
        <w:rPr>
          <w:rtl w:val="0"/>
        </w:rPr>
        <w:t xml:space="preserve">Your application writes deployment messages to logs, and you want to be notified when a deployment change is logged.</w:t>
      </w:r>
    </w:p>
    <w:p w:rsidR="00000000" w:rsidDel="00000000" w:rsidP="00000000" w:rsidRDefault="00000000" w:rsidRPr="00000000" w14:paraId="00000AC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tl w:val="0"/>
        </w:rPr>
        <w:t xml:space="preserve">Log-based alerts are well suited for events that you expect to be both rare and important. You don't want to know about a trend or pattern; you want to know that something occurred.</w:t>
      </w:r>
    </w:p>
    <w:p w:rsidR="00000000" w:rsidDel="00000000" w:rsidP="00000000" w:rsidRDefault="00000000" w:rsidRPr="00000000" w14:paraId="00000AC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tl w:val="0"/>
        </w:rPr>
        <w:t xml:space="preserve">For information about creating log-based alerts, see </w:t>
      </w:r>
      <w:hyperlink r:id="rId160">
        <w:r w:rsidDel="00000000" w:rsidR="00000000" w:rsidRPr="00000000">
          <w:rPr>
            <w:color w:val="4285f4"/>
            <w:u w:val="single"/>
            <w:rtl w:val="0"/>
          </w:rPr>
          <w:t xml:space="preserve">Using log-based alerts</w:t>
        </w:r>
      </w:hyperlink>
      <w:r w:rsidDel="00000000" w:rsidR="00000000" w:rsidRPr="00000000">
        <w:rPr>
          <w:rtl w:val="0"/>
        </w:rPr>
        <w:t xml:space="preserve">.</w:t>
      </w:r>
    </w:p>
    <w:p w:rsidR="00000000" w:rsidDel="00000000" w:rsidP="00000000" w:rsidRDefault="00000000" w:rsidRPr="00000000" w14:paraId="00000AC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hyperlink r:id="rId161">
        <w:r w:rsidDel="00000000" w:rsidR="00000000" w:rsidRPr="00000000">
          <w:rPr>
            <w:color w:val="4285f4"/>
            <w:u w:val="single"/>
            <w:rtl w:val="0"/>
          </w:rPr>
          <w:t xml:space="preserve">User-defined log-based metrics</w:t>
        </w:r>
      </w:hyperlink>
      <w:r w:rsidDel="00000000" w:rsidR="00000000" w:rsidRPr="00000000">
        <w:rPr>
          <w:rtl w:val="0"/>
        </w:rPr>
        <w:t xml:space="preserve"> are computed from log entries in both included and excluded logs. If you create an alerting policy based on a user-defined log-based metric, then the policy monitors data from all logs. </w:t>
      </w:r>
    </w:p>
    <w:p w:rsidR="00000000" w:rsidDel="00000000" w:rsidP="00000000" w:rsidRDefault="00000000" w:rsidRPr="00000000" w14:paraId="00000AC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hyperlink r:id="rId162">
        <w:r w:rsidDel="00000000" w:rsidR="00000000" w:rsidRPr="00000000">
          <w:rPr>
            <w:color w:val="4285f4"/>
            <w:u w:val="single"/>
            <w:rtl w:val="0"/>
          </w:rPr>
          <w:t xml:space="preserve">System-defined log-based metrics</w:t>
        </w:r>
      </w:hyperlink>
      <w:r w:rsidDel="00000000" w:rsidR="00000000" w:rsidRPr="00000000">
        <w:rPr>
          <w:rtl w:val="0"/>
        </w:rPr>
        <w:t xml:space="preserve"> are computed only from included logs. If you create an alerting policy based on a system-defined log-based metric, then the policy monitors data only from included logs.</w:t>
      </w:r>
    </w:p>
    <w:p w:rsidR="00000000" w:rsidDel="00000000" w:rsidP="00000000" w:rsidRDefault="00000000" w:rsidRPr="00000000" w14:paraId="00000AC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pPr>
      <w:r w:rsidDel="00000000" w:rsidR="00000000" w:rsidRPr="00000000">
        <w:rPr>
          <w:rtl w:val="0"/>
        </w:rPr>
        <w:t xml:space="preserve">Google recommends:</w:t>
      </w:r>
    </w:p>
    <w:p w:rsidR="00000000" w:rsidDel="00000000" w:rsidP="00000000" w:rsidRDefault="00000000" w:rsidRPr="00000000" w14:paraId="00000AD0">
      <w:pPr>
        <w:numPr>
          <w:ilvl w:val="0"/>
          <w:numId w:val="9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u w:val="none"/>
        </w:rPr>
      </w:pPr>
      <w:r w:rsidDel="00000000" w:rsidR="00000000" w:rsidRPr="00000000">
        <w:rPr>
          <w:rtl w:val="0"/>
        </w:rPr>
        <w:t xml:space="preserve">Use Log-based alerting for all security-related events. </w:t>
      </w:r>
    </w:p>
    <w:p w:rsidR="00000000" w:rsidDel="00000000" w:rsidP="00000000" w:rsidRDefault="00000000" w:rsidRPr="00000000" w14:paraId="00000AD1">
      <w:pPr>
        <w:numPr>
          <w:ilvl w:val="0"/>
          <w:numId w:val="94"/>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u w:val="none"/>
        </w:rPr>
      </w:pPr>
      <w:r w:rsidDel="00000000" w:rsidR="00000000" w:rsidRPr="00000000">
        <w:rPr>
          <w:rtl w:val="0"/>
        </w:rPr>
        <w:t xml:space="preserve">Use User-defined log based metrics to create alerting policies for any change in IAM (ex - permission updated for a custom role), Firewall rules etc.</w:t>
      </w:r>
    </w:p>
    <w:p w:rsidR="00000000" w:rsidDel="00000000" w:rsidP="00000000" w:rsidRDefault="00000000" w:rsidRPr="00000000" w14:paraId="00000AD2">
      <w:pPr>
        <w:pStyle w:val="Heading3"/>
        <w:rPr/>
      </w:pPr>
      <w:bookmarkStart w:colFirst="0" w:colLast="0" w:name="_zg05e7v7gg5o" w:id="128"/>
      <w:bookmarkEnd w:id="128"/>
      <w:r w:rsidDel="00000000" w:rsidR="00000000" w:rsidRPr="00000000">
        <w:rPr>
          <w:rtl w:val="0"/>
        </w:rPr>
      </w:r>
    </w:p>
    <w:p w:rsidR="00000000" w:rsidDel="00000000" w:rsidP="00000000" w:rsidRDefault="00000000" w:rsidRPr="00000000" w14:paraId="00000AD3">
      <w:pPr>
        <w:pStyle w:val="Heading3"/>
        <w:rPr/>
      </w:pPr>
      <w:bookmarkStart w:colFirst="0" w:colLast="0" w:name="_ltqoormji2qq" w:id="129"/>
      <w:bookmarkEnd w:id="129"/>
      <w:r w:rsidDel="00000000" w:rsidR="00000000" w:rsidRPr="00000000">
        <w:rPr>
          <w:rtl w:val="0"/>
        </w:rPr>
        <w:t xml:space="preserve">5.8.3 Dashboards and Charts</w:t>
      </w:r>
    </w:p>
    <w:p w:rsidR="00000000" w:rsidDel="00000000" w:rsidP="00000000" w:rsidRDefault="00000000" w:rsidRPr="00000000" w14:paraId="00000AD4">
      <w:pPr>
        <w:rPr/>
      </w:pPr>
      <w:r w:rsidDel="00000000" w:rsidR="00000000" w:rsidRPr="00000000">
        <w:rPr>
          <w:rtl w:val="0"/>
        </w:rPr>
      </w:r>
    </w:p>
    <w:p w:rsidR="00000000" w:rsidDel="00000000" w:rsidP="00000000" w:rsidRDefault="00000000" w:rsidRPr="00000000" w14:paraId="00000AD5">
      <w:pPr>
        <w:rPr/>
      </w:pPr>
      <w:r w:rsidDel="00000000" w:rsidR="00000000" w:rsidRPr="00000000">
        <w:rPr>
          <w:rtl w:val="0"/>
        </w:rPr>
        <w:t xml:space="preserve">Monitoring Cloud environments is a fundamental Site Reliability Engineering practice.  Google offers the ability to build custom dashboards that can measure how well your applications and services are operating.  Google has made available service specific dashboards that can be leveraged and further customized on </w:t>
      </w:r>
      <w:hyperlink r:id="rId163">
        <w:r w:rsidDel="00000000" w:rsidR="00000000" w:rsidRPr="00000000">
          <w:rPr>
            <w:color w:val="1155cc"/>
            <w:u w:val="single"/>
            <w:rtl w:val="0"/>
          </w:rPr>
          <w:t xml:space="preserve">github</w:t>
        </w:r>
      </w:hyperlink>
      <w:r w:rsidDel="00000000" w:rsidR="00000000" w:rsidRPr="00000000">
        <w:rPr>
          <w:rtl w:val="0"/>
        </w:rPr>
        <w:t xml:space="preserve">.  Dashboards can be built per project, per group of projects or at the organization level.  For further details, please refer to Google’s </w:t>
      </w:r>
      <w:hyperlink r:id="rId164">
        <w:r w:rsidDel="00000000" w:rsidR="00000000" w:rsidRPr="00000000">
          <w:rPr>
            <w:color w:val="1155cc"/>
            <w:u w:val="single"/>
            <w:rtl w:val="0"/>
          </w:rPr>
          <w:t xml:space="preserve">documentation</w:t>
        </w:r>
      </w:hyperlink>
      <w:r w:rsidDel="00000000" w:rsidR="00000000" w:rsidRPr="00000000">
        <w:rPr>
          <w:rtl w:val="0"/>
        </w:rPr>
        <w:t xml:space="preserve">.</w:t>
      </w:r>
    </w:p>
    <w:p w:rsidR="00000000" w:rsidDel="00000000" w:rsidP="00000000" w:rsidRDefault="00000000" w:rsidRPr="00000000" w14:paraId="00000AD6">
      <w:pPr>
        <w:rPr/>
      </w:pPr>
      <w:r w:rsidDel="00000000" w:rsidR="00000000" w:rsidRPr="00000000">
        <w:rPr>
          <w:rtl w:val="0"/>
        </w:rPr>
      </w:r>
    </w:p>
    <w:p w:rsidR="00000000" w:rsidDel="00000000" w:rsidP="00000000" w:rsidRDefault="00000000" w:rsidRPr="00000000" w14:paraId="00000AD7">
      <w:pPr>
        <w:rPr/>
      </w:pPr>
      <w:r w:rsidDel="00000000" w:rsidR="00000000" w:rsidRPr="00000000">
        <w:rPr>
          <w:rtl w:val="0"/>
        </w:rPr>
      </w:r>
    </w:p>
    <w:p w:rsidR="00000000" w:rsidDel="00000000" w:rsidP="00000000" w:rsidRDefault="00000000" w:rsidRPr="00000000" w14:paraId="00000AD8">
      <w:pPr>
        <w:pStyle w:val="Heading1"/>
        <w:rPr>
          <w:rFonts w:ascii="Roboto" w:cs="Roboto" w:eastAsia="Roboto" w:hAnsi="Roboto"/>
        </w:rPr>
      </w:pPr>
      <w:bookmarkStart w:colFirst="0" w:colLast="0" w:name="_105upw9geifp" w:id="130"/>
      <w:bookmarkEnd w:id="130"/>
      <w:r w:rsidDel="00000000" w:rsidR="00000000" w:rsidRPr="00000000">
        <w:rPr>
          <w:rFonts w:ascii="Roboto" w:cs="Roboto" w:eastAsia="Roboto" w:hAnsi="Roboto"/>
          <w:rtl w:val="0"/>
        </w:rPr>
        <w:t xml:space="preserve">6. </w:t>
      </w:r>
      <w:r w:rsidDel="00000000" w:rsidR="00000000" w:rsidRPr="00000000">
        <w:rPr>
          <w:rFonts w:ascii="Roboto" w:cs="Roboto" w:eastAsia="Roboto" w:hAnsi="Roboto"/>
          <w:rtl w:val="0"/>
        </w:rPr>
        <w:t xml:space="preserve">Security</w:t>
      </w:r>
      <w:r w:rsidDel="00000000" w:rsidR="00000000" w:rsidRPr="00000000">
        <w:rPr>
          <w:rFonts w:ascii="Roboto" w:cs="Roboto" w:eastAsia="Roboto" w:hAnsi="Roboto"/>
          <w:rtl w:val="0"/>
        </w:rPr>
        <w:t xml:space="preserve"> </w:t>
      </w:r>
    </w:p>
    <w:p w:rsidR="00000000" w:rsidDel="00000000" w:rsidP="00000000" w:rsidRDefault="00000000" w:rsidRPr="00000000" w14:paraId="00000AD9">
      <w:pPr>
        <w:rPr>
          <w:rFonts w:ascii="Roboto" w:cs="Roboto" w:eastAsia="Roboto" w:hAnsi="Roboto"/>
        </w:rPr>
      </w:pPr>
      <w:r w:rsidDel="00000000" w:rsidR="00000000" w:rsidRPr="00000000">
        <w:rPr>
          <w:rFonts w:ascii="Roboto" w:cs="Roboto" w:eastAsia="Roboto" w:hAnsi="Roboto"/>
          <w:rtl w:val="0"/>
        </w:rPr>
        <w:t xml:space="preserve">IT Security is the practice of protecting critical systems and sensitive information from a variety of risks such as unauthorized access, unavailability of critical systems, exfiltration of data, etc.  Operational measures are designed within an Enterprise to combat threats against networked systems and applications, whether those threats originate from inside or outside of an organization.  The practice focuses around the tenet of ensuring confidentiality, integrity and availability of information for an organization to achieve its business objectives.  </w:t>
      </w:r>
    </w:p>
    <w:p w:rsidR="00000000" w:rsidDel="00000000" w:rsidP="00000000" w:rsidRDefault="00000000" w:rsidRPr="00000000" w14:paraId="00000ADA">
      <w:pPr>
        <w:rPr>
          <w:rFonts w:ascii="Roboto" w:cs="Roboto" w:eastAsia="Roboto" w:hAnsi="Roboto"/>
        </w:rPr>
      </w:pPr>
      <w:r w:rsidDel="00000000" w:rsidR="00000000" w:rsidRPr="00000000">
        <w:rPr>
          <w:rtl w:val="0"/>
        </w:rPr>
      </w:r>
    </w:p>
    <w:p w:rsidR="00000000" w:rsidDel="00000000" w:rsidP="00000000" w:rsidRDefault="00000000" w:rsidRPr="00000000" w14:paraId="00000ADB">
      <w:pPr>
        <w:rPr>
          <w:rFonts w:ascii="Roboto" w:cs="Roboto" w:eastAsia="Roboto" w:hAnsi="Roboto"/>
        </w:rPr>
      </w:pPr>
      <w:r w:rsidDel="00000000" w:rsidR="00000000" w:rsidRPr="00000000">
        <w:rPr>
          <w:rFonts w:ascii="Roboto" w:cs="Roboto" w:eastAsia="Roboto" w:hAnsi="Roboto"/>
          <w:rtl w:val="0"/>
        </w:rPr>
        <w:t xml:space="preserve">Many Cybersecurity frameworks satisfy IT Security requirements by looking at an Enterprise’s business objectives, mapping these to legal, regulatory, and internal policies.  Then, identifying threats and vulnerabilities within a technical environment to define operating methodologies within the environment required to protect that environment within the organization’s risk appetite.  Key to these frameworks are viewing controls around 5 core functions:  Identify, Protect, Detect, Respond and Recover.  </w:t>
      </w:r>
      <w:r w:rsidDel="00000000" w:rsidR="00000000" w:rsidRPr="00000000">
        <w:rPr>
          <w:rFonts w:ascii="Roboto" w:cs="Roboto" w:eastAsia="Roboto" w:hAnsi="Roboto"/>
          <w:b w:val="1"/>
          <w:rtl w:val="0"/>
        </w:rPr>
        <w:t xml:space="preserve">Identify</w:t>
      </w:r>
      <w:r w:rsidDel="00000000" w:rsidR="00000000" w:rsidRPr="00000000">
        <w:rPr>
          <w:rFonts w:ascii="Roboto" w:cs="Roboto" w:eastAsia="Roboto" w:hAnsi="Roboto"/>
          <w:rtl w:val="0"/>
        </w:rPr>
        <w:t xml:space="preserve"> focuses on identification of the processes and assets needing protection.  </w:t>
      </w:r>
      <w:r w:rsidDel="00000000" w:rsidR="00000000" w:rsidRPr="00000000">
        <w:rPr>
          <w:rFonts w:ascii="Roboto" w:cs="Roboto" w:eastAsia="Roboto" w:hAnsi="Roboto"/>
          <w:b w:val="1"/>
          <w:rtl w:val="0"/>
        </w:rPr>
        <w:t xml:space="preserve">Protect</w:t>
      </w:r>
      <w:r w:rsidDel="00000000" w:rsidR="00000000" w:rsidRPr="00000000">
        <w:rPr>
          <w:rFonts w:ascii="Roboto" w:cs="Roboto" w:eastAsia="Roboto" w:hAnsi="Roboto"/>
          <w:rtl w:val="0"/>
        </w:rPr>
        <w:t xml:space="preserve"> focuses on the safeguards available to prevent threats from materializing and vulnerabilities from being exploited.  </w:t>
      </w:r>
      <w:r w:rsidDel="00000000" w:rsidR="00000000" w:rsidRPr="00000000">
        <w:rPr>
          <w:rFonts w:ascii="Roboto" w:cs="Roboto" w:eastAsia="Roboto" w:hAnsi="Roboto"/>
          <w:b w:val="1"/>
          <w:rtl w:val="0"/>
        </w:rPr>
        <w:t xml:space="preserve">Detect</w:t>
      </w:r>
      <w:r w:rsidDel="00000000" w:rsidR="00000000" w:rsidRPr="00000000">
        <w:rPr>
          <w:rFonts w:ascii="Roboto" w:cs="Roboto" w:eastAsia="Roboto" w:hAnsi="Roboto"/>
          <w:rtl w:val="0"/>
        </w:rPr>
        <w:t xml:space="preserve"> focuses on techniques available to identify actual incidents.  </w:t>
      </w:r>
      <w:r w:rsidDel="00000000" w:rsidR="00000000" w:rsidRPr="00000000">
        <w:rPr>
          <w:rFonts w:ascii="Roboto" w:cs="Roboto" w:eastAsia="Roboto" w:hAnsi="Roboto"/>
          <w:b w:val="1"/>
          <w:rtl w:val="0"/>
        </w:rPr>
        <w:t xml:space="preserve">Respond</w:t>
      </w:r>
      <w:r w:rsidDel="00000000" w:rsidR="00000000" w:rsidRPr="00000000">
        <w:rPr>
          <w:rFonts w:ascii="Roboto" w:cs="Roboto" w:eastAsia="Roboto" w:hAnsi="Roboto"/>
          <w:rtl w:val="0"/>
        </w:rPr>
        <w:t xml:space="preserve"> focuses on the techniques available that can contain impacts of incidents.  Finally, </w:t>
      </w:r>
      <w:r w:rsidDel="00000000" w:rsidR="00000000" w:rsidRPr="00000000">
        <w:rPr>
          <w:rFonts w:ascii="Roboto" w:cs="Roboto" w:eastAsia="Roboto" w:hAnsi="Roboto"/>
          <w:b w:val="1"/>
          <w:rtl w:val="0"/>
        </w:rPr>
        <w:t xml:space="preserve">Recover</w:t>
      </w:r>
      <w:r w:rsidDel="00000000" w:rsidR="00000000" w:rsidRPr="00000000">
        <w:rPr>
          <w:rFonts w:ascii="Roboto" w:cs="Roboto" w:eastAsia="Roboto" w:hAnsi="Roboto"/>
          <w:rtl w:val="0"/>
        </w:rPr>
        <w:t xml:space="preserve"> focuses on the techniques that can restore capabilities.  In that context, the security section of the Technical Design Document focuses on identifying various GCP, 3rd party and Amex security solutions and practices that </w:t>
      </w:r>
      <w:r w:rsidDel="00000000" w:rsidR="00000000" w:rsidRPr="00000000">
        <w:rPr>
          <w:rFonts w:ascii="Roboto" w:cs="Roboto" w:eastAsia="Roboto" w:hAnsi="Roboto"/>
          <w:b w:val="1"/>
          <w:rtl w:val="0"/>
        </w:rPr>
        <w:t xml:space="preserve">together</w:t>
      </w:r>
      <w:r w:rsidDel="00000000" w:rsidR="00000000" w:rsidRPr="00000000">
        <w:rPr>
          <w:rFonts w:ascii="Roboto" w:cs="Roboto" w:eastAsia="Roboto" w:hAnsi="Roboto"/>
          <w:rtl w:val="0"/>
        </w:rPr>
        <w:t xml:space="preserve"> provide an effective layered security framework necessary to secure Amex’s GCP environment.</w:t>
      </w:r>
    </w:p>
    <w:p w:rsidR="00000000" w:rsidDel="00000000" w:rsidP="00000000" w:rsidRDefault="00000000" w:rsidRPr="00000000" w14:paraId="00000ADC">
      <w:pPr>
        <w:rPr>
          <w:rFonts w:ascii="Roboto" w:cs="Roboto" w:eastAsia="Roboto" w:hAnsi="Roboto"/>
        </w:rPr>
      </w:pPr>
      <w:r w:rsidDel="00000000" w:rsidR="00000000" w:rsidRPr="00000000">
        <w:rPr>
          <w:rtl w:val="0"/>
        </w:rPr>
      </w:r>
    </w:p>
    <w:p w:rsidR="00000000" w:rsidDel="00000000" w:rsidP="00000000" w:rsidRDefault="00000000" w:rsidRPr="00000000" w14:paraId="00000ADD">
      <w:pPr>
        <w:rPr>
          <w:rFonts w:ascii="Roboto" w:cs="Roboto" w:eastAsia="Roboto" w:hAnsi="Roboto"/>
        </w:rPr>
      </w:pPr>
      <w:r w:rsidDel="00000000" w:rsidR="00000000" w:rsidRPr="00000000">
        <w:rPr>
          <w:rFonts w:ascii="Roboto" w:cs="Roboto" w:eastAsia="Roboto" w:hAnsi="Roboto"/>
          <w:rtl w:val="0"/>
        </w:rPr>
        <w:t xml:space="preserve">The below summary is a subset of services identifying how the collection of GCP and 3rd party services along with Amex’s practices work together to protect the GCP environment. </w:t>
      </w:r>
    </w:p>
    <w:p w:rsidR="00000000" w:rsidDel="00000000" w:rsidP="00000000" w:rsidRDefault="00000000" w:rsidRPr="00000000" w14:paraId="00000ADE">
      <w:pPr>
        <w:rPr>
          <w:rFonts w:ascii="Roboto" w:cs="Roboto" w:eastAsia="Roboto" w:hAnsi="Roboto"/>
        </w:rPr>
      </w:pPr>
      <w:r w:rsidDel="00000000" w:rsidR="00000000" w:rsidRPr="00000000">
        <w:rPr>
          <w:rtl w:val="0"/>
        </w:rPr>
      </w:r>
    </w:p>
    <w:tbl>
      <w:tblPr>
        <w:tblStyle w:val="Table4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1185"/>
        <w:gridCol w:w="1185"/>
        <w:gridCol w:w="1140"/>
        <w:gridCol w:w="1155"/>
        <w:gridCol w:w="1125"/>
        <w:tblGridChange w:id="0">
          <w:tblGrid>
            <w:gridCol w:w="3570"/>
            <w:gridCol w:w="1185"/>
            <w:gridCol w:w="1185"/>
            <w:gridCol w:w="1140"/>
            <w:gridCol w:w="1155"/>
            <w:gridCol w:w="1125"/>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ADF">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Service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AE0">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Identify</w:t>
            </w:r>
          </w:p>
        </w:tc>
        <w:tc>
          <w:tcPr>
            <w:shd w:fill="c9daf8" w:val="clear"/>
            <w:tcMar>
              <w:top w:w="100.0" w:type="dxa"/>
              <w:left w:w="100.0" w:type="dxa"/>
              <w:bottom w:w="100.0" w:type="dxa"/>
              <w:right w:w="100.0" w:type="dxa"/>
            </w:tcMar>
            <w:vAlign w:val="top"/>
          </w:tcPr>
          <w:p w:rsidR="00000000" w:rsidDel="00000000" w:rsidP="00000000" w:rsidRDefault="00000000" w:rsidRPr="00000000" w14:paraId="00000AE1">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Protect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AE2">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Detect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AE3">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Respond</w:t>
            </w:r>
          </w:p>
        </w:tc>
        <w:tc>
          <w:tcPr>
            <w:shd w:fill="c9daf8" w:val="clear"/>
            <w:tcMar>
              <w:top w:w="100.0" w:type="dxa"/>
              <w:left w:w="100.0" w:type="dxa"/>
              <w:bottom w:w="100.0" w:type="dxa"/>
              <w:right w:w="100.0" w:type="dxa"/>
            </w:tcMar>
            <w:vAlign w:val="top"/>
          </w:tcPr>
          <w:p w:rsidR="00000000" w:rsidDel="00000000" w:rsidP="00000000" w:rsidRDefault="00000000" w:rsidRPr="00000000" w14:paraId="00000AE4">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Recover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GCP IAM</w:t>
            </w:r>
          </w:p>
        </w:tc>
        <w:tc>
          <w:tcPr>
            <w:shd w:fill="auto" w:val="clear"/>
            <w:tcMar>
              <w:top w:w="100.0" w:type="dxa"/>
              <w:left w:w="100.0" w:type="dxa"/>
              <w:bottom w:w="100.0" w:type="dxa"/>
              <w:right w:w="100.0" w:type="dxa"/>
            </w:tcMar>
            <w:vAlign w:val="top"/>
          </w:tcPr>
          <w:p w:rsidR="00000000" w:rsidDel="00000000" w:rsidP="00000000" w:rsidRDefault="00000000" w:rsidRPr="00000000" w14:paraId="00000AE6">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E8">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E9">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A">
            <w:pPr>
              <w:widowControl w:val="0"/>
              <w:spacing w:line="240" w:lineRule="auto"/>
              <w:jc w:val="center"/>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GCP Encryption in Transit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C">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D">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EE">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F">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0">
            <w:pPr>
              <w:widowControl w:val="0"/>
              <w:spacing w:line="240" w:lineRule="auto"/>
              <w:jc w:val="center"/>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GCP Encryption at 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AF2">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3">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F4">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5">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6">
            <w:pPr>
              <w:widowControl w:val="0"/>
              <w:spacing w:line="240" w:lineRule="auto"/>
              <w:jc w:val="center"/>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GCP Organization Policies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F8">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9">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FA">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B">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C">
            <w:pPr>
              <w:widowControl w:val="0"/>
              <w:spacing w:line="240" w:lineRule="auto"/>
              <w:jc w:val="center"/>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GCP Network 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FE">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F">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00">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01">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2">
            <w:pPr>
              <w:widowControl w:val="0"/>
              <w:spacing w:line="240" w:lineRule="auto"/>
              <w:jc w:val="center"/>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GCP Operations Suite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04">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5">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6">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07">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08">
            <w:pPr>
              <w:widowControl w:val="0"/>
              <w:spacing w:line="240" w:lineRule="auto"/>
              <w:jc w:val="center"/>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GCP Access Transparency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B0A">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B">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C">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0D">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E">
            <w:pPr>
              <w:widowControl w:val="0"/>
              <w:spacing w:line="240" w:lineRule="auto"/>
              <w:jc w:val="center"/>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GCP Data Loss Prevention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10">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1">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12">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13">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4">
            <w:pPr>
              <w:widowControl w:val="0"/>
              <w:spacing w:line="240" w:lineRule="auto"/>
              <w:jc w:val="center"/>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3rd party OS agents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B16">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7">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18">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19">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1A">
            <w:pPr>
              <w:widowControl w:val="0"/>
              <w:spacing w:line="240" w:lineRule="auto"/>
              <w:jc w:val="center"/>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GCP VPC SC</w:t>
            </w:r>
          </w:p>
        </w:tc>
        <w:tc>
          <w:tcPr>
            <w:shd w:fill="auto" w:val="clear"/>
            <w:tcMar>
              <w:top w:w="100.0" w:type="dxa"/>
              <w:left w:w="100.0" w:type="dxa"/>
              <w:bottom w:w="100.0" w:type="dxa"/>
              <w:right w:w="100.0" w:type="dxa"/>
            </w:tcMar>
            <w:vAlign w:val="top"/>
          </w:tcPr>
          <w:p w:rsidR="00000000" w:rsidDel="00000000" w:rsidP="00000000" w:rsidRDefault="00000000" w:rsidRPr="00000000" w14:paraId="00000B1C">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D">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1E">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F">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0">
            <w:pPr>
              <w:widowControl w:val="0"/>
              <w:spacing w:line="240" w:lineRule="auto"/>
              <w:jc w:val="center"/>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Hashicorp Terraform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B22">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23">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4">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25">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6">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Hashicorp Terraform Sentinel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B28">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9">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2A">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B">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C">
            <w:pPr>
              <w:widowControl w:val="0"/>
              <w:spacing w:line="240" w:lineRule="auto"/>
              <w:jc w:val="center"/>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Hashicorp Vault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E">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F">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30">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1">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2">
            <w:pPr>
              <w:widowControl w:val="0"/>
              <w:spacing w:line="240" w:lineRule="auto"/>
              <w:jc w:val="center"/>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GCP Security Command 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34">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35">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6">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37">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38">
            <w:pPr>
              <w:widowControl w:val="0"/>
              <w:spacing w:line="240" w:lineRule="auto"/>
              <w:jc w:val="center"/>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GCP Asset Inventory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B3A">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3B">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C">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D">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E">
            <w:pPr>
              <w:widowControl w:val="0"/>
              <w:spacing w:line="240" w:lineRule="auto"/>
              <w:jc w:val="center"/>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ServiceNow ITSM</w:t>
            </w:r>
          </w:p>
        </w:tc>
        <w:tc>
          <w:tcPr>
            <w:shd w:fill="auto" w:val="clear"/>
            <w:tcMar>
              <w:top w:w="100.0" w:type="dxa"/>
              <w:left w:w="100.0" w:type="dxa"/>
              <w:bottom w:w="100.0" w:type="dxa"/>
              <w:right w:w="100.0" w:type="dxa"/>
            </w:tcMar>
            <w:vAlign w:val="top"/>
          </w:tcPr>
          <w:p w:rsidR="00000000" w:rsidDel="00000000" w:rsidP="00000000" w:rsidRDefault="00000000" w:rsidRPr="00000000" w14:paraId="00000B40">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41">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2">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3">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44">
            <w:pPr>
              <w:widowControl w:val="0"/>
              <w:spacing w:line="240" w:lineRule="auto"/>
              <w:jc w:val="center"/>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Palo Alto Prisma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B46">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47">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8">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49">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4A">
            <w:pPr>
              <w:widowControl w:val="0"/>
              <w:spacing w:line="240" w:lineRule="auto"/>
              <w:jc w:val="center"/>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SIEM</w:t>
            </w:r>
          </w:p>
        </w:tc>
        <w:tc>
          <w:tcPr>
            <w:shd w:fill="auto" w:val="clear"/>
            <w:tcMar>
              <w:top w:w="100.0" w:type="dxa"/>
              <w:left w:w="100.0" w:type="dxa"/>
              <w:bottom w:w="100.0" w:type="dxa"/>
              <w:right w:w="100.0" w:type="dxa"/>
            </w:tcMar>
            <w:vAlign w:val="top"/>
          </w:tcPr>
          <w:p w:rsidR="00000000" w:rsidDel="00000000" w:rsidP="00000000" w:rsidRDefault="00000000" w:rsidRPr="00000000" w14:paraId="00000B4C">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D">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E">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4F">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0">
            <w:pPr>
              <w:widowControl w:val="0"/>
              <w:spacing w:line="240" w:lineRule="auto"/>
              <w:jc w:val="center"/>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Amex Operations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B52">
            <w:pPr>
              <w:widowControl w:val="0"/>
              <w:spacing w:line="240" w:lineRule="auto"/>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3">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54">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55">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56">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X</w:t>
            </w:r>
          </w:p>
        </w:tc>
      </w:tr>
    </w:tbl>
    <w:p w:rsidR="00000000" w:rsidDel="00000000" w:rsidP="00000000" w:rsidRDefault="00000000" w:rsidRPr="00000000" w14:paraId="00000B57">
      <w:pPr>
        <w:rPr>
          <w:rFonts w:ascii="Roboto" w:cs="Roboto" w:eastAsia="Roboto" w:hAnsi="Roboto"/>
        </w:rPr>
      </w:pPr>
      <w:r w:rsidDel="00000000" w:rsidR="00000000" w:rsidRPr="00000000">
        <w:rPr>
          <w:rtl w:val="0"/>
        </w:rPr>
      </w:r>
    </w:p>
    <w:p w:rsidR="00000000" w:rsidDel="00000000" w:rsidP="00000000" w:rsidRDefault="00000000" w:rsidRPr="00000000" w14:paraId="00000B58">
      <w:pPr>
        <w:rPr>
          <w:rFonts w:ascii="Roboto" w:cs="Roboto" w:eastAsia="Roboto" w:hAnsi="Roboto"/>
        </w:rPr>
      </w:pPr>
      <w:r w:rsidDel="00000000" w:rsidR="00000000" w:rsidRPr="00000000">
        <w:rPr>
          <w:rtl w:val="0"/>
        </w:rPr>
      </w:r>
    </w:p>
    <w:p w:rsidR="00000000" w:rsidDel="00000000" w:rsidP="00000000" w:rsidRDefault="00000000" w:rsidRPr="00000000" w14:paraId="00000B59">
      <w:pPr>
        <w:pStyle w:val="Heading2"/>
        <w:rPr>
          <w:rFonts w:ascii="Roboto" w:cs="Roboto" w:eastAsia="Roboto" w:hAnsi="Roboto"/>
        </w:rPr>
      </w:pPr>
      <w:bookmarkStart w:colFirst="0" w:colLast="0" w:name="_z5stw6x3f43" w:id="131"/>
      <w:bookmarkEnd w:id="131"/>
      <w:r w:rsidDel="00000000" w:rsidR="00000000" w:rsidRPr="00000000">
        <w:rPr>
          <w:rFonts w:ascii="Roboto" w:cs="Roboto" w:eastAsia="Roboto" w:hAnsi="Roboto"/>
          <w:rtl w:val="0"/>
        </w:rPr>
        <w:t xml:space="preserve">6.1 Current Architecture</w:t>
      </w:r>
    </w:p>
    <w:p w:rsidR="00000000" w:rsidDel="00000000" w:rsidP="00000000" w:rsidRDefault="00000000" w:rsidRPr="00000000" w14:paraId="00000B5A">
      <w:pPr>
        <w:rPr>
          <w:rFonts w:ascii="Roboto" w:cs="Roboto" w:eastAsia="Roboto" w:hAnsi="Roboto"/>
        </w:rPr>
      </w:pPr>
      <w:r w:rsidDel="00000000" w:rsidR="00000000" w:rsidRPr="00000000">
        <w:rPr>
          <w:rFonts w:ascii="Roboto" w:cs="Roboto" w:eastAsia="Roboto" w:hAnsi="Roboto"/>
          <w:rtl w:val="0"/>
        </w:rPr>
        <w:t xml:space="preserve">Amex has a number of IT Security Policies and Standards developed to protect their on premises environment.  As a general principle, unless specifically called out as being a Cloud Anti-Pattern, it is recommended that enterprises leverage universal methods to protect their overall environment across all their environments.  As such, it is recommended that Amex extend existing IT Security Policies and Standards to Public Cloud environments, modifying them as necessary to accommodate Cloud specific differentiators.  </w:t>
      </w:r>
    </w:p>
    <w:p w:rsidR="00000000" w:rsidDel="00000000" w:rsidP="00000000" w:rsidRDefault="00000000" w:rsidRPr="00000000" w14:paraId="00000B5B">
      <w:pPr>
        <w:rPr>
          <w:rFonts w:ascii="Roboto" w:cs="Roboto" w:eastAsia="Roboto" w:hAnsi="Roboto"/>
        </w:rPr>
      </w:pPr>
      <w:r w:rsidDel="00000000" w:rsidR="00000000" w:rsidRPr="00000000">
        <w:rPr>
          <w:rtl w:val="0"/>
        </w:rPr>
      </w:r>
    </w:p>
    <w:p w:rsidR="00000000" w:rsidDel="00000000" w:rsidP="00000000" w:rsidRDefault="00000000" w:rsidRPr="00000000" w14:paraId="00000B5C">
      <w:pPr>
        <w:rPr>
          <w:rFonts w:ascii="Roboto" w:cs="Roboto" w:eastAsia="Roboto" w:hAnsi="Roboto"/>
        </w:rPr>
      </w:pPr>
      <w:r w:rsidDel="00000000" w:rsidR="00000000" w:rsidRPr="00000000">
        <w:rPr>
          <w:rFonts w:ascii="Roboto" w:cs="Roboto" w:eastAsia="Roboto" w:hAnsi="Roboto"/>
          <w:rtl w:val="0"/>
        </w:rPr>
        <w:t xml:space="preserve">For example, Amex currently leverages Prisma Cloud in helping secure their on premise workloads.  Prisma Cloud Workload Protection tools provide a consistent set of multi-cloud based security solutions that can provide a consistent and standardized set of scanning, monitoring, response and recovery tools available to help secure Amex’s IT assets.  These tools can effectively complement GCP’s internal solutions to provide an independent and holistic perspective of an enterprise’s security posture.</w:t>
      </w:r>
    </w:p>
    <w:p w:rsidR="00000000" w:rsidDel="00000000" w:rsidP="00000000" w:rsidRDefault="00000000" w:rsidRPr="00000000" w14:paraId="00000B5D">
      <w:pPr>
        <w:rPr>
          <w:rFonts w:ascii="Roboto" w:cs="Roboto" w:eastAsia="Roboto" w:hAnsi="Roboto"/>
        </w:rPr>
      </w:pPr>
      <w:r w:rsidDel="00000000" w:rsidR="00000000" w:rsidRPr="00000000">
        <w:rPr>
          <w:rtl w:val="0"/>
        </w:rPr>
      </w:r>
    </w:p>
    <w:p w:rsidR="00000000" w:rsidDel="00000000" w:rsidP="00000000" w:rsidRDefault="00000000" w:rsidRPr="00000000" w14:paraId="00000B5E">
      <w:pPr>
        <w:pStyle w:val="Heading3"/>
        <w:rPr>
          <w:rFonts w:ascii="Roboto" w:cs="Roboto" w:eastAsia="Roboto" w:hAnsi="Roboto"/>
          <w:color w:val="757575"/>
        </w:rPr>
      </w:pPr>
      <w:bookmarkStart w:colFirst="0" w:colLast="0" w:name="_dfd1ap42muvi" w:id="132"/>
      <w:bookmarkEnd w:id="132"/>
      <w:r w:rsidDel="00000000" w:rsidR="00000000" w:rsidRPr="00000000">
        <w:rPr>
          <w:rFonts w:ascii="Roboto" w:cs="Roboto" w:eastAsia="Roboto" w:hAnsi="Roboto"/>
          <w:rtl w:val="0"/>
        </w:rPr>
        <w:t xml:space="preserve">6.1.1 Amex Approved Services</w:t>
      </w:r>
      <w:r w:rsidDel="00000000" w:rsidR="00000000" w:rsidRPr="00000000">
        <w:rPr>
          <w:rtl w:val="0"/>
        </w:rPr>
      </w:r>
    </w:p>
    <w:p w:rsidR="00000000" w:rsidDel="00000000" w:rsidP="00000000" w:rsidRDefault="00000000" w:rsidRPr="00000000" w14:paraId="00000B5F">
      <w:pPr>
        <w:rPr>
          <w:rFonts w:ascii="Roboto" w:cs="Roboto" w:eastAsia="Roboto" w:hAnsi="Roboto"/>
        </w:rPr>
      </w:pPr>
      <w:r w:rsidDel="00000000" w:rsidR="00000000" w:rsidRPr="00000000">
        <w:rPr>
          <w:rFonts w:ascii="Roboto" w:cs="Roboto" w:eastAsia="Roboto" w:hAnsi="Roboto"/>
          <w:rtl w:val="0"/>
        </w:rPr>
        <w:t xml:space="preserve">Many regulated enterprises go through an assessment process to approve services before they can be used in production environments.  Amex will assess in scope GCP services and then approve them by their central security team to accommodate expected deployment use cases.</w:t>
      </w:r>
    </w:p>
    <w:p w:rsidR="00000000" w:rsidDel="00000000" w:rsidP="00000000" w:rsidRDefault="00000000" w:rsidRPr="00000000" w14:paraId="00000B60">
      <w:pPr>
        <w:rPr>
          <w:rFonts w:ascii="Roboto" w:cs="Roboto" w:eastAsia="Roboto" w:hAnsi="Roboto"/>
        </w:rPr>
      </w:pPr>
      <w:r w:rsidDel="00000000" w:rsidR="00000000" w:rsidRPr="00000000">
        <w:rPr>
          <w:rtl w:val="0"/>
        </w:rPr>
      </w:r>
    </w:p>
    <w:p w:rsidR="00000000" w:rsidDel="00000000" w:rsidP="00000000" w:rsidRDefault="00000000" w:rsidRPr="00000000" w14:paraId="00000B61">
      <w:pPr>
        <w:rPr>
          <w:rFonts w:ascii="Roboto" w:cs="Roboto" w:eastAsia="Roboto" w:hAnsi="Roboto"/>
        </w:rPr>
      </w:pPr>
      <w:r w:rsidDel="00000000" w:rsidR="00000000" w:rsidRPr="00000000">
        <w:rPr>
          <w:rFonts w:ascii="Roboto" w:cs="Roboto" w:eastAsia="Roboto" w:hAnsi="Roboto"/>
          <w:rtl w:val="0"/>
        </w:rPr>
        <w:t xml:space="preserve">The process to approve new cloud native service/application patterns typically involves multiple steps and input for cross-team approvals, which may generate lag in the adoption of new technologies, services, or even providers.  </w:t>
      </w:r>
    </w:p>
    <w:p w:rsidR="00000000" w:rsidDel="00000000" w:rsidP="00000000" w:rsidRDefault="00000000" w:rsidRPr="00000000" w14:paraId="00000B62">
      <w:pPr>
        <w:rPr>
          <w:rFonts w:ascii="Roboto" w:cs="Roboto" w:eastAsia="Roboto" w:hAnsi="Roboto"/>
        </w:rPr>
      </w:pPr>
      <w:r w:rsidDel="00000000" w:rsidR="00000000" w:rsidRPr="00000000">
        <w:rPr>
          <w:rtl w:val="0"/>
        </w:rPr>
      </w:r>
    </w:p>
    <w:p w:rsidR="00000000" w:rsidDel="00000000" w:rsidP="00000000" w:rsidRDefault="00000000" w:rsidRPr="00000000" w14:paraId="00000B63">
      <w:pPr>
        <w:rPr>
          <w:rFonts w:ascii="Roboto" w:cs="Roboto" w:eastAsia="Roboto" w:hAnsi="Roboto"/>
        </w:rPr>
      </w:pPr>
      <w:r w:rsidDel="00000000" w:rsidR="00000000" w:rsidRPr="00000000">
        <w:rPr>
          <w:rFonts w:ascii="Roboto" w:cs="Roboto" w:eastAsia="Roboto" w:hAnsi="Roboto"/>
          <w:rtl w:val="0"/>
        </w:rPr>
        <w:t xml:space="preserve">The process to approve services usually involves:</w:t>
      </w:r>
    </w:p>
    <w:p w:rsidR="00000000" w:rsidDel="00000000" w:rsidP="00000000" w:rsidRDefault="00000000" w:rsidRPr="00000000" w14:paraId="00000B64">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B65">
      <w:pPr>
        <w:rPr>
          <w:rFonts w:ascii="Roboto" w:cs="Roboto" w:eastAsia="Roboto" w:hAnsi="Roboto"/>
        </w:rPr>
      </w:pPr>
      <w:r w:rsidDel="00000000" w:rsidR="00000000" w:rsidRPr="00000000">
        <w:rPr>
          <w:rFonts w:ascii="Roboto" w:cs="Roboto" w:eastAsia="Roboto" w:hAnsi="Roboto"/>
          <w:rtl w:val="0"/>
        </w:rPr>
        <w:t xml:space="preserve">Step 1: Identify threats and vulnerabilities within scope.</w:t>
      </w:r>
    </w:p>
    <w:p w:rsidR="00000000" w:rsidDel="00000000" w:rsidP="00000000" w:rsidRDefault="00000000" w:rsidRPr="00000000" w14:paraId="00000B66">
      <w:pPr>
        <w:rPr>
          <w:rFonts w:ascii="Roboto" w:cs="Roboto" w:eastAsia="Roboto" w:hAnsi="Roboto"/>
        </w:rPr>
      </w:pPr>
      <w:r w:rsidDel="00000000" w:rsidR="00000000" w:rsidRPr="00000000">
        <w:rPr>
          <w:rFonts w:ascii="Roboto" w:cs="Roboto" w:eastAsia="Roboto" w:hAnsi="Roboto"/>
          <w:rtl w:val="0"/>
        </w:rPr>
        <w:t xml:space="preserve">Step 2: Identify configurations constraints and mitigation controls from security plan (this Technical Design Document).</w:t>
      </w:r>
    </w:p>
    <w:p w:rsidR="00000000" w:rsidDel="00000000" w:rsidP="00000000" w:rsidRDefault="00000000" w:rsidRPr="00000000" w14:paraId="00000B67">
      <w:pPr>
        <w:rPr>
          <w:rFonts w:ascii="Roboto" w:cs="Roboto" w:eastAsia="Roboto" w:hAnsi="Roboto"/>
        </w:rPr>
      </w:pPr>
      <w:r w:rsidDel="00000000" w:rsidR="00000000" w:rsidRPr="00000000">
        <w:rPr>
          <w:rFonts w:ascii="Roboto" w:cs="Roboto" w:eastAsia="Roboto" w:hAnsi="Roboto"/>
          <w:rtl w:val="0"/>
        </w:rPr>
        <w:t xml:space="preserve">Step 3: Individually assess the risks to cloud native services (like Google BigQuery) against threats and vulnerabilities consistent with constraints and mitigation controls in place.</w:t>
      </w:r>
    </w:p>
    <w:p w:rsidR="00000000" w:rsidDel="00000000" w:rsidP="00000000" w:rsidRDefault="00000000" w:rsidRPr="00000000" w14:paraId="00000B68">
      <w:pPr>
        <w:rPr>
          <w:rFonts w:ascii="Roboto" w:cs="Roboto" w:eastAsia="Roboto" w:hAnsi="Roboto"/>
        </w:rPr>
      </w:pPr>
      <w:r w:rsidDel="00000000" w:rsidR="00000000" w:rsidRPr="00000000">
        <w:rPr>
          <w:rFonts w:ascii="Roboto" w:cs="Roboto" w:eastAsia="Roboto" w:hAnsi="Roboto"/>
          <w:rtl w:val="0"/>
        </w:rPr>
        <w:t xml:space="preserve">Step 4: Certify a specified application architecture pattern for cloud deployment that consists of one or more cloud native services with respect to its residual risk.</w:t>
      </w:r>
    </w:p>
    <w:p w:rsidR="00000000" w:rsidDel="00000000" w:rsidP="00000000" w:rsidRDefault="00000000" w:rsidRPr="00000000" w14:paraId="00000B69">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B6A">
      <w:pPr>
        <w:jc w:val="center"/>
        <w:rPr>
          <w:rFonts w:ascii="Roboto" w:cs="Roboto" w:eastAsia="Roboto" w:hAnsi="Roboto"/>
          <w:color w:val="666666"/>
        </w:rPr>
      </w:pPr>
      <w:r w:rsidDel="00000000" w:rsidR="00000000" w:rsidRPr="00000000">
        <w:rPr>
          <w:rtl w:val="0"/>
        </w:rPr>
      </w:r>
    </w:p>
    <w:p w:rsidR="00000000" w:rsidDel="00000000" w:rsidP="00000000" w:rsidRDefault="00000000" w:rsidRPr="00000000" w14:paraId="00000B6B">
      <w:pPr>
        <w:pStyle w:val="Heading2"/>
        <w:rPr>
          <w:rFonts w:ascii="Roboto" w:cs="Roboto" w:eastAsia="Roboto" w:hAnsi="Roboto"/>
        </w:rPr>
      </w:pPr>
      <w:bookmarkStart w:colFirst="0" w:colLast="0" w:name="_dflx757qlqt2" w:id="133"/>
      <w:bookmarkEnd w:id="133"/>
      <w:r w:rsidDel="00000000" w:rsidR="00000000" w:rsidRPr="00000000">
        <w:br w:type="page"/>
      </w:r>
      <w:r w:rsidDel="00000000" w:rsidR="00000000" w:rsidRPr="00000000">
        <w:rPr>
          <w:rtl w:val="0"/>
        </w:rPr>
      </w:r>
    </w:p>
    <w:p w:rsidR="00000000" w:rsidDel="00000000" w:rsidP="00000000" w:rsidRDefault="00000000" w:rsidRPr="00000000" w14:paraId="00000B6C">
      <w:pPr>
        <w:pStyle w:val="Heading2"/>
        <w:rPr>
          <w:rFonts w:ascii="Roboto" w:cs="Roboto" w:eastAsia="Roboto" w:hAnsi="Roboto"/>
        </w:rPr>
      </w:pPr>
      <w:bookmarkStart w:colFirst="0" w:colLast="0" w:name="_goib4gu6cmm" w:id="134"/>
      <w:bookmarkEnd w:id="134"/>
      <w:r w:rsidDel="00000000" w:rsidR="00000000" w:rsidRPr="00000000">
        <w:rPr>
          <w:rFonts w:ascii="Roboto" w:cs="Roboto" w:eastAsia="Roboto" w:hAnsi="Roboto"/>
          <w:rtl w:val="0"/>
        </w:rPr>
        <w:t xml:space="preserve">6.2 Requirements</w:t>
      </w:r>
    </w:p>
    <w:p w:rsidR="00000000" w:rsidDel="00000000" w:rsidP="00000000" w:rsidRDefault="00000000" w:rsidRPr="00000000" w14:paraId="00000B6D">
      <w:pPr>
        <w:rPr>
          <w:rFonts w:ascii="Roboto" w:cs="Roboto" w:eastAsia="Roboto" w:hAnsi="Roboto"/>
        </w:rPr>
      </w:pPr>
      <w:r w:rsidDel="00000000" w:rsidR="00000000" w:rsidRPr="00000000">
        <w:rPr>
          <w:rtl w:val="0"/>
        </w:rPr>
      </w:r>
    </w:p>
    <w:p w:rsidR="00000000" w:rsidDel="00000000" w:rsidP="00000000" w:rsidRDefault="00000000" w:rsidRPr="00000000" w14:paraId="00000B6E">
      <w:pPr>
        <w:rPr>
          <w:rFonts w:ascii="Roboto" w:cs="Roboto" w:eastAsia="Roboto" w:hAnsi="Roboto"/>
        </w:rPr>
      </w:pPr>
      <w:r w:rsidDel="00000000" w:rsidR="00000000" w:rsidRPr="00000000">
        <w:rPr>
          <w:rFonts w:ascii="Roboto" w:cs="Roboto" w:eastAsia="Roboto" w:hAnsi="Roboto"/>
          <w:rtl w:val="0"/>
        </w:rPr>
        <w:t xml:space="preserve">From a risk management perspective, a principle requirement for American Express is to establish the most restrictive configuration mode following the Google Cloud Platform (information system) best practices that enables the desired operational business outcomes.  This means that the GCP environment should be locked down in the most secure manner possible, following Financial Services best practices, while still enabling their teams to perform their job functions.  The following are specific high level requirements on the environment:</w:t>
      </w:r>
    </w:p>
    <w:p w:rsidR="00000000" w:rsidDel="00000000" w:rsidP="00000000" w:rsidRDefault="00000000" w:rsidRPr="00000000" w14:paraId="00000B6F">
      <w:pPr>
        <w:rPr>
          <w:rFonts w:ascii="Roboto" w:cs="Roboto" w:eastAsia="Roboto" w:hAnsi="Roboto"/>
        </w:rPr>
      </w:pPr>
      <w:r w:rsidDel="00000000" w:rsidR="00000000" w:rsidRPr="00000000">
        <w:rPr>
          <w:rtl w:val="0"/>
        </w:rPr>
      </w:r>
    </w:p>
    <w:p w:rsidR="00000000" w:rsidDel="00000000" w:rsidP="00000000" w:rsidRDefault="00000000" w:rsidRPr="00000000" w14:paraId="00000B70">
      <w:pPr>
        <w:pStyle w:val="Heading3"/>
        <w:rPr>
          <w:rFonts w:ascii="Roboto" w:cs="Roboto" w:eastAsia="Roboto" w:hAnsi="Roboto"/>
        </w:rPr>
      </w:pPr>
      <w:bookmarkStart w:colFirst="0" w:colLast="0" w:name="_aa19iz97dx4o" w:id="135"/>
      <w:bookmarkEnd w:id="135"/>
      <w:r w:rsidDel="00000000" w:rsidR="00000000" w:rsidRPr="00000000">
        <w:rPr>
          <w:rFonts w:ascii="Roboto" w:cs="Roboto" w:eastAsia="Roboto" w:hAnsi="Roboto"/>
          <w:rtl w:val="0"/>
        </w:rPr>
        <w:t xml:space="preserve">6.2.1 Encryption in transit</w:t>
      </w:r>
    </w:p>
    <w:p w:rsidR="00000000" w:rsidDel="00000000" w:rsidP="00000000" w:rsidRDefault="00000000" w:rsidRPr="00000000" w14:paraId="00000B71">
      <w:pPr>
        <w:spacing w:line="276" w:lineRule="auto"/>
        <w:rPr>
          <w:rFonts w:ascii="Roboto" w:cs="Roboto" w:eastAsia="Roboto" w:hAnsi="Roboto"/>
        </w:rPr>
      </w:pPr>
      <w:r w:rsidDel="00000000" w:rsidR="00000000" w:rsidRPr="00000000">
        <w:rPr>
          <w:rFonts w:ascii="Roboto" w:cs="Roboto" w:eastAsia="Roboto" w:hAnsi="Roboto"/>
          <w:rtl w:val="0"/>
        </w:rPr>
        <w:t xml:space="preserve">All data being transmitted within the GCP environment must be encrypted end to end.  Specifically, leverage application layer encryption such as Transport Layer Security (TLS) when possible for all applications and services.  VM to VM communication should also be encrypted as traffic resides within the VLAN subnet.</w:t>
      </w:r>
    </w:p>
    <w:p w:rsidR="00000000" w:rsidDel="00000000" w:rsidP="00000000" w:rsidRDefault="00000000" w:rsidRPr="00000000" w14:paraId="00000B72">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B73">
      <w:pPr>
        <w:pStyle w:val="Heading3"/>
        <w:rPr>
          <w:rFonts w:ascii="Roboto" w:cs="Roboto" w:eastAsia="Roboto" w:hAnsi="Roboto"/>
        </w:rPr>
      </w:pPr>
      <w:bookmarkStart w:colFirst="0" w:colLast="0" w:name="_e5n85vynvfm2" w:id="136"/>
      <w:bookmarkEnd w:id="136"/>
      <w:r w:rsidDel="00000000" w:rsidR="00000000" w:rsidRPr="00000000">
        <w:rPr>
          <w:rFonts w:ascii="Roboto" w:cs="Roboto" w:eastAsia="Roboto" w:hAnsi="Roboto"/>
          <w:rtl w:val="0"/>
        </w:rPr>
        <w:t xml:space="preserve">6.2.2 Encryption at rest</w:t>
      </w:r>
    </w:p>
    <w:p w:rsidR="00000000" w:rsidDel="00000000" w:rsidP="00000000" w:rsidRDefault="00000000" w:rsidRPr="00000000" w14:paraId="00000B74">
      <w:pPr>
        <w:rPr>
          <w:rFonts w:ascii="Roboto" w:cs="Roboto" w:eastAsia="Roboto" w:hAnsi="Roboto"/>
        </w:rPr>
      </w:pPr>
      <w:r w:rsidDel="00000000" w:rsidR="00000000" w:rsidRPr="00000000">
        <w:rPr>
          <w:rFonts w:ascii="Roboto" w:cs="Roboto" w:eastAsia="Roboto" w:hAnsi="Roboto"/>
          <w:rtl w:val="0"/>
        </w:rPr>
        <w:t xml:space="preserve">All data stored within all resources and services must be encrypted at rest in all environments.  Within production environments, the ability to support Customer Managed Keys should be available, including the ability to use Hardware based encryption solutions (HSM).  </w:t>
      </w:r>
    </w:p>
    <w:p w:rsidR="00000000" w:rsidDel="00000000" w:rsidP="00000000" w:rsidRDefault="00000000" w:rsidRPr="00000000" w14:paraId="00000B75">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B76">
      <w:pPr>
        <w:pStyle w:val="Heading3"/>
        <w:rPr>
          <w:rFonts w:ascii="Roboto" w:cs="Roboto" w:eastAsia="Roboto" w:hAnsi="Roboto"/>
        </w:rPr>
      </w:pPr>
      <w:bookmarkStart w:colFirst="0" w:colLast="0" w:name="_9zvd95b7fhpb" w:id="137"/>
      <w:bookmarkEnd w:id="137"/>
      <w:r w:rsidDel="00000000" w:rsidR="00000000" w:rsidRPr="00000000">
        <w:rPr>
          <w:rFonts w:ascii="Roboto" w:cs="Roboto" w:eastAsia="Roboto" w:hAnsi="Roboto"/>
          <w:rtl w:val="0"/>
        </w:rPr>
        <w:t xml:space="preserve">6.2.3 Organization security</w:t>
      </w:r>
    </w:p>
    <w:p w:rsidR="00000000" w:rsidDel="00000000" w:rsidP="00000000" w:rsidRDefault="00000000" w:rsidRPr="00000000" w14:paraId="00000B77">
      <w:pPr>
        <w:rPr>
          <w:rFonts w:ascii="Roboto" w:cs="Roboto" w:eastAsia="Roboto" w:hAnsi="Roboto"/>
        </w:rPr>
      </w:pPr>
      <w:r w:rsidDel="00000000" w:rsidR="00000000" w:rsidRPr="00000000">
        <w:rPr>
          <w:rFonts w:ascii="Roboto" w:cs="Roboto" w:eastAsia="Roboto" w:hAnsi="Roboto"/>
          <w:rtl w:val="0"/>
        </w:rPr>
        <w:t xml:space="preserve">Enforce a set of organization policies which apply to all the projects throughout the organization.   Support the ability to create exceptions that are managed by a dedicated security team.</w:t>
      </w:r>
    </w:p>
    <w:p w:rsidR="00000000" w:rsidDel="00000000" w:rsidP="00000000" w:rsidRDefault="00000000" w:rsidRPr="00000000" w14:paraId="00000B78">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B79">
      <w:pPr>
        <w:pStyle w:val="Heading3"/>
        <w:rPr>
          <w:rFonts w:ascii="Roboto" w:cs="Roboto" w:eastAsia="Roboto" w:hAnsi="Roboto"/>
        </w:rPr>
      </w:pPr>
      <w:bookmarkStart w:colFirst="0" w:colLast="0" w:name="_m7mja1emnq03" w:id="138"/>
      <w:bookmarkEnd w:id="138"/>
      <w:r w:rsidDel="00000000" w:rsidR="00000000" w:rsidRPr="00000000">
        <w:rPr>
          <w:rFonts w:ascii="Roboto" w:cs="Roboto" w:eastAsia="Roboto" w:hAnsi="Roboto"/>
          <w:rtl w:val="0"/>
        </w:rPr>
        <w:t xml:space="preserve">6.2.4 Data security</w:t>
      </w:r>
    </w:p>
    <w:p w:rsidR="00000000" w:rsidDel="00000000" w:rsidP="00000000" w:rsidRDefault="00000000" w:rsidRPr="00000000" w14:paraId="00000B7A">
      <w:pPr>
        <w:rPr>
          <w:rFonts w:ascii="Roboto" w:cs="Roboto" w:eastAsia="Roboto" w:hAnsi="Roboto"/>
          <w:color w:val="ff0000"/>
        </w:rPr>
      </w:pPr>
      <w:r w:rsidDel="00000000" w:rsidR="00000000" w:rsidRPr="00000000">
        <w:rPr>
          <w:rFonts w:ascii="Roboto" w:cs="Roboto" w:eastAsia="Roboto" w:hAnsi="Roboto"/>
          <w:rtl w:val="0"/>
        </w:rPr>
        <w:t xml:space="preserve">Data managed within projects need to have a predefined data ingress and egress security checkpoint controls (e.g: VPC-SC, networking isolation, etc.)</w:t>
      </w:r>
      <w:r w:rsidDel="00000000" w:rsidR="00000000" w:rsidRPr="00000000">
        <w:rPr>
          <w:rFonts w:ascii="Roboto" w:cs="Roboto" w:eastAsia="Roboto" w:hAnsi="Roboto"/>
          <w:color w:val="ff0000"/>
          <w:rtl w:val="0"/>
        </w:rPr>
        <w:t xml:space="preserve">.</w:t>
      </w:r>
    </w:p>
    <w:p w:rsidR="00000000" w:rsidDel="00000000" w:rsidP="00000000" w:rsidRDefault="00000000" w:rsidRPr="00000000" w14:paraId="00000B7B">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B7C">
      <w:pPr>
        <w:pStyle w:val="Heading3"/>
        <w:rPr>
          <w:rFonts w:ascii="Roboto" w:cs="Roboto" w:eastAsia="Roboto" w:hAnsi="Roboto"/>
        </w:rPr>
      </w:pPr>
      <w:bookmarkStart w:colFirst="0" w:colLast="0" w:name="_9kk0l4aq8mou" w:id="139"/>
      <w:bookmarkEnd w:id="139"/>
      <w:r w:rsidDel="00000000" w:rsidR="00000000" w:rsidRPr="00000000">
        <w:rPr>
          <w:rFonts w:ascii="Roboto" w:cs="Roboto" w:eastAsia="Roboto" w:hAnsi="Roboto"/>
          <w:rtl w:val="0"/>
        </w:rPr>
        <w:t xml:space="preserve">6.2.5 Security events</w:t>
      </w:r>
    </w:p>
    <w:p w:rsidR="00000000" w:rsidDel="00000000" w:rsidP="00000000" w:rsidRDefault="00000000" w:rsidRPr="00000000" w14:paraId="00000B7D">
      <w:pPr>
        <w:rPr>
          <w:rFonts w:ascii="Roboto" w:cs="Roboto" w:eastAsia="Roboto" w:hAnsi="Roboto"/>
          <w:color w:val="666666"/>
        </w:rPr>
      </w:pPr>
      <w:r w:rsidDel="00000000" w:rsidR="00000000" w:rsidRPr="00000000">
        <w:rPr>
          <w:rFonts w:ascii="Roboto" w:cs="Roboto" w:eastAsia="Roboto" w:hAnsi="Roboto"/>
          <w:rtl w:val="0"/>
        </w:rPr>
        <w:t xml:space="preserve">Leverage cloud native security solutions while still leveraging standardized set of 3rd party security services.  Specifically, export (feed) current centralized on-premise SIEM systems with security events.</w:t>
      </w:r>
      <w:r w:rsidDel="00000000" w:rsidR="00000000" w:rsidRPr="00000000">
        <w:rPr>
          <w:rtl w:val="0"/>
        </w:rPr>
      </w:r>
    </w:p>
    <w:p w:rsidR="00000000" w:rsidDel="00000000" w:rsidP="00000000" w:rsidRDefault="00000000" w:rsidRPr="00000000" w14:paraId="00000B7E">
      <w:pPr>
        <w:rPr>
          <w:rFonts w:ascii="Roboto" w:cs="Roboto" w:eastAsia="Roboto" w:hAnsi="Roboto"/>
          <w:color w:val="666666"/>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B7F">
      <w:pPr>
        <w:pStyle w:val="Heading2"/>
        <w:rPr>
          <w:rFonts w:ascii="Roboto" w:cs="Roboto" w:eastAsia="Roboto" w:hAnsi="Roboto"/>
        </w:rPr>
      </w:pPr>
      <w:bookmarkStart w:colFirst="0" w:colLast="0" w:name="_cfsb4ldncw3f" w:id="140"/>
      <w:bookmarkEnd w:id="140"/>
      <w:r w:rsidDel="00000000" w:rsidR="00000000" w:rsidRPr="00000000">
        <w:rPr>
          <w:rFonts w:ascii="Roboto" w:cs="Roboto" w:eastAsia="Roboto" w:hAnsi="Roboto"/>
          <w:rtl w:val="0"/>
        </w:rPr>
        <w:t xml:space="preserve">6.3 Design options</w:t>
      </w:r>
    </w:p>
    <w:p w:rsidR="00000000" w:rsidDel="00000000" w:rsidP="00000000" w:rsidRDefault="00000000" w:rsidRPr="00000000" w14:paraId="00000B80">
      <w:pPr>
        <w:rPr>
          <w:rFonts w:ascii="Roboto" w:cs="Roboto" w:eastAsia="Roboto" w:hAnsi="Roboto"/>
        </w:rPr>
      </w:pPr>
      <w:r w:rsidDel="00000000" w:rsidR="00000000" w:rsidRPr="00000000">
        <w:rPr>
          <w:rtl w:val="0"/>
        </w:rPr>
      </w:r>
    </w:p>
    <w:p w:rsidR="00000000" w:rsidDel="00000000" w:rsidP="00000000" w:rsidRDefault="00000000" w:rsidRPr="00000000" w14:paraId="00000B81">
      <w:pPr>
        <w:rPr>
          <w:rFonts w:ascii="Roboto" w:cs="Roboto" w:eastAsia="Roboto" w:hAnsi="Roboto"/>
        </w:rPr>
      </w:pPr>
      <w:r w:rsidDel="00000000" w:rsidR="00000000" w:rsidRPr="00000000">
        <w:rPr>
          <w:rFonts w:ascii="Roboto" w:cs="Roboto" w:eastAsia="Roboto" w:hAnsi="Roboto"/>
          <w:rtl w:val="0"/>
        </w:rPr>
        <w:t xml:space="preserve">Google Cloud Platform (information system) best practices recommend the enablement of a number of native security solutions to help identify, protect, detect, respond and finally recover from security events.   </w:t>
      </w:r>
    </w:p>
    <w:p w:rsidR="00000000" w:rsidDel="00000000" w:rsidP="00000000" w:rsidRDefault="00000000" w:rsidRPr="00000000" w14:paraId="00000B82">
      <w:pPr>
        <w:rPr>
          <w:rFonts w:ascii="Roboto" w:cs="Roboto" w:eastAsia="Roboto" w:hAnsi="Roboto"/>
        </w:rPr>
      </w:pPr>
      <w:r w:rsidDel="00000000" w:rsidR="00000000" w:rsidRPr="00000000">
        <w:rPr>
          <w:rtl w:val="0"/>
        </w:rPr>
      </w:r>
    </w:p>
    <w:p w:rsidR="00000000" w:rsidDel="00000000" w:rsidP="00000000" w:rsidRDefault="00000000" w:rsidRPr="00000000" w14:paraId="00000B83">
      <w:pPr>
        <w:pStyle w:val="Heading3"/>
        <w:rPr>
          <w:rFonts w:ascii="Roboto" w:cs="Roboto" w:eastAsia="Roboto" w:hAnsi="Roboto"/>
        </w:rPr>
      </w:pPr>
      <w:bookmarkStart w:colFirst="0" w:colLast="0" w:name="_6dc1gra19owt" w:id="141"/>
      <w:bookmarkEnd w:id="141"/>
      <w:r w:rsidDel="00000000" w:rsidR="00000000" w:rsidRPr="00000000">
        <w:rPr>
          <w:rFonts w:ascii="Roboto" w:cs="Roboto" w:eastAsia="Roboto" w:hAnsi="Roboto"/>
          <w:rtl w:val="0"/>
        </w:rPr>
        <w:t xml:space="preserve">6.3.1  Identity and Access Management</w:t>
      </w:r>
    </w:p>
    <w:p w:rsidR="00000000" w:rsidDel="00000000" w:rsidP="00000000" w:rsidRDefault="00000000" w:rsidRPr="00000000" w14:paraId="00000B84">
      <w:pPr>
        <w:rPr>
          <w:rFonts w:ascii="Roboto" w:cs="Roboto" w:eastAsia="Roboto" w:hAnsi="Roboto"/>
        </w:rPr>
      </w:pPr>
      <w:r w:rsidDel="00000000" w:rsidR="00000000" w:rsidRPr="00000000">
        <w:rPr>
          <w:rFonts w:ascii="Roboto" w:cs="Roboto" w:eastAsia="Roboto" w:hAnsi="Roboto"/>
          <w:rtl w:val="0"/>
        </w:rPr>
        <w:t xml:space="preserve">Cloud IAM is the central information system security control used by GCP to ensure that users have appropriate access to authorized services or resources in a manner that is consistent with an enterprise’s access policies.  Please refer to Section 1. Identity and Access Management for more details. </w:t>
      </w:r>
    </w:p>
    <w:p w:rsidR="00000000" w:rsidDel="00000000" w:rsidP="00000000" w:rsidRDefault="00000000" w:rsidRPr="00000000" w14:paraId="00000B85">
      <w:pPr>
        <w:rPr>
          <w:rFonts w:ascii="Roboto" w:cs="Roboto" w:eastAsia="Roboto" w:hAnsi="Roboto"/>
        </w:rPr>
      </w:pPr>
      <w:r w:rsidDel="00000000" w:rsidR="00000000" w:rsidRPr="00000000">
        <w:rPr>
          <w:rtl w:val="0"/>
        </w:rPr>
      </w:r>
    </w:p>
    <w:p w:rsidR="00000000" w:rsidDel="00000000" w:rsidP="00000000" w:rsidRDefault="00000000" w:rsidRPr="00000000" w14:paraId="00000B86">
      <w:pPr>
        <w:pStyle w:val="Heading3"/>
        <w:rPr>
          <w:rFonts w:ascii="Roboto" w:cs="Roboto" w:eastAsia="Roboto" w:hAnsi="Roboto"/>
        </w:rPr>
      </w:pPr>
      <w:bookmarkStart w:colFirst="0" w:colLast="0" w:name="_wwquskste4pn" w:id="142"/>
      <w:bookmarkEnd w:id="142"/>
      <w:r w:rsidDel="00000000" w:rsidR="00000000" w:rsidRPr="00000000">
        <w:rPr>
          <w:rFonts w:ascii="Roboto" w:cs="Roboto" w:eastAsia="Roboto" w:hAnsi="Roboto"/>
          <w:rtl w:val="0"/>
        </w:rPr>
        <w:t xml:space="preserve">6.3.2 Organization Policies</w:t>
      </w:r>
    </w:p>
    <w:p w:rsidR="00000000" w:rsidDel="00000000" w:rsidP="00000000" w:rsidRDefault="00000000" w:rsidRPr="00000000" w14:paraId="00000B87">
      <w:pPr>
        <w:rPr>
          <w:rFonts w:ascii="Roboto" w:cs="Roboto" w:eastAsia="Roboto" w:hAnsi="Roboto"/>
        </w:rPr>
      </w:pPr>
      <w:r w:rsidDel="00000000" w:rsidR="00000000" w:rsidRPr="00000000">
        <w:rPr>
          <w:rFonts w:ascii="Roboto" w:cs="Roboto" w:eastAsia="Roboto" w:hAnsi="Roboto"/>
          <w:rtl w:val="0"/>
        </w:rPr>
        <w:t xml:space="preserve">Organization policies apply constraints at the organization, folder, and project level with the ability to include, deny, specify, and control permission. While Cloud Identity and Access Management focuses on the “who”, organization policies focus on the “what”, defining a pattern of desired behaviors and constraints for resources within the organization.</w:t>
      </w:r>
    </w:p>
    <w:p w:rsidR="00000000" w:rsidDel="00000000" w:rsidP="00000000" w:rsidRDefault="00000000" w:rsidRPr="00000000" w14:paraId="00000B88">
      <w:pPr>
        <w:rPr>
          <w:rFonts w:ascii="Roboto" w:cs="Roboto" w:eastAsia="Roboto" w:hAnsi="Roboto"/>
        </w:rPr>
      </w:pPr>
      <w:r w:rsidDel="00000000" w:rsidR="00000000" w:rsidRPr="00000000">
        <w:rPr>
          <w:rFonts w:ascii="Roboto" w:cs="Roboto" w:eastAsia="Roboto" w:hAnsi="Roboto"/>
          <w:rtl w:val="0"/>
        </w:rPr>
        <w:t xml:space="preserve">When determining constraints, keep in mind that organization policies are by default, inherited from the parent (whether an organization node or a folder). Also, keep in mind that the organization policies can be merged and extended from the parent policy, or completely overwritten. </w:t>
      </w:r>
    </w:p>
    <w:p w:rsidR="00000000" w:rsidDel="00000000" w:rsidP="00000000" w:rsidRDefault="00000000" w:rsidRPr="00000000" w14:paraId="00000B89">
      <w:pPr>
        <w:rPr>
          <w:rFonts w:ascii="Roboto" w:cs="Roboto" w:eastAsia="Roboto" w:hAnsi="Roboto"/>
        </w:rPr>
      </w:pPr>
      <w:r w:rsidDel="00000000" w:rsidR="00000000" w:rsidRPr="00000000">
        <w:rPr>
          <w:rtl w:val="0"/>
        </w:rPr>
      </w:r>
    </w:p>
    <w:p w:rsidR="00000000" w:rsidDel="00000000" w:rsidP="00000000" w:rsidRDefault="00000000" w:rsidRPr="00000000" w14:paraId="00000B8A">
      <w:pPr>
        <w:rPr>
          <w:rFonts w:ascii="Roboto" w:cs="Roboto" w:eastAsia="Roboto" w:hAnsi="Roboto"/>
        </w:rPr>
      </w:pPr>
      <w:r w:rsidDel="00000000" w:rsidR="00000000" w:rsidRPr="00000000">
        <w:rPr>
          <w:rFonts w:ascii="Roboto" w:cs="Roboto" w:eastAsia="Roboto" w:hAnsi="Roboto"/>
          <w:rtl w:val="0"/>
        </w:rPr>
        <w:t xml:space="preserve">Additional details pertaining to the benefits and use cases of organization policies can be found on the </w:t>
      </w:r>
      <w:hyperlink r:id="rId165">
        <w:r w:rsidDel="00000000" w:rsidR="00000000" w:rsidRPr="00000000">
          <w:rPr>
            <w:rFonts w:ascii="Roboto" w:cs="Roboto" w:eastAsia="Roboto" w:hAnsi="Roboto"/>
            <w:color w:val="1155cc"/>
            <w:u w:val="single"/>
            <w:rtl w:val="0"/>
          </w:rPr>
          <w:t xml:space="preserve">Google Cloud Platform Organization Policies documentation site</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B8B">
      <w:pPr>
        <w:rPr>
          <w:rFonts w:ascii="Roboto" w:cs="Roboto" w:eastAsia="Roboto" w:hAnsi="Roboto"/>
        </w:rPr>
      </w:pPr>
      <w:r w:rsidDel="00000000" w:rsidR="00000000" w:rsidRPr="00000000">
        <w:rPr>
          <w:rtl w:val="0"/>
        </w:rPr>
      </w:r>
    </w:p>
    <w:p w:rsidR="00000000" w:rsidDel="00000000" w:rsidP="00000000" w:rsidRDefault="00000000" w:rsidRPr="00000000" w14:paraId="00000B8C">
      <w:pPr>
        <w:rPr>
          <w:rFonts w:ascii="Roboto" w:cs="Roboto" w:eastAsia="Roboto" w:hAnsi="Roboto"/>
        </w:rPr>
      </w:pPr>
      <w:r w:rsidDel="00000000" w:rsidR="00000000" w:rsidRPr="00000000">
        <w:rPr>
          <w:rFonts w:ascii="Roboto" w:cs="Roboto" w:eastAsia="Roboto" w:hAnsi="Roboto"/>
          <w:rtl w:val="0"/>
        </w:rPr>
        <w:t xml:space="preserve">Keep in mind that new constraints may be available through the time, check all current available constraints at </w:t>
      </w:r>
      <w:hyperlink r:id="rId166">
        <w:r w:rsidDel="00000000" w:rsidR="00000000" w:rsidRPr="00000000">
          <w:rPr>
            <w:rFonts w:ascii="Roboto" w:cs="Roboto" w:eastAsia="Roboto" w:hAnsi="Roboto"/>
            <w:color w:val="1155cc"/>
            <w:u w:val="single"/>
            <w:rtl w:val="0"/>
          </w:rPr>
          <w:t xml:space="preserve">Resource Manager Organization Policy Constraints</w:t>
        </w:r>
      </w:hyperlink>
      <w:r w:rsidDel="00000000" w:rsidR="00000000" w:rsidRPr="00000000">
        <w:rPr>
          <w:rtl w:val="0"/>
        </w:rPr>
      </w:r>
    </w:p>
    <w:p w:rsidR="00000000" w:rsidDel="00000000" w:rsidP="00000000" w:rsidRDefault="00000000" w:rsidRPr="00000000" w14:paraId="00000B8D">
      <w:pPr>
        <w:rPr>
          <w:rFonts w:ascii="Roboto" w:cs="Roboto" w:eastAsia="Roboto" w:hAnsi="Roboto"/>
        </w:rPr>
      </w:pPr>
      <w:r w:rsidDel="00000000" w:rsidR="00000000" w:rsidRPr="00000000">
        <w:rPr>
          <w:rtl w:val="0"/>
        </w:rPr>
      </w:r>
    </w:p>
    <w:p w:rsidR="00000000" w:rsidDel="00000000" w:rsidP="00000000" w:rsidRDefault="00000000" w:rsidRPr="00000000" w14:paraId="00000B8E">
      <w:pPr>
        <w:pStyle w:val="Heading4"/>
        <w:spacing w:after="100" w:lineRule="auto"/>
        <w:rPr>
          <w:rFonts w:ascii="Roboto" w:cs="Roboto" w:eastAsia="Roboto" w:hAnsi="Roboto"/>
        </w:rPr>
      </w:pPr>
      <w:bookmarkStart w:colFirst="0" w:colLast="0" w:name="_3bnkvaem4cr6" w:id="143"/>
      <w:bookmarkEnd w:id="143"/>
      <w:r w:rsidDel="00000000" w:rsidR="00000000" w:rsidRPr="00000000">
        <w:rPr>
          <w:rFonts w:ascii="Roboto" w:cs="Roboto" w:eastAsia="Roboto" w:hAnsi="Roboto"/>
          <w:rtl w:val="0"/>
        </w:rPr>
        <w:t xml:space="preserve">6.3.2.1 Resources hierarchy</w:t>
      </w:r>
    </w:p>
    <w:p w:rsidR="00000000" w:rsidDel="00000000" w:rsidP="00000000" w:rsidRDefault="00000000" w:rsidRPr="00000000" w14:paraId="00000B8F">
      <w:pPr>
        <w:rPr>
          <w:rFonts w:ascii="Roboto" w:cs="Roboto" w:eastAsia="Roboto" w:hAnsi="Roboto"/>
        </w:rPr>
      </w:pPr>
      <w:r w:rsidDel="00000000" w:rsidR="00000000" w:rsidRPr="00000000">
        <w:rPr>
          <w:rFonts w:ascii="Roboto" w:cs="Roboto" w:eastAsia="Roboto" w:hAnsi="Roboto"/>
          <w:rtl w:val="0"/>
        </w:rPr>
        <w:t xml:space="preserve">As previously described, Organization Policies can be applied at various levels across the organization. It is a best practice to apply default policy constraints at the organization node (inherited across all underlying resources) and customize policies in the specific levels as required.</w:t>
      </w:r>
    </w:p>
    <w:p w:rsidR="00000000" w:rsidDel="00000000" w:rsidP="00000000" w:rsidRDefault="00000000" w:rsidRPr="00000000" w14:paraId="00000B90">
      <w:pPr>
        <w:rPr>
          <w:rFonts w:ascii="Roboto" w:cs="Roboto" w:eastAsia="Roboto" w:hAnsi="Roboto"/>
          <w:b w:val="1"/>
        </w:rPr>
      </w:pPr>
      <w:r w:rsidDel="00000000" w:rsidR="00000000" w:rsidRPr="00000000">
        <w:rPr>
          <w:rtl w:val="0"/>
        </w:rPr>
      </w:r>
    </w:p>
    <w:p w:rsidR="00000000" w:rsidDel="00000000" w:rsidP="00000000" w:rsidRDefault="00000000" w:rsidRPr="00000000" w14:paraId="00000B91">
      <w:pPr>
        <w:rPr>
          <w:rFonts w:ascii="Roboto" w:cs="Roboto" w:eastAsia="Roboto" w:hAnsi="Roboto"/>
          <w:b w:val="1"/>
        </w:rPr>
      </w:pPr>
      <w:r w:rsidDel="00000000" w:rsidR="00000000" w:rsidRPr="00000000">
        <w:rPr>
          <w:rFonts w:ascii="Roboto" w:cs="Roboto" w:eastAsia="Roboto" w:hAnsi="Roboto"/>
          <w:b w:val="1"/>
          <w:rtl w:val="0"/>
        </w:rPr>
        <w:t xml:space="preserve">There are 4 major levels of constraints customization at the Environment level:</w:t>
      </w:r>
    </w:p>
    <w:p w:rsidR="00000000" w:rsidDel="00000000" w:rsidP="00000000" w:rsidRDefault="00000000" w:rsidRPr="00000000" w14:paraId="00000B92">
      <w:pPr>
        <w:numPr>
          <w:ilvl w:val="0"/>
          <w:numId w:val="74"/>
        </w:numPr>
        <w:ind w:left="720" w:hanging="360"/>
        <w:rPr>
          <w:rFonts w:ascii="Roboto" w:cs="Roboto" w:eastAsia="Roboto" w:hAnsi="Roboto"/>
        </w:rPr>
      </w:pPr>
      <w:r w:rsidDel="00000000" w:rsidR="00000000" w:rsidRPr="00000000">
        <w:rPr>
          <w:rFonts w:ascii="Roboto" w:cs="Roboto" w:eastAsia="Roboto" w:hAnsi="Roboto"/>
          <w:rtl w:val="0"/>
        </w:rPr>
        <w:t xml:space="preserve">Non-production folders</w:t>
      </w:r>
    </w:p>
    <w:p w:rsidR="00000000" w:rsidDel="00000000" w:rsidP="00000000" w:rsidRDefault="00000000" w:rsidRPr="00000000" w14:paraId="00000B93">
      <w:pPr>
        <w:numPr>
          <w:ilvl w:val="0"/>
          <w:numId w:val="74"/>
        </w:numPr>
        <w:ind w:left="720" w:hanging="360"/>
        <w:rPr>
          <w:rFonts w:ascii="Roboto" w:cs="Roboto" w:eastAsia="Roboto" w:hAnsi="Roboto"/>
        </w:rPr>
      </w:pPr>
      <w:r w:rsidDel="00000000" w:rsidR="00000000" w:rsidRPr="00000000">
        <w:rPr>
          <w:rFonts w:ascii="Roboto" w:cs="Roboto" w:eastAsia="Roboto" w:hAnsi="Roboto"/>
          <w:rtl w:val="0"/>
        </w:rPr>
        <w:t xml:space="preserve">Shared services folders</w:t>
      </w:r>
    </w:p>
    <w:p w:rsidR="00000000" w:rsidDel="00000000" w:rsidP="00000000" w:rsidRDefault="00000000" w:rsidRPr="00000000" w14:paraId="00000B94">
      <w:pPr>
        <w:numPr>
          <w:ilvl w:val="0"/>
          <w:numId w:val="74"/>
        </w:numPr>
        <w:ind w:left="720" w:hanging="360"/>
        <w:rPr>
          <w:rFonts w:ascii="Roboto" w:cs="Roboto" w:eastAsia="Roboto" w:hAnsi="Roboto"/>
        </w:rPr>
      </w:pPr>
      <w:r w:rsidDel="00000000" w:rsidR="00000000" w:rsidRPr="00000000">
        <w:rPr>
          <w:rFonts w:ascii="Roboto" w:cs="Roboto" w:eastAsia="Roboto" w:hAnsi="Roboto"/>
          <w:rtl w:val="0"/>
        </w:rPr>
        <w:t xml:space="preserve">Anonymized Data folders</w:t>
      </w:r>
    </w:p>
    <w:p w:rsidR="00000000" w:rsidDel="00000000" w:rsidP="00000000" w:rsidRDefault="00000000" w:rsidRPr="00000000" w14:paraId="00000B95">
      <w:pPr>
        <w:numPr>
          <w:ilvl w:val="0"/>
          <w:numId w:val="74"/>
        </w:numPr>
        <w:ind w:left="720" w:hanging="360"/>
        <w:rPr>
          <w:rFonts w:ascii="Roboto" w:cs="Roboto" w:eastAsia="Roboto" w:hAnsi="Roboto"/>
        </w:rPr>
      </w:pPr>
      <w:r w:rsidDel="00000000" w:rsidR="00000000" w:rsidRPr="00000000">
        <w:rPr>
          <w:rFonts w:ascii="Roboto" w:cs="Roboto" w:eastAsia="Roboto" w:hAnsi="Roboto"/>
          <w:rtl w:val="0"/>
        </w:rPr>
        <w:t xml:space="preserve">Non-production folders</w:t>
      </w:r>
    </w:p>
    <w:p w:rsidR="00000000" w:rsidDel="00000000" w:rsidP="00000000" w:rsidRDefault="00000000" w:rsidRPr="00000000" w14:paraId="00000B96">
      <w:pPr>
        <w:rPr>
          <w:rFonts w:ascii="Roboto" w:cs="Roboto" w:eastAsia="Roboto" w:hAnsi="Roboto"/>
        </w:rPr>
      </w:pPr>
      <w:r w:rsidDel="00000000" w:rsidR="00000000" w:rsidRPr="00000000">
        <w:rPr>
          <w:rtl w:val="0"/>
        </w:rPr>
      </w:r>
    </w:p>
    <w:p w:rsidR="00000000" w:rsidDel="00000000" w:rsidP="00000000" w:rsidRDefault="00000000" w:rsidRPr="00000000" w14:paraId="00000B97">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B98">
      <w:pPr>
        <w:jc w:val="center"/>
        <w:rPr>
          <w:rFonts w:ascii="Roboto" w:cs="Roboto" w:eastAsia="Roboto" w:hAnsi="Roboto"/>
          <w:color w:val="666666"/>
        </w:rPr>
      </w:pPr>
      <w:r w:rsidDel="00000000" w:rsidR="00000000" w:rsidRPr="00000000">
        <w:rPr>
          <w:rFonts w:ascii="Roboto" w:cs="Roboto" w:eastAsia="Roboto" w:hAnsi="Roboto"/>
          <w:color w:val="666666"/>
        </w:rPr>
        <w:drawing>
          <wp:inline distB="114300" distT="114300" distL="114300" distR="114300">
            <wp:extent cx="5943600" cy="3746500"/>
            <wp:effectExtent b="0" l="0" r="0" t="0"/>
            <wp:docPr id="12" name="image14.jpg"/>
            <a:graphic>
              <a:graphicData uri="http://schemas.openxmlformats.org/drawingml/2006/picture">
                <pic:pic>
                  <pic:nvPicPr>
                    <pic:cNvPr id="0" name="image14.jpg"/>
                    <pic:cNvPicPr preferRelativeResize="0"/>
                  </pic:nvPicPr>
                  <pic:blipFill>
                    <a:blip r:embed="rId167"/>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B99">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B9A">
      <w:pPr>
        <w:rPr>
          <w:rFonts w:ascii="Roboto" w:cs="Roboto" w:eastAsia="Roboto" w:hAnsi="Roboto"/>
        </w:rPr>
      </w:pPr>
      <w:r w:rsidDel="00000000" w:rsidR="00000000" w:rsidRPr="00000000">
        <w:rPr>
          <w:rFonts w:ascii="Roboto" w:cs="Roboto" w:eastAsia="Roboto" w:hAnsi="Roboto"/>
          <w:rtl w:val="0"/>
        </w:rPr>
        <w:t xml:space="preserve">Generally speaking, Amex will be enforcing constraints at the Organizational level to enforce a uniform policy across the organization.  These Organization Policies can be overwritten at a deeper level (e.g: sub-folder or projects) if it is required to enforce or relax constraints for a certain project/group of projects. </w:t>
      </w:r>
    </w:p>
    <w:p w:rsidR="00000000" w:rsidDel="00000000" w:rsidP="00000000" w:rsidRDefault="00000000" w:rsidRPr="00000000" w14:paraId="00000B9B">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B9C">
      <w:pPr>
        <w:pStyle w:val="Heading4"/>
        <w:rPr>
          <w:rFonts w:ascii="Roboto" w:cs="Roboto" w:eastAsia="Roboto" w:hAnsi="Roboto"/>
        </w:rPr>
      </w:pPr>
      <w:bookmarkStart w:colFirst="0" w:colLast="0" w:name="_qatv60y8enpw" w:id="144"/>
      <w:bookmarkEnd w:id="144"/>
      <w:r w:rsidDel="00000000" w:rsidR="00000000" w:rsidRPr="00000000">
        <w:rPr>
          <w:rFonts w:ascii="Roboto" w:cs="Roboto" w:eastAsia="Roboto" w:hAnsi="Roboto"/>
          <w:rtl w:val="0"/>
        </w:rPr>
        <w:t xml:space="preserve">6.3.2.2 Constraints</w:t>
      </w:r>
    </w:p>
    <w:p w:rsidR="00000000" w:rsidDel="00000000" w:rsidP="00000000" w:rsidRDefault="00000000" w:rsidRPr="00000000" w14:paraId="00000B9D">
      <w:pPr>
        <w:rPr>
          <w:rFonts w:ascii="Roboto" w:cs="Roboto" w:eastAsia="Roboto" w:hAnsi="Roboto"/>
        </w:rPr>
      </w:pPr>
      <w:r w:rsidDel="00000000" w:rsidR="00000000" w:rsidRPr="00000000">
        <w:rPr>
          <w:rFonts w:ascii="Roboto" w:cs="Roboto" w:eastAsia="Roboto" w:hAnsi="Roboto"/>
          <w:rtl w:val="0"/>
        </w:rPr>
        <w:t xml:space="preserve">A constraint is a particular type of restriction against a Google Cloud service or a list of Google Cloud services. Think of the constraint as a blueprint that defines what behaviors are controlled. This blueprint is then applied to a resource hierarchy node as an organization policy, which implements the rules defined in the constraint. The Google Cloud service mapped to that constraint and associated with that resource hierarchy node will then enforce the restrictions configured within the organization policy.</w:t>
      </w:r>
    </w:p>
    <w:p w:rsidR="00000000" w:rsidDel="00000000" w:rsidP="00000000" w:rsidRDefault="00000000" w:rsidRPr="00000000" w14:paraId="00000B9E">
      <w:pPr>
        <w:rPr>
          <w:rFonts w:ascii="Roboto" w:cs="Roboto" w:eastAsia="Roboto" w:hAnsi="Roboto"/>
        </w:rPr>
      </w:pPr>
      <w:r w:rsidDel="00000000" w:rsidR="00000000" w:rsidRPr="00000000">
        <w:rPr>
          <w:rtl w:val="0"/>
        </w:rPr>
      </w:r>
    </w:p>
    <w:p w:rsidR="00000000" w:rsidDel="00000000" w:rsidP="00000000" w:rsidRDefault="00000000" w:rsidRPr="00000000" w14:paraId="00000B9F">
      <w:pPr>
        <w:rPr>
          <w:rFonts w:ascii="Roboto" w:cs="Roboto" w:eastAsia="Roboto" w:hAnsi="Roboto"/>
        </w:rPr>
      </w:pPr>
      <w:r w:rsidDel="00000000" w:rsidR="00000000" w:rsidRPr="00000000">
        <w:rPr>
          <w:rFonts w:ascii="Roboto" w:cs="Roboto" w:eastAsia="Roboto" w:hAnsi="Roboto"/>
          <w:rtl w:val="0"/>
        </w:rPr>
        <w:t xml:space="preserve">A constraint has a type, either </w:t>
      </w:r>
      <w:r w:rsidDel="00000000" w:rsidR="00000000" w:rsidRPr="00000000">
        <w:rPr>
          <w:rFonts w:ascii="Roboto" w:cs="Roboto" w:eastAsia="Roboto" w:hAnsi="Roboto"/>
          <w:b w:val="1"/>
          <w:rtl w:val="0"/>
        </w:rPr>
        <w:t xml:space="preserve">list</w:t>
      </w:r>
      <w:r w:rsidDel="00000000" w:rsidR="00000000" w:rsidRPr="00000000">
        <w:rPr>
          <w:rFonts w:ascii="Roboto" w:cs="Roboto" w:eastAsia="Roboto" w:hAnsi="Roboto"/>
          <w:rtl w:val="0"/>
        </w:rPr>
        <w:t xml:space="preserve"> or </w:t>
      </w:r>
      <w:r w:rsidDel="00000000" w:rsidR="00000000" w:rsidRPr="00000000">
        <w:rPr>
          <w:rFonts w:ascii="Roboto" w:cs="Roboto" w:eastAsia="Roboto" w:hAnsi="Roboto"/>
          <w:b w:val="1"/>
          <w:rtl w:val="0"/>
        </w:rPr>
        <w:t xml:space="preserve">boolean</w:t>
      </w:r>
      <w:r w:rsidDel="00000000" w:rsidR="00000000" w:rsidRPr="00000000">
        <w:rPr>
          <w:rFonts w:ascii="Roboto" w:cs="Roboto" w:eastAsia="Roboto" w:hAnsi="Roboto"/>
          <w:rtl w:val="0"/>
        </w:rPr>
        <w:t xml:space="preserve">. List constraints evaluate the constraint with a list of allowed or denied values that you provide, such as a allowlist of IP addresses that can connect to a virtual machine. Boolean constraints are either enforced or not enforced for a given resource, and govern a specific behavior, such as whether external service accounts can be created.</w:t>
      </w:r>
    </w:p>
    <w:p w:rsidR="00000000" w:rsidDel="00000000" w:rsidP="00000000" w:rsidRDefault="00000000" w:rsidRPr="00000000" w14:paraId="00000BA0">
      <w:pPr>
        <w:rPr>
          <w:rFonts w:ascii="Roboto" w:cs="Roboto" w:eastAsia="Roboto" w:hAnsi="Roboto"/>
        </w:rPr>
      </w:pPr>
      <w:r w:rsidDel="00000000" w:rsidR="00000000" w:rsidRPr="00000000">
        <w:rPr>
          <w:rtl w:val="0"/>
        </w:rPr>
      </w:r>
    </w:p>
    <w:p w:rsidR="00000000" w:rsidDel="00000000" w:rsidP="00000000" w:rsidRDefault="00000000" w:rsidRPr="00000000" w14:paraId="00000BA1">
      <w:pPr>
        <w:rPr>
          <w:rFonts w:ascii="Roboto" w:cs="Roboto" w:eastAsia="Roboto" w:hAnsi="Roboto"/>
        </w:rPr>
      </w:pPr>
      <w:r w:rsidDel="00000000" w:rsidR="00000000" w:rsidRPr="00000000">
        <w:rPr>
          <w:rFonts w:ascii="Roboto" w:cs="Roboto" w:eastAsia="Roboto" w:hAnsi="Roboto"/>
          <w:rtl w:val="0"/>
        </w:rPr>
        <w:t xml:space="preserve">The below list shows the available recommended constraints:</w:t>
      </w:r>
    </w:p>
    <w:p w:rsidR="00000000" w:rsidDel="00000000" w:rsidP="00000000" w:rsidRDefault="00000000" w:rsidRPr="00000000" w14:paraId="00000BA2">
      <w:pPr>
        <w:rPr>
          <w:rFonts w:ascii="Roboto" w:cs="Roboto" w:eastAsia="Roboto" w:hAnsi="Roboto"/>
        </w:rPr>
      </w:pPr>
      <w:r w:rsidDel="00000000" w:rsidR="00000000" w:rsidRPr="00000000">
        <w:rPr>
          <w:rtl w:val="0"/>
        </w:rPr>
      </w:r>
    </w:p>
    <w:p w:rsidR="00000000" w:rsidDel="00000000" w:rsidP="00000000" w:rsidRDefault="00000000" w:rsidRPr="00000000" w14:paraId="00000BA3">
      <w:pPr>
        <w:rPr>
          <w:rFonts w:ascii="Roboto" w:cs="Roboto" w:eastAsia="Roboto" w:hAnsi="Roboto"/>
        </w:rPr>
      </w:pPr>
      <w:r w:rsidDel="00000000" w:rsidR="00000000" w:rsidRPr="00000000">
        <w:rPr>
          <w:rtl w:val="0"/>
        </w:rPr>
      </w:r>
    </w:p>
    <w:tbl>
      <w:tblPr>
        <w:tblStyle w:val="Table45"/>
        <w:tblW w:w="10305.0" w:type="dxa"/>
        <w:jc w:val="left"/>
        <w:tblInd w:w="-3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45"/>
        <w:gridCol w:w="1125"/>
        <w:gridCol w:w="1215"/>
        <w:gridCol w:w="4320"/>
        <w:tblGridChange w:id="0">
          <w:tblGrid>
            <w:gridCol w:w="3645"/>
            <w:gridCol w:w="1125"/>
            <w:gridCol w:w="1215"/>
            <w:gridCol w:w="4320"/>
          </w:tblGrid>
        </w:tblGridChange>
      </w:tblGrid>
      <w:tr>
        <w:trPr>
          <w:cantSplit w:val="0"/>
          <w:trHeight w:val="495" w:hRule="atLeast"/>
          <w:tblHeader w:val="0"/>
        </w:trPr>
        <w:tc>
          <w:tcPr>
            <w:tcBorders>
              <w:top w:color="000000" w:space="0" w:sz="0" w:val="nil"/>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4">
            <w:pPr>
              <w:widowControl w:val="0"/>
              <w:spacing w:line="240" w:lineRule="auto"/>
              <w:jc w:val="center"/>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Constraint</w:t>
            </w:r>
          </w:p>
        </w:tc>
        <w:tc>
          <w:tcPr>
            <w:tcBorders>
              <w:top w:color="000000" w:space="0" w:sz="0" w:val="nil"/>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5">
            <w:pPr>
              <w:widowControl w:val="0"/>
              <w:spacing w:line="240" w:lineRule="auto"/>
              <w:jc w:val="center"/>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Recomm</w:t>
            </w:r>
          </w:p>
        </w:tc>
        <w:tc>
          <w:tcPr>
            <w:tcBorders>
              <w:top w:color="000000" w:space="0" w:sz="0" w:val="nil"/>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6">
            <w:pPr>
              <w:widowControl w:val="0"/>
              <w:spacing w:line="240" w:lineRule="auto"/>
              <w:jc w:val="center"/>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Effective</w:t>
            </w:r>
          </w:p>
        </w:tc>
        <w:tc>
          <w:tcPr>
            <w:tcBorders>
              <w:top w:color="000000" w:space="0" w:sz="0" w:val="nil"/>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A7">
            <w:pPr>
              <w:widowControl w:val="0"/>
              <w:spacing w:line="240" w:lineRule="auto"/>
              <w:jc w:val="center"/>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Description</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8">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gcp.resourceLocations</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9">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Org</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A">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Allow &lt;list&gt;</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AB">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Resource Location Restriction</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C">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serviceuser.services</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D">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E">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Allow all</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AF">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Restrict allowed Google Cloud APIs and services</w:t>
            </w:r>
          </w:p>
          <w:p w:rsidR="00000000" w:rsidDel="00000000" w:rsidP="00000000" w:rsidRDefault="00000000" w:rsidRPr="00000000" w14:paraId="00000BB0">
            <w:pPr>
              <w:widowControl w:val="0"/>
              <w:spacing w:line="240" w:lineRule="auto"/>
              <w:rPr>
                <w:rFonts w:ascii="Roboto" w:cs="Roboto" w:eastAsia="Roboto" w:hAnsi="Roboto"/>
                <w:sz w:val="18"/>
                <w:szCs w:val="18"/>
              </w:rPr>
            </w:pPr>
            <w:r w:rsidDel="00000000" w:rsidR="00000000" w:rsidRPr="00000000">
              <w:rPr>
                <w:rFonts w:ascii="Roboto" w:cs="Roboto" w:eastAsia="Roboto" w:hAnsi="Roboto"/>
                <w:b w:val="1"/>
                <w:sz w:val="18"/>
                <w:szCs w:val="18"/>
                <w:rtl w:val="0"/>
              </w:rPr>
              <w:t xml:space="preserve">Note:</w:t>
            </w:r>
            <w:r w:rsidDel="00000000" w:rsidR="00000000" w:rsidRPr="00000000">
              <w:rPr>
                <w:rFonts w:ascii="Roboto" w:cs="Roboto" w:eastAsia="Roboto" w:hAnsi="Roboto"/>
                <w:sz w:val="18"/>
                <w:szCs w:val="18"/>
                <w:rtl w:val="0"/>
              </w:rPr>
              <w:t xml:space="preserve"> this policy does not allow all the available services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1">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appengine.disableCodeDownload</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2">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Org</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3">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True</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B4">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GAE - Disable Source Code Download </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5">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cloudfunctions.allowedIngressSettings</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6">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Allow all</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B8">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GCF - Allowed ingress settings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9">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cloudfunctions.allowedVpcConnectorEgressSettings</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A">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B">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Allow all</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BC">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GCF - Allowed VPC Connector egress settings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D">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cloudfunctions.requireVPCConnector</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E">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Org</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F">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True</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C0">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GCF - Require VPC Connector</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1">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sql.restrictPublicIp</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2">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Org</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3">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True</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C4">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Cloud SQL - Restrict Public IP access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5">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compute.disableGuestAttributesAccess</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6">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7">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False</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C8">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GCE - Disable Guest Attributes of Compute Engine metadata</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9">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compute.disableInternetNetworkEndpointGroup</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A">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Org</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B">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True</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CC">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GCE - Disable Internet Network Endpoint Groups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D">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compute.disableNestedVirtualization</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E">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Org</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F">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True</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D0">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GCE - Disable VM nested virtualization</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1">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compute.disableSerialPortAccess</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2">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Prod</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3">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True</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D4">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GCE - Disable VM serial port access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5">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compute.disableSerialPortLogging</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6">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7">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False</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D8">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GCE - Disable VM serial port logging to Stackdriver</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9">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compute.requireOsLogin</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A">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B">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False</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DC">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GCE - Enables OS Login to VMs on all newly created Projects. This constraint prevents metadata updates that disable OS Login at the project or instance level</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D">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compute.requireShieldedVm</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E">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Prod</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F">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True</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E0">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GCE - Requires that all new Compute Engine VM instances use Shielded disk images with Secure Boot, vTPM, and Integrity Monitoring options enabled</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1">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compute.restrictAuthenticatedGoogleConnection</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2">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3">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Allow All</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E4">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GCE - VMs that are allowed to use Authenticated Google Connection</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5">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compute.restrictCloudNATUsage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6">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7">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Allow All</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E8">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GCE - Restrict Cloud NAT usage</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9">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compute.restrictDedicatedInterconnectUsage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A">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B">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Allow All</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EC">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GCE - Restrict Dedicated Interconnect usage in subnetworks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D">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compute.restrictDirectGoogleAccess</w:t>
              <w:tab/>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E">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F">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Allow All</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F0">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GCE - Restrict Compute Engine VMs that are allowed to use Direct Google Access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F1">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compute.restrictLoadBalancerCreationForTypes</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F2">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Org</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F3">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Allow in:INTERNAL</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F4">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GCE - Restrict Load Balancer Creation Based on Load Balancer Types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F5">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compute.restrictNonConfidentialComputing</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F6">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F7">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Allow All</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F8">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GCE - Restrict Non-Confidential Computing</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F9">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compute.restrictPartnerInterconnectUsage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FA">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FB">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Allow All</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FC">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GCE - Restrict Partner Interconnect usage</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FD">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compute.restrictProtocolForwardingCreationForTypes</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FE">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Org</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FF">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Allow INTERNAL</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00">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GCE - Restrict Protocol Forwarding Based on type of IP Address (internal/external)</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1">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compute.restrictSharedVpcHostProjects</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2">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3">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Allow All</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04">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GCE - Restrict Shared VPC Host Projects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5">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compute.restrictSharedVpcSubnetworks</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6">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7">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Allow All</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08">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GCE - Restrict Shared VPC Subnetworks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9">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compute.restrictVpcPeering</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A">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B">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Allow All</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0C">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GCE - Restrict VPC peering usage</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D">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compute.restrictVpnPeerIPs</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E">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F">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Allow All</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10">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GCE - Restrict VPN Peer IPs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1">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compute.skipDefaultNetworkCreation</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2">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Org</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3">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True</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14">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GCE - Skip default network creation</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5">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compute.storageResourceUseRestrictions</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6">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7">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Allow All</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18">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GCE - Compute Storage resource use restrictions (Compute Engine disks, images, and snapshots)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9">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compute.trustedImageProjects</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A">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Org</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B">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Allow project_id</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1C">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GCE - Projects that can be used for image storage and disk instantiation for Compute Engine</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D">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compute.vmCanIpForward</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E">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Org</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F">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Deny All</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20">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GCE - Restrict VM IP Forwarding</w:t>
            </w:r>
          </w:p>
        </w:tc>
      </w:tr>
      <w:tr>
        <w:trPr>
          <w:cantSplit w:val="0"/>
          <w:trHeight w:val="435" w:hRule="atLeast"/>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1">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compute.vmExternalIpAccess</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2">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Org</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3">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Deny All</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24">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GCE - Restrict external IPs for VM instances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5">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compute.restrictXpnProjectLienRemoval</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6">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7">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False</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28">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RM - Restricts users that can remove a Shared VPC project lien without organization-level permission</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9">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iam.allowServiceAccountCredentialLifetimeExtension</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A">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B">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Deny All</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2C">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IAM - Allow extending lifetime of OAuth 2.0 access tokens to up to 12 hours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D">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iam.allowedPolicyMemberDomains</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E">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Org</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F">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Allow aexp.com</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30">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IAM - Domain users that can be added to Cloud IAM policies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1">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iam.disableServiceAccountCreation</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2">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3">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Allow All</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34">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IAM - Disable service account creation</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5">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iam.disableServiceAccountKeyCreation</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6">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Org</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7">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Deny All</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38">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IAM - Disable service account key creation</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9">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iam.disableServiceAccountKeyUpload</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A">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Org*</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B">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Deny All</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3C">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IAM - Disable uploading public key to Service Accounts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D">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iam.disableWorkloadIdentityClusterCreation</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E">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F">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False</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40">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IAM - Disable Workload Identity Cluster Creation</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1">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iam.automaticIamGrantsForDefaultServiceAccounts</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2">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Org</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3">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False</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44">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IAM - Disable Automatic IAM Grants for Default Service Accounts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5">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gcp.detailedAuditLoggingMode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6">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7">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True</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48">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GCS - Detailed Audit Logging Mode (both, request and response are included in Cloud Audit Logs)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9">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storage.retentionPolicySeconds</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A">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B">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Allow all</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4C">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GCS - Retention policy duration in seconds</w:t>
            </w:r>
          </w:p>
        </w:tc>
      </w:tr>
      <w:tr>
        <w:trPr>
          <w:cantSplit w:val="0"/>
          <w:tblHeader w:val="0"/>
        </w:trPr>
        <w:tc>
          <w:tcPr>
            <w:tcBorders>
              <w:top w:color="cccccc" w:space="0" w:sz="8" w:val="single"/>
              <w:left w:color="000000" w:space="0" w:sz="0" w:val="nil"/>
              <w:bottom w:color="000000" w:space="0" w:sz="0" w:val="nil"/>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D">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storage.uniformBucketLevelAccess</w:t>
            </w:r>
          </w:p>
        </w:tc>
        <w:tc>
          <w:tcPr>
            <w:tcBorders>
              <w:top w:color="cccccc" w:space="0" w:sz="8" w:val="single"/>
              <w:left w:color="cccccc" w:space="0" w:sz="8" w:val="single"/>
              <w:bottom w:color="000000" w:space="0" w:sz="0" w:val="nil"/>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E">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Org</w:t>
            </w:r>
          </w:p>
        </w:tc>
        <w:tc>
          <w:tcPr>
            <w:tcBorders>
              <w:top w:color="cccccc" w:space="0" w:sz="8" w:val="single"/>
              <w:left w:color="cccccc" w:space="0" w:sz="8" w:val="single"/>
              <w:bottom w:color="000000" w:space="0" w:sz="0" w:val="nil"/>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F">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True</w:t>
            </w:r>
          </w:p>
        </w:tc>
        <w:tc>
          <w:tcPr>
            <w:tcBorders>
              <w:top w:color="cccccc" w:space="0" w:sz="8" w:val="single"/>
              <w:left w:color="cccccc" w:space="0" w:sz="8" w:val="single"/>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50">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GCS - Enforce uniform bucket-level access</w:t>
            </w:r>
          </w:p>
        </w:tc>
      </w:tr>
      <w:tr>
        <w:trPr>
          <w:cantSplit w:val="0"/>
          <w:tblHeader w:val="0"/>
        </w:trPr>
        <w:tc>
          <w:tcPr>
            <w:tcBorders>
              <w:top w:color="cccccc" w:space="0" w:sz="8" w:val="single"/>
              <w:left w:color="000000" w:space="0" w:sz="0" w:val="nil"/>
              <w:bottom w:color="000000" w:space="0" w:sz="0" w:val="nil"/>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1">
            <w:pPr>
              <w:widowControl w:val="0"/>
              <w:spacing w:line="240" w:lineRule="auto"/>
              <w:rPr>
                <w:rFonts w:ascii="Roboto" w:cs="Roboto" w:eastAsia="Roboto" w:hAnsi="Roboto"/>
                <w:color w:val="4285f4"/>
                <w:sz w:val="14"/>
                <w:szCs w:val="14"/>
              </w:rPr>
            </w:pPr>
            <w:r w:rsidDel="00000000" w:rsidR="00000000" w:rsidRPr="00000000">
              <w:rPr>
                <w:rFonts w:ascii="Roboto" w:cs="Roboto" w:eastAsia="Roboto" w:hAnsi="Roboto"/>
                <w:color w:val="4285f4"/>
                <w:sz w:val="14"/>
                <w:szCs w:val="14"/>
                <w:rtl w:val="0"/>
              </w:rPr>
              <w:t xml:space="preserve">storage.publicAccessPrevention</w:t>
            </w:r>
          </w:p>
          <w:p w:rsidR="00000000" w:rsidDel="00000000" w:rsidP="00000000" w:rsidRDefault="00000000" w:rsidRPr="00000000" w14:paraId="00000C52">
            <w:pPr>
              <w:widowControl w:val="0"/>
              <w:spacing w:line="240" w:lineRule="auto"/>
              <w:rPr>
                <w:rFonts w:ascii="Roboto" w:cs="Roboto" w:eastAsia="Roboto" w:hAnsi="Roboto"/>
                <w:color w:val="4285f4"/>
                <w:sz w:val="14"/>
                <w:szCs w:val="14"/>
              </w:rPr>
            </w:pPr>
            <w:r w:rsidDel="00000000" w:rsidR="00000000" w:rsidRPr="00000000">
              <w:rPr>
                <w:rtl w:val="0"/>
              </w:rPr>
            </w:r>
          </w:p>
          <w:p w:rsidR="00000000" w:rsidDel="00000000" w:rsidP="00000000" w:rsidRDefault="00000000" w:rsidRPr="00000000" w14:paraId="00000C53">
            <w:pPr>
              <w:widowControl w:val="0"/>
              <w:spacing w:line="240" w:lineRule="auto"/>
              <w:rPr>
                <w:rFonts w:ascii="Roboto" w:cs="Roboto" w:eastAsia="Roboto" w:hAnsi="Roboto"/>
                <w:color w:val="4285f4"/>
                <w:sz w:val="14"/>
                <w:szCs w:val="14"/>
              </w:rPr>
            </w:pPr>
            <w:r w:rsidDel="00000000" w:rsidR="00000000" w:rsidRPr="00000000">
              <w:rPr>
                <w:rtl w:val="0"/>
              </w:rPr>
            </w:r>
          </w:p>
        </w:tc>
        <w:tc>
          <w:tcPr>
            <w:tcBorders>
              <w:top w:color="cccccc" w:space="0" w:sz="8" w:val="single"/>
              <w:left w:color="cccccc" w:space="0" w:sz="8" w:val="single"/>
              <w:bottom w:color="000000" w:space="0" w:sz="0" w:val="nil"/>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4">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Org</w:t>
            </w:r>
          </w:p>
        </w:tc>
        <w:tc>
          <w:tcPr>
            <w:tcBorders>
              <w:top w:color="cccccc" w:space="0" w:sz="8" w:val="single"/>
              <w:left w:color="cccccc" w:space="0" w:sz="8" w:val="single"/>
              <w:bottom w:color="000000" w:space="0" w:sz="0" w:val="nil"/>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5">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True</w:t>
            </w:r>
          </w:p>
        </w:tc>
        <w:tc>
          <w:tcPr>
            <w:tcBorders>
              <w:top w:color="cccccc" w:space="0" w:sz="8" w:val="single"/>
              <w:left w:color="cccccc" w:space="0" w:sz="8" w:val="single"/>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56">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GCS - Restrict for all buckets and objects public access</w:t>
            </w:r>
          </w:p>
        </w:tc>
      </w:tr>
    </w:tbl>
    <w:p w:rsidR="00000000" w:rsidDel="00000000" w:rsidP="00000000" w:rsidRDefault="00000000" w:rsidRPr="00000000" w14:paraId="00000C57">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C58">
      <w:pPr>
        <w:widowControl w:val="0"/>
        <w:spacing w:line="240" w:lineRule="auto"/>
        <w:rPr>
          <w:rFonts w:ascii="Roboto" w:cs="Roboto" w:eastAsia="Roboto" w:hAnsi="Roboto"/>
          <w:color w:val="cccccc"/>
          <w:sz w:val="18"/>
          <w:szCs w:val="18"/>
        </w:rPr>
      </w:pPr>
      <w:r w:rsidDel="00000000" w:rsidR="00000000" w:rsidRPr="00000000">
        <w:rPr>
          <w:rFonts w:ascii="Roboto" w:cs="Roboto" w:eastAsia="Roboto" w:hAnsi="Roboto"/>
          <w:color w:val="cccccc"/>
          <w:sz w:val="18"/>
          <w:szCs w:val="18"/>
          <w:rtl w:val="0"/>
        </w:rPr>
        <w:t xml:space="preserve">*Service Account Keys may be required for external trusted sources connectivity to GCP, for that, it’s required to disable the policy manually, create the key and re-enable.</w:t>
      </w:r>
    </w:p>
    <w:p w:rsidR="00000000" w:rsidDel="00000000" w:rsidP="00000000" w:rsidRDefault="00000000" w:rsidRPr="00000000" w14:paraId="00000C59">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C5A">
      <w:pPr>
        <w:pStyle w:val="Heading4"/>
        <w:rPr>
          <w:rFonts w:ascii="Roboto" w:cs="Roboto" w:eastAsia="Roboto" w:hAnsi="Roboto"/>
        </w:rPr>
      </w:pPr>
      <w:bookmarkStart w:colFirst="0" w:colLast="0" w:name="_htk11p713o92" w:id="145"/>
      <w:bookmarkEnd w:id="145"/>
      <w:r w:rsidDel="00000000" w:rsidR="00000000" w:rsidRPr="00000000">
        <w:rPr>
          <w:rFonts w:ascii="Roboto" w:cs="Roboto" w:eastAsia="Roboto" w:hAnsi="Roboto"/>
          <w:rtl w:val="0"/>
        </w:rPr>
        <w:t xml:space="preserve">6.3.2.3 Violations</w:t>
      </w:r>
    </w:p>
    <w:p w:rsidR="00000000" w:rsidDel="00000000" w:rsidP="00000000" w:rsidRDefault="00000000" w:rsidRPr="00000000" w14:paraId="00000C5B">
      <w:pPr>
        <w:rPr>
          <w:rFonts w:ascii="Roboto" w:cs="Roboto" w:eastAsia="Roboto" w:hAnsi="Roboto"/>
        </w:rPr>
      </w:pPr>
      <w:r w:rsidDel="00000000" w:rsidR="00000000" w:rsidRPr="00000000">
        <w:rPr>
          <w:rFonts w:ascii="Roboto" w:cs="Roboto" w:eastAsia="Roboto" w:hAnsi="Roboto"/>
          <w:rtl w:val="0"/>
        </w:rPr>
        <w:t xml:space="preserve">A violation is when a Google Cloud service acts or is in a state that is counter to the organization policy restriction configuration within the scope of its resource hierarchy. Google Cloud services will enforce constraints to prevent violations, but the application of new organization policies is usually not retroactive. If an organization policy constraint is retroactively enforced, it will be labeled as such on the Organization Policy Constraints page.</w:t>
      </w:r>
    </w:p>
    <w:p w:rsidR="00000000" w:rsidDel="00000000" w:rsidP="00000000" w:rsidRDefault="00000000" w:rsidRPr="00000000" w14:paraId="00000C5C">
      <w:pPr>
        <w:rPr>
          <w:rFonts w:ascii="Roboto" w:cs="Roboto" w:eastAsia="Roboto" w:hAnsi="Roboto"/>
        </w:rPr>
      </w:pPr>
      <w:r w:rsidDel="00000000" w:rsidR="00000000" w:rsidRPr="00000000">
        <w:rPr>
          <w:rtl w:val="0"/>
        </w:rPr>
      </w:r>
    </w:p>
    <w:p w:rsidR="00000000" w:rsidDel="00000000" w:rsidP="00000000" w:rsidRDefault="00000000" w:rsidRPr="00000000" w14:paraId="00000C5D">
      <w:pPr>
        <w:rPr>
          <w:rFonts w:ascii="Roboto" w:cs="Roboto" w:eastAsia="Roboto" w:hAnsi="Roboto"/>
        </w:rPr>
      </w:pPr>
      <w:r w:rsidDel="00000000" w:rsidR="00000000" w:rsidRPr="00000000">
        <w:rPr>
          <w:rFonts w:ascii="Roboto" w:cs="Roboto" w:eastAsia="Roboto" w:hAnsi="Roboto"/>
          <w:rtl w:val="0"/>
        </w:rPr>
        <w:t xml:space="preserve">If a new organization policy sets a restriction on an action or states that a service is already in, the policy is considered to be in violation, but the service will not stop its original behavior. You will need to address this violation manually. This prevents the risk of a new organization policy completely shutting down your business continuity.</w:t>
      </w:r>
    </w:p>
    <w:p w:rsidR="00000000" w:rsidDel="00000000" w:rsidP="00000000" w:rsidRDefault="00000000" w:rsidRPr="00000000" w14:paraId="00000C5E">
      <w:pPr>
        <w:rPr>
          <w:rFonts w:ascii="Roboto" w:cs="Roboto" w:eastAsia="Roboto" w:hAnsi="Roboto"/>
        </w:rPr>
      </w:pPr>
      <w:r w:rsidDel="00000000" w:rsidR="00000000" w:rsidRPr="00000000">
        <w:rPr>
          <w:rtl w:val="0"/>
        </w:rPr>
      </w:r>
    </w:p>
    <w:p w:rsidR="00000000" w:rsidDel="00000000" w:rsidP="00000000" w:rsidRDefault="00000000" w:rsidRPr="00000000" w14:paraId="00000C5F">
      <w:pPr>
        <w:pStyle w:val="Heading3"/>
        <w:rPr>
          <w:rFonts w:ascii="Roboto" w:cs="Roboto" w:eastAsia="Roboto" w:hAnsi="Roboto"/>
        </w:rPr>
      </w:pPr>
      <w:bookmarkStart w:colFirst="0" w:colLast="0" w:name="_3o7sjuut3syr" w:id="146"/>
      <w:bookmarkEnd w:id="146"/>
      <w:r w:rsidDel="00000000" w:rsidR="00000000" w:rsidRPr="00000000">
        <w:br w:type="page"/>
      </w:r>
      <w:r w:rsidDel="00000000" w:rsidR="00000000" w:rsidRPr="00000000">
        <w:rPr>
          <w:rtl w:val="0"/>
        </w:rPr>
      </w:r>
    </w:p>
    <w:p w:rsidR="00000000" w:rsidDel="00000000" w:rsidP="00000000" w:rsidRDefault="00000000" w:rsidRPr="00000000" w14:paraId="00000C60">
      <w:pPr>
        <w:pStyle w:val="Heading3"/>
        <w:rPr>
          <w:rFonts w:ascii="Roboto" w:cs="Roboto" w:eastAsia="Roboto" w:hAnsi="Roboto"/>
          <w:color w:val="666666"/>
        </w:rPr>
      </w:pPr>
      <w:bookmarkStart w:colFirst="0" w:colLast="0" w:name="_oxqo0wnjrmq" w:id="147"/>
      <w:bookmarkEnd w:id="147"/>
      <w:r w:rsidDel="00000000" w:rsidR="00000000" w:rsidRPr="00000000">
        <w:rPr>
          <w:rFonts w:ascii="Roboto" w:cs="Roboto" w:eastAsia="Roboto" w:hAnsi="Roboto"/>
          <w:rtl w:val="0"/>
        </w:rPr>
        <w:t xml:space="preserve">6.3.3 VPC service controls</w:t>
      </w:r>
      <w:r w:rsidDel="00000000" w:rsidR="00000000" w:rsidRPr="00000000">
        <w:rPr>
          <w:rtl w:val="0"/>
        </w:rPr>
      </w:r>
    </w:p>
    <w:p w:rsidR="00000000" w:rsidDel="00000000" w:rsidP="00000000" w:rsidRDefault="00000000" w:rsidRPr="00000000" w14:paraId="00000C61">
      <w:pPr>
        <w:rPr>
          <w:rFonts w:ascii="Roboto" w:cs="Roboto" w:eastAsia="Roboto" w:hAnsi="Roboto"/>
        </w:rPr>
      </w:pPr>
      <w:r w:rsidDel="00000000" w:rsidR="00000000" w:rsidRPr="00000000">
        <w:rPr>
          <w:rtl w:val="0"/>
        </w:rPr>
      </w:r>
    </w:p>
    <w:p w:rsidR="00000000" w:rsidDel="00000000" w:rsidP="00000000" w:rsidRDefault="00000000" w:rsidRPr="00000000" w14:paraId="00000C62">
      <w:pPr>
        <w:rPr>
          <w:rFonts w:ascii="Roboto" w:cs="Roboto" w:eastAsia="Roboto" w:hAnsi="Roboto"/>
        </w:rPr>
      </w:pPr>
      <w:r w:rsidDel="00000000" w:rsidR="00000000" w:rsidRPr="00000000">
        <w:rPr>
          <w:rFonts w:ascii="Roboto" w:cs="Roboto" w:eastAsia="Roboto" w:hAnsi="Roboto"/>
          <w:rtl w:val="0"/>
        </w:rPr>
        <w:t xml:space="preserve">VPC Service Controls improves the ability to mitigate the risk of data exfiltration from Google Cloud services such as Cloud Storage and BigQuery. With VPC Service Controls, you create perimeters that protect the resources and data of services that you explicitly specify.</w:t>
      </w:r>
    </w:p>
    <w:p w:rsidR="00000000" w:rsidDel="00000000" w:rsidP="00000000" w:rsidRDefault="00000000" w:rsidRPr="00000000" w14:paraId="00000C63">
      <w:pPr>
        <w:rPr>
          <w:rFonts w:ascii="Roboto" w:cs="Roboto" w:eastAsia="Roboto" w:hAnsi="Roboto"/>
        </w:rPr>
      </w:pPr>
      <w:r w:rsidDel="00000000" w:rsidR="00000000" w:rsidRPr="00000000">
        <w:rPr>
          <w:rFonts w:ascii="Roboto" w:cs="Roboto" w:eastAsia="Roboto" w:hAnsi="Roboto"/>
          <w:rtl w:val="0"/>
        </w:rPr>
        <w:t xml:space="preserve">VPC Service Controls provides an additional layer of security defense for Google Cloud services that is independent of Identity and Access Management (IAM). While IAM enables granular identity-based access control, VPC Service Controls enables broader context-based perimeter security, including controlling data egress across the perimeter. </w:t>
      </w:r>
    </w:p>
    <w:p w:rsidR="00000000" w:rsidDel="00000000" w:rsidP="00000000" w:rsidRDefault="00000000" w:rsidRPr="00000000" w14:paraId="00000C64">
      <w:pPr>
        <w:rPr>
          <w:rFonts w:ascii="Roboto" w:cs="Roboto" w:eastAsia="Roboto" w:hAnsi="Roboto"/>
        </w:rPr>
      </w:pPr>
      <w:r w:rsidDel="00000000" w:rsidR="00000000" w:rsidRPr="00000000">
        <w:rPr>
          <w:rtl w:val="0"/>
        </w:rPr>
      </w:r>
    </w:p>
    <w:p w:rsidR="00000000" w:rsidDel="00000000" w:rsidP="00000000" w:rsidRDefault="00000000" w:rsidRPr="00000000" w14:paraId="00000C65">
      <w:pPr>
        <w:rPr>
          <w:rFonts w:ascii="Roboto" w:cs="Roboto" w:eastAsia="Roboto" w:hAnsi="Roboto"/>
          <w:color w:val="666666"/>
        </w:rPr>
      </w:pPr>
      <w:r w:rsidDel="00000000" w:rsidR="00000000" w:rsidRPr="00000000">
        <w:rPr>
          <w:rFonts w:ascii="Roboto" w:cs="Roboto" w:eastAsia="Roboto" w:hAnsi="Roboto"/>
          <w:rtl w:val="0"/>
        </w:rPr>
        <w:t xml:space="preserve">Note: Any account with access to the perimeter can still access the restricted services. It is absolutely required to use both VPC Service Controls and IAM for defense in depth.</w:t>
      </w:r>
      <w:r w:rsidDel="00000000" w:rsidR="00000000" w:rsidRPr="00000000">
        <w:rPr>
          <w:rtl w:val="0"/>
        </w:rPr>
      </w:r>
    </w:p>
    <w:p w:rsidR="00000000" w:rsidDel="00000000" w:rsidP="00000000" w:rsidRDefault="00000000" w:rsidRPr="00000000" w14:paraId="00000C66">
      <w:pPr>
        <w:pStyle w:val="Heading4"/>
        <w:rPr>
          <w:rFonts w:ascii="Roboto" w:cs="Roboto" w:eastAsia="Roboto" w:hAnsi="Roboto"/>
          <w:color w:val="ff0000"/>
        </w:rPr>
      </w:pPr>
      <w:bookmarkStart w:colFirst="0" w:colLast="0" w:name="_kqxuz3dqj35r" w:id="148"/>
      <w:bookmarkEnd w:id="148"/>
      <w:r w:rsidDel="00000000" w:rsidR="00000000" w:rsidRPr="00000000">
        <w:rPr>
          <w:rFonts w:ascii="Roboto" w:cs="Roboto" w:eastAsia="Roboto" w:hAnsi="Roboto"/>
          <w:rtl w:val="0"/>
        </w:rPr>
        <w:t xml:space="preserve">6.3.3.1 Perimeter bridge</w:t>
      </w:r>
      <w:r w:rsidDel="00000000" w:rsidR="00000000" w:rsidRPr="00000000">
        <w:rPr>
          <w:rtl w:val="0"/>
        </w:rPr>
      </w:r>
    </w:p>
    <w:p w:rsidR="00000000" w:rsidDel="00000000" w:rsidP="00000000" w:rsidRDefault="00000000" w:rsidRPr="00000000" w14:paraId="00000C67">
      <w:pPr>
        <w:rPr>
          <w:rFonts w:ascii="Roboto" w:cs="Roboto" w:eastAsia="Roboto" w:hAnsi="Roboto"/>
        </w:rPr>
      </w:pPr>
      <w:r w:rsidDel="00000000" w:rsidR="00000000" w:rsidRPr="00000000">
        <w:rPr>
          <w:rFonts w:ascii="Roboto" w:cs="Roboto" w:eastAsia="Roboto" w:hAnsi="Roboto"/>
          <w:rtl w:val="0"/>
        </w:rPr>
        <w:t xml:space="preserve">While a project can be assigned to only one service perimeter, you may want your project to be able to communicate with projects in another perimeter. You can enable communication to services and share data across service perimeters by creating a perimeter bridge.</w:t>
      </w:r>
    </w:p>
    <w:p w:rsidR="00000000" w:rsidDel="00000000" w:rsidP="00000000" w:rsidRDefault="00000000" w:rsidRPr="00000000" w14:paraId="00000C68">
      <w:pPr>
        <w:rPr>
          <w:rFonts w:ascii="Roboto" w:cs="Roboto" w:eastAsia="Roboto" w:hAnsi="Roboto"/>
        </w:rPr>
      </w:pPr>
      <w:r w:rsidDel="00000000" w:rsidR="00000000" w:rsidRPr="00000000">
        <w:rPr>
          <w:rtl w:val="0"/>
        </w:rPr>
      </w:r>
    </w:p>
    <w:p w:rsidR="00000000" w:rsidDel="00000000" w:rsidP="00000000" w:rsidRDefault="00000000" w:rsidRPr="00000000" w14:paraId="00000C69">
      <w:pPr>
        <w:rPr>
          <w:rFonts w:ascii="Roboto" w:cs="Roboto" w:eastAsia="Roboto" w:hAnsi="Roboto"/>
        </w:rPr>
      </w:pPr>
      <w:r w:rsidDel="00000000" w:rsidR="00000000" w:rsidRPr="00000000">
        <w:rPr>
          <w:rFonts w:ascii="Roboto" w:cs="Roboto" w:eastAsia="Roboto" w:hAnsi="Roboto"/>
          <w:rtl w:val="0"/>
        </w:rPr>
        <w:t xml:space="preserve">A perimeter bridge allows projects in different security perimeters to communicate. Perimeter bridges are bidirectional, allowing projects from each service perimeter equal access within the scope of the bridge. However, the access levels and service restrictions of the project are controlled solely by the service perimeter that the project belongs to. A project can have multiple bridges connecting it to other projects.</w:t>
      </w:r>
    </w:p>
    <w:p w:rsidR="00000000" w:rsidDel="00000000" w:rsidP="00000000" w:rsidRDefault="00000000" w:rsidRPr="00000000" w14:paraId="00000C6A">
      <w:pPr>
        <w:rPr>
          <w:rFonts w:ascii="Roboto" w:cs="Roboto" w:eastAsia="Roboto" w:hAnsi="Roboto"/>
        </w:rPr>
      </w:pPr>
      <w:r w:rsidDel="00000000" w:rsidR="00000000" w:rsidRPr="00000000">
        <w:rPr>
          <w:rtl w:val="0"/>
        </w:rPr>
      </w:r>
    </w:p>
    <w:p w:rsidR="00000000" w:rsidDel="00000000" w:rsidP="00000000" w:rsidRDefault="00000000" w:rsidRPr="00000000" w14:paraId="00000C6B">
      <w:pPr>
        <w:rPr>
          <w:rFonts w:ascii="Roboto" w:cs="Roboto" w:eastAsia="Roboto" w:hAnsi="Roboto"/>
        </w:rPr>
      </w:pPr>
      <w:r w:rsidDel="00000000" w:rsidR="00000000" w:rsidRPr="00000000">
        <w:rPr>
          <w:rFonts w:ascii="Roboto" w:cs="Roboto" w:eastAsia="Roboto" w:hAnsi="Roboto"/>
          <w:rtl w:val="0"/>
        </w:rPr>
        <w:t xml:space="preserve">A project from one service perimeter cannot indirectly gain access to projects in other perimeters. For example, assume we have three projects: A, B, and C. Each project belongs to a different service perimeter. A and B share a perimeter bridge. B and C also share a bridge. While data can move between A and B, as well as between B and C, nothing can pass between A and C because the two projects are not directly connected by a perimeter bridge.</w:t>
      </w:r>
    </w:p>
    <w:p w:rsidR="00000000" w:rsidDel="00000000" w:rsidP="00000000" w:rsidRDefault="00000000" w:rsidRPr="00000000" w14:paraId="00000C6C">
      <w:pPr>
        <w:rPr>
          <w:rFonts w:ascii="Roboto" w:cs="Roboto" w:eastAsia="Roboto" w:hAnsi="Roboto"/>
        </w:rPr>
      </w:pPr>
      <w:r w:rsidDel="00000000" w:rsidR="00000000" w:rsidRPr="00000000">
        <w:rPr>
          <w:rtl w:val="0"/>
        </w:rPr>
      </w:r>
    </w:p>
    <w:p w:rsidR="00000000" w:rsidDel="00000000" w:rsidP="00000000" w:rsidRDefault="00000000" w:rsidRPr="00000000" w14:paraId="00000C6D">
      <w:pPr>
        <w:rPr>
          <w:rFonts w:ascii="Roboto" w:cs="Roboto" w:eastAsia="Roboto" w:hAnsi="Roboto"/>
        </w:rPr>
      </w:pPr>
      <w:r w:rsidDel="00000000" w:rsidR="00000000" w:rsidRPr="00000000">
        <w:rPr>
          <w:rFonts w:ascii="Roboto" w:cs="Roboto" w:eastAsia="Roboto" w:hAnsi="Roboto"/>
          <w:rtl w:val="0"/>
        </w:rPr>
        <w:t xml:space="preserve">A project must belong to a service perimeter before it can be connected to another project using a perimeter bridge.</w:t>
      </w:r>
    </w:p>
    <w:p w:rsidR="00000000" w:rsidDel="00000000" w:rsidP="00000000" w:rsidRDefault="00000000" w:rsidRPr="00000000" w14:paraId="00000C6E">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C6F">
      <w:pPr>
        <w:pStyle w:val="Heading4"/>
        <w:rPr>
          <w:rFonts w:ascii="Roboto" w:cs="Roboto" w:eastAsia="Roboto" w:hAnsi="Roboto"/>
        </w:rPr>
      </w:pPr>
      <w:bookmarkStart w:colFirst="0" w:colLast="0" w:name="_mg49egndvn1s" w:id="149"/>
      <w:bookmarkEnd w:id="149"/>
      <w:r w:rsidDel="00000000" w:rsidR="00000000" w:rsidRPr="00000000">
        <w:rPr>
          <w:rFonts w:ascii="Roboto" w:cs="Roboto" w:eastAsia="Roboto" w:hAnsi="Roboto"/>
          <w:rtl w:val="0"/>
        </w:rPr>
        <w:t xml:space="preserve">6.3.3.2 Perimeter definition</w:t>
      </w:r>
    </w:p>
    <w:p w:rsidR="00000000" w:rsidDel="00000000" w:rsidP="00000000" w:rsidRDefault="00000000" w:rsidRPr="00000000" w14:paraId="00000C70">
      <w:pPr>
        <w:rPr>
          <w:rFonts w:ascii="Roboto" w:cs="Roboto" w:eastAsia="Roboto" w:hAnsi="Roboto"/>
          <w:color w:val="ff0000"/>
        </w:rPr>
      </w:pPr>
      <w:r w:rsidDel="00000000" w:rsidR="00000000" w:rsidRPr="00000000">
        <w:rPr>
          <w:rFonts w:ascii="Roboto" w:cs="Roboto" w:eastAsia="Roboto" w:hAnsi="Roboto"/>
          <w:rtl w:val="0"/>
        </w:rPr>
        <w:t xml:space="preserve">AMEX has decided to define 3 perimeters which includes all the projects from </w:t>
      </w:r>
      <w:r w:rsidDel="00000000" w:rsidR="00000000" w:rsidRPr="00000000">
        <w:rPr>
          <w:rFonts w:ascii="Roboto" w:cs="Roboto" w:eastAsia="Roboto" w:hAnsi="Roboto"/>
          <w:b w:val="1"/>
          <w:rtl w:val="0"/>
        </w:rPr>
        <w:t xml:space="preserve">Shared Services,</w:t>
      </w:r>
      <w:r w:rsidDel="00000000" w:rsidR="00000000" w:rsidRPr="00000000">
        <w:rPr>
          <w:rFonts w:ascii="Roboto" w:cs="Roboto" w:eastAsia="Roboto" w:hAnsi="Roboto"/>
          <w:rtl w:val="0"/>
        </w:rPr>
        <w:t xml:space="preserve"> all projects within </w:t>
      </w:r>
      <w:r w:rsidDel="00000000" w:rsidR="00000000" w:rsidRPr="00000000">
        <w:rPr>
          <w:rFonts w:ascii="Roboto" w:cs="Roboto" w:eastAsia="Roboto" w:hAnsi="Roboto"/>
          <w:b w:val="1"/>
          <w:rtl w:val="0"/>
        </w:rPr>
        <w:t xml:space="preserve">Non Production (E0, E1, E2),</w:t>
      </w:r>
      <w:r w:rsidDel="00000000" w:rsidR="00000000" w:rsidRPr="00000000">
        <w:rPr>
          <w:rFonts w:ascii="Roboto" w:cs="Roboto" w:eastAsia="Roboto" w:hAnsi="Roboto"/>
          <w:rtl w:val="0"/>
        </w:rPr>
        <w:t xml:space="preserve"> and all projects within </w:t>
      </w:r>
      <w:r w:rsidDel="00000000" w:rsidR="00000000" w:rsidRPr="00000000">
        <w:rPr>
          <w:rFonts w:ascii="Roboto" w:cs="Roboto" w:eastAsia="Roboto" w:hAnsi="Roboto"/>
          <w:b w:val="1"/>
          <w:rtl w:val="0"/>
        </w:rPr>
        <w:t xml:space="preserve">Production (E3) </w:t>
      </w:r>
      <w:r w:rsidDel="00000000" w:rsidR="00000000" w:rsidRPr="00000000">
        <w:rPr>
          <w:rFonts w:ascii="Roboto" w:cs="Roboto" w:eastAsia="Roboto" w:hAnsi="Roboto"/>
          <w:rtl w:val="0"/>
        </w:rPr>
        <w:t xml:space="preserve">in the organization.</w:t>
      </w:r>
      <w:r w:rsidDel="00000000" w:rsidR="00000000" w:rsidRPr="00000000">
        <w:rPr>
          <w:rFonts w:ascii="Roboto" w:cs="Roboto" w:eastAsia="Roboto" w:hAnsi="Roboto"/>
          <w:color w:val="ff0000"/>
          <w:rtl w:val="0"/>
        </w:rPr>
        <w:t xml:space="preserve"> </w:t>
      </w:r>
    </w:p>
    <w:p w:rsidR="00000000" w:rsidDel="00000000" w:rsidP="00000000" w:rsidRDefault="00000000" w:rsidRPr="00000000" w14:paraId="00000C71">
      <w:pPr>
        <w:rPr>
          <w:rFonts w:ascii="Roboto" w:cs="Roboto" w:eastAsia="Roboto" w:hAnsi="Roboto"/>
          <w:color w:val="ff0000"/>
        </w:rPr>
      </w:pPr>
      <w:r w:rsidDel="00000000" w:rsidR="00000000" w:rsidRPr="00000000">
        <w:rPr>
          <w:rtl w:val="0"/>
        </w:rPr>
      </w:r>
    </w:p>
    <w:p w:rsidR="00000000" w:rsidDel="00000000" w:rsidP="00000000" w:rsidRDefault="00000000" w:rsidRPr="00000000" w14:paraId="00000C72">
      <w:pPr>
        <w:rPr>
          <w:rFonts w:ascii="Roboto" w:cs="Roboto" w:eastAsia="Roboto" w:hAnsi="Roboto"/>
        </w:rPr>
      </w:pPr>
      <w:r w:rsidDel="00000000" w:rsidR="00000000" w:rsidRPr="00000000">
        <w:rPr>
          <w:rFonts w:ascii="Roboto" w:cs="Roboto" w:eastAsia="Roboto" w:hAnsi="Roboto"/>
          <w:rtl w:val="0"/>
        </w:rPr>
        <w:t xml:space="preserve">The non production environments (E0/lab, E1/dev, E2/test) are considered less trusted and should not contain Amex customer or Amex sensitive data.  It will be allowed access to de-identified or tokenized data from the Shared Services perimeter that may have been sourced from Production.   As  such, the Shared Services Perimeter acts as a secure bridge to restrict specific production data sets that a production project explicitly wanted to share with Shared Services.  There is no way for non production environments to have any visibility to production data in such a setup.</w:t>
      </w:r>
    </w:p>
    <w:p w:rsidR="00000000" w:rsidDel="00000000" w:rsidP="00000000" w:rsidRDefault="00000000" w:rsidRPr="00000000" w14:paraId="00000C73">
      <w:pPr>
        <w:rPr>
          <w:rFonts w:ascii="Roboto" w:cs="Roboto" w:eastAsia="Roboto" w:hAnsi="Roboto"/>
        </w:rPr>
      </w:pPr>
      <w:r w:rsidDel="00000000" w:rsidR="00000000" w:rsidRPr="00000000">
        <w:rPr>
          <w:rtl w:val="0"/>
        </w:rPr>
      </w:r>
    </w:p>
    <w:p w:rsidR="00000000" w:rsidDel="00000000" w:rsidP="00000000" w:rsidRDefault="00000000" w:rsidRPr="00000000" w14:paraId="00000C74">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4768850" cy="4012254"/>
            <wp:effectExtent b="0" l="0" r="0" t="0"/>
            <wp:docPr id="17" name="image29.jpg"/>
            <a:graphic>
              <a:graphicData uri="http://schemas.openxmlformats.org/drawingml/2006/picture">
                <pic:pic>
                  <pic:nvPicPr>
                    <pic:cNvPr id="0" name="image29.jpg"/>
                    <pic:cNvPicPr preferRelativeResize="0"/>
                  </pic:nvPicPr>
                  <pic:blipFill>
                    <a:blip r:embed="rId168"/>
                    <a:srcRect b="0" l="0" r="0" t="0"/>
                    <a:stretch>
                      <a:fillRect/>
                    </a:stretch>
                  </pic:blipFill>
                  <pic:spPr>
                    <a:xfrm>
                      <a:off x="0" y="0"/>
                      <a:ext cx="4768850" cy="4012254"/>
                    </a:xfrm>
                    <a:prstGeom prst="rect"/>
                    <a:ln/>
                  </pic:spPr>
                </pic:pic>
              </a:graphicData>
            </a:graphic>
          </wp:inline>
        </w:drawing>
      </w:r>
      <w:r w:rsidDel="00000000" w:rsidR="00000000" w:rsidRPr="00000000">
        <w:rPr>
          <w:rtl w:val="0"/>
        </w:rPr>
      </w:r>
    </w:p>
    <w:p w:rsidR="00000000" w:rsidDel="00000000" w:rsidP="00000000" w:rsidRDefault="00000000" w:rsidRPr="00000000" w14:paraId="00000C75">
      <w:pPr>
        <w:jc w:val="center"/>
        <w:rPr>
          <w:rFonts w:ascii="Roboto" w:cs="Roboto" w:eastAsia="Roboto" w:hAnsi="Roboto"/>
        </w:rPr>
      </w:pPr>
      <w:r w:rsidDel="00000000" w:rsidR="00000000" w:rsidRPr="00000000">
        <w:rPr>
          <w:rtl w:val="0"/>
        </w:rPr>
      </w:r>
    </w:p>
    <w:p w:rsidR="00000000" w:rsidDel="00000000" w:rsidP="00000000" w:rsidRDefault="00000000" w:rsidRPr="00000000" w14:paraId="00000C76">
      <w:pPr>
        <w:rPr>
          <w:rFonts w:ascii="Roboto" w:cs="Roboto" w:eastAsia="Roboto" w:hAnsi="Roboto"/>
        </w:rPr>
      </w:pPr>
      <w:r w:rsidDel="00000000" w:rsidR="00000000" w:rsidRPr="00000000">
        <w:rPr>
          <w:rtl w:val="0"/>
        </w:rPr>
      </w:r>
    </w:p>
    <w:p w:rsidR="00000000" w:rsidDel="00000000" w:rsidP="00000000" w:rsidRDefault="00000000" w:rsidRPr="00000000" w14:paraId="00000C77">
      <w:pPr>
        <w:rPr>
          <w:rFonts w:ascii="Roboto" w:cs="Roboto" w:eastAsia="Roboto" w:hAnsi="Roboto"/>
          <w:b w:val="1"/>
        </w:rPr>
      </w:pPr>
      <w:r w:rsidDel="00000000" w:rsidR="00000000" w:rsidRPr="00000000">
        <w:rPr>
          <w:rFonts w:ascii="Roboto" w:cs="Roboto" w:eastAsia="Roboto" w:hAnsi="Roboto"/>
          <w:b w:val="1"/>
          <w:rtl w:val="0"/>
        </w:rPr>
        <w:t xml:space="preserve">Characteristics:</w:t>
      </w:r>
    </w:p>
    <w:p w:rsidR="00000000" w:rsidDel="00000000" w:rsidP="00000000" w:rsidRDefault="00000000" w:rsidRPr="00000000" w14:paraId="00000C78">
      <w:pPr>
        <w:numPr>
          <w:ilvl w:val="0"/>
          <w:numId w:val="84"/>
        </w:numPr>
        <w:ind w:left="720" w:hanging="360"/>
        <w:rPr>
          <w:rFonts w:ascii="Roboto" w:cs="Roboto" w:eastAsia="Roboto" w:hAnsi="Roboto"/>
        </w:rPr>
      </w:pPr>
      <w:r w:rsidDel="00000000" w:rsidR="00000000" w:rsidRPr="00000000">
        <w:rPr>
          <w:rFonts w:ascii="Roboto" w:cs="Roboto" w:eastAsia="Roboto" w:hAnsi="Roboto"/>
          <w:rtl w:val="0"/>
        </w:rPr>
        <w:t xml:space="preserve">Unique, simple perimeter management</w:t>
      </w:r>
    </w:p>
    <w:p w:rsidR="00000000" w:rsidDel="00000000" w:rsidP="00000000" w:rsidRDefault="00000000" w:rsidRPr="00000000" w14:paraId="00000C79">
      <w:pPr>
        <w:numPr>
          <w:ilvl w:val="0"/>
          <w:numId w:val="84"/>
        </w:numPr>
        <w:ind w:left="720" w:hanging="360"/>
        <w:rPr>
          <w:rFonts w:ascii="Roboto" w:cs="Roboto" w:eastAsia="Roboto" w:hAnsi="Roboto"/>
        </w:rPr>
      </w:pPr>
      <w:r w:rsidDel="00000000" w:rsidR="00000000" w:rsidRPr="00000000">
        <w:rPr>
          <w:rFonts w:ascii="Roboto" w:cs="Roboto" w:eastAsia="Roboto" w:hAnsi="Roboto"/>
          <w:rtl w:val="0"/>
        </w:rPr>
        <w:t xml:space="preserve">Uniform Access Level and API restriction for all Non Prod and Production projects</w:t>
      </w:r>
    </w:p>
    <w:p w:rsidR="00000000" w:rsidDel="00000000" w:rsidP="00000000" w:rsidRDefault="00000000" w:rsidRPr="00000000" w14:paraId="00000C7A">
      <w:pPr>
        <w:numPr>
          <w:ilvl w:val="0"/>
          <w:numId w:val="84"/>
        </w:numPr>
        <w:ind w:left="720" w:hanging="360"/>
        <w:rPr>
          <w:rFonts w:ascii="Roboto" w:cs="Roboto" w:eastAsia="Roboto" w:hAnsi="Roboto"/>
        </w:rPr>
      </w:pPr>
      <w:r w:rsidDel="00000000" w:rsidR="00000000" w:rsidRPr="00000000">
        <w:rPr>
          <w:rFonts w:ascii="Roboto" w:cs="Roboto" w:eastAsia="Roboto" w:hAnsi="Roboto"/>
          <w:rtl w:val="0"/>
        </w:rPr>
        <w:t xml:space="preserve">Common allowed access to only data explicitly shared</w:t>
      </w:r>
    </w:p>
    <w:p w:rsidR="00000000" w:rsidDel="00000000" w:rsidP="00000000" w:rsidRDefault="00000000" w:rsidRPr="00000000" w14:paraId="00000C7B">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C7C">
      <w:pPr>
        <w:rPr>
          <w:rFonts w:ascii="Roboto" w:cs="Roboto" w:eastAsia="Roboto" w:hAnsi="Roboto"/>
          <w:b w:val="1"/>
        </w:rPr>
      </w:pPr>
      <w:r w:rsidDel="00000000" w:rsidR="00000000" w:rsidRPr="00000000">
        <w:rPr>
          <w:rFonts w:ascii="Roboto" w:cs="Roboto" w:eastAsia="Roboto" w:hAnsi="Roboto"/>
          <w:b w:val="1"/>
          <w:rtl w:val="0"/>
        </w:rPr>
        <w:t xml:space="preserve">Limitations:</w:t>
      </w:r>
    </w:p>
    <w:p w:rsidR="00000000" w:rsidDel="00000000" w:rsidP="00000000" w:rsidRDefault="00000000" w:rsidRPr="00000000" w14:paraId="00000C7D">
      <w:pPr>
        <w:numPr>
          <w:ilvl w:val="0"/>
          <w:numId w:val="103"/>
        </w:numPr>
        <w:ind w:left="720" w:hanging="360"/>
        <w:rPr>
          <w:rFonts w:ascii="Roboto" w:cs="Roboto" w:eastAsia="Roboto" w:hAnsi="Roboto"/>
        </w:rPr>
      </w:pPr>
      <w:r w:rsidDel="00000000" w:rsidR="00000000" w:rsidRPr="00000000">
        <w:rPr>
          <w:rFonts w:ascii="Roboto" w:cs="Roboto" w:eastAsia="Roboto" w:hAnsi="Roboto"/>
          <w:rtl w:val="0"/>
        </w:rPr>
        <w:t xml:space="preserve">Perimeter required to be updated when projects are created/destroyed (folder perimeters not supported OOTB, but achievable by automation)</w:t>
      </w:r>
    </w:p>
    <w:p w:rsidR="00000000" w:rsidDel="00000000" w:rsidP="00000000" w:rsidRDefault="00000000" w:rsidRPr="00000000" w14:paraId="00000C7E">
      <w:pPr>
        <w:numPr>
          <w:ilvl w:val="0"/>
          <w:numId w:val="103"/>
        </w:numPr>
        <w:ind w:left="720" w:hanging="360"/>
        <w:rPr>
          <w:rFonts w:ascii="Roboto" w:cs="Roboto" w:eastAsia="Roboto" w:hAnsi="Roboto"/>
        </w:rPr>
      </w:pPr>
      <w:r w:rsidDel="00000000" w:rsidR="00000000" w:rsidRPr="00000000">
        <w:rPr>
          <w:rFonts w:ascii="Roboto" w:cs="Roboto" w:eastAsia="Roboto" w:hAnsi="Roboto"/>
          <w:rtl w:val="0"/>
        </w:rPr>
        <w:t xml:space="preserve">Uncontrolled SC lateral access within project-to-project (inside the perimeter)</w:t>
      </w:r>
    </w:p>
    <w:p w:rsidR="00000000" w:rsidDel="00000000" w:rsidP="00000000" w:rsidRDefault="00000000" w:rsidRPr="00000000" w14:paraId="00000C7F">
      <w:pPr>
        <w:numPr>
          <w:ilvl w:val="0"/>
          <w:numId w:val="103"/>
        </w:numPr>
        <w:ind w:left="720" w:hanging="360"/>
        <w:rPr>
          <w:rFonts w:ascii="Roboto" w:cs="Roboto" w:eastAsia="Roboto" w:hAnsi="Roboto"/>
        </w:rPr>
      </w:pPr>
      <w:r w:rsidDel="00000000" w:rsidR="00000000" w:rsidRPr="00000000">
        <w:rPr>
          <w:rFonts w:ascii="Roboto" w:cs="Roboto" w:eastAsia="Roboto" w:hAnsi="Roboto"/>
          <w:rtl w:val="0"/>
        </w:rPr>
        <w:t xml:space="preserve">Not possible to segregate Access Level permissions per project (e.g.: allow partner access to a certain project)</w:t>
      </w:r>
    </w:p>
    <w:p w:rsidR="00000000" w:rsidDel="00000000" w:rsidP="00000000" w:rsidRDefault="00000000" w:rsidRPr="00000000" w14:paraId="00000C80">
      <w:pPr>
        <w:pStyle w:val="Heading4"/>
        <w:rPr>
          <w:rFonts w:ascii="Roboto" w:cs="Roboto" w:eastAsia="Roboto" w:hAnsi="Roboto"/>
        </w:rPr>
      </w:pPr>
      <w:bookmarkStart w:colFirst="0" w:colLast="0" w:name="_ye04rfud6clt" w:id="150"/>
      <w:bookmarkEnd w:id="150"/>
      <w:r w:rsidDel="00000000" w:rsidR="00000000" w:rsidRPr="00000000">
        <w:rPr>
          <w:rFonts w:ascii="Roboto" w:cs="Roboto" w:eastAsia="Roboto" w:hAnsi="Roboto"/>
          <w:rtl w:val="0"/>
        </w:rPr>
        <w:t xml:space="preserve">6.3.3.3 Perimeter shared resources</w:t>
      </w:r>
    </w:p>
    <w:p w:rsidR="00000000" w:rsidDel="00000000" w:rsidP="00000000" w:rsidRDefault="00000000" w:rsidRPr="00000000" w14:paraId="00000C81">
      <w:pPr>
        <w:rPr>
          <w:rFonts w:ascii="Roboto" w:cs="Roboto" w:eastAsia="Roboto" w:hAnsi="Roboto"/>
        </w:rPr>
      </w:pPr>
      <w:r w:rsidDel="00000000" w:rsidR="00000000" w:rsidRPr="00000000">
        <w:rPr>
          <w:rFonts w:ascii="Roboto" w:cs="Roboto" w:eastAsia="Roboto" w:hAnsi="Roboto"/>
          <w:rtl w:val="0"/>
        </w:rPr>
        <w:t xml:space="preserve">As mentioned, some organizational resources are shared across all environments. This means that any non prod resource in the organization can access or be accessed by the shared resource.</w:t>
      </w:r>
    </w:p>
    <w:p w:rsidR="00000000" w:rsidDel="00000000" w:rsidP="00000000" w:rsidRDefault="00000000" w:rsidRPr="00000000" w14:paraId="00000C82">
      <w:pPr>
        <w:rPr>
          <w:rFonts w:ascii="Roboto" w:cs="Roboto" w:eastAsia="Roboto" w:hAnsi="Roboto"/>
        </w:rPr>
      </w:pPr>
      <w:r w:rsidDel="00000000" w:rsidR="00000000" w:rsidRPr="00000000">
        <w:rPr>
          <w:rFonts w:ascii="Roboto" w:cs="Roboto" w:eastAsia="Roboto" w:hAnsi="Roboto"/>
          <w:rtl w:val="0"/>
        </w:rPr>
        <w:t xml:space="preserve">The below list indicate the major shared resources and components:</w:t>
      </w:r>
    </w:p>
    <w:p w:rsidR="00000000" w:rsidDel="00000000" w:rsidP="00000000" w:rsidRDefault="00000000" w:rsidRPr="00000000" w14:paraId="00000C83">
      <w:pPr>
        <w:rPr>
          <w:rFonts w:ascii="Roboto" w:cs="Roboto" w:eastAsia="Roboto" w:hAnsi="Roboto"/>
        </w:rPr>
      </w:pPr>
      <w:r w:rsidDel="00000000" w:rsidR="00000000" w:rsidRPr="00000000">
        <w:rPr>
          <w:rtl w:val="0"/>
        </w:rPr>
      </w:r>
    </w:p>
    <w:p w:rsidR="00000000" w:rsidDel="00000000" w:rsidP="00000000" w:rsidRDefault="00000000" w:rsidRPr="00000000" w14:paraId="00000C84">
      <w:pPr>
        <w:numPr>
          <w:ilvl w:val="0"/>
          <w:numId w:val="36"/>
        </w:numPr>
        <w:ind w:left="720" w:hanging="360"/>
        <w:rPr>
          <w:rFonts w:ascii="Roboto" w:cs="Roboto" w:eastAsia="Roboto" w:hAnsi="Roboto"/>
        </w:rPr>
      </w:pPr>
      <w:r w:rsidDel="00000000" w:rsidR="00000000" w:rsidRPr="00000000">
        <w:rPr>
          <w:rFonts w:ascii="Roboto" w:cs="Roboto" w:eastAsia="Roboto" w:hAnsi="Roboto"/>
          <w:rtl w:val="0"/>
        </w:rPr>
        <w:t xml:space="preserve">Shared Networking (e.g: shared VPC, VPC peering)</w:t>
      </w:r>
    </w:p>
    <w:p w:rsidR="00000000" w:rsidDel="00000000" w:rsidP="00000000" w:rsidRDefault="00000000" w:rsidRPr="00000000" w14:paraId="00000C85">
      <w:pPr>
        <w:numPr>
          <w:ilvl w:val="0"/>
          <w:numId w:val="36"/>
        </w:numPr>
        <w:ind w:left="720" w:hanging="360"/>
        <w:rPr>
          <w:rFonts w:ascii="Roboto" w:cs="Roboto" w:eastAsia="Roboto" w:hAnsi="Roboto"/>
        </w:rPr>
      </w:pPr>
      <w:r w:rsidDel="00000000" w:rsidR="00000000" w:rsidRPr="00000000">
        <w:rPr>
          <w:rFonts w:ascii="Roboto" w:cs="Roboto" w:eastAsia="Roboto" w:hAnsi="Roboto"/>
          <w:rtl w:val="0"/>
        </w:rPr>
        <w:t xml:space="preserve">Shared Images</w:t>
      </w:r>
    </w:p>
    <w:p w:rsidR="00000000" w:rsidDel="00000000" w:rsidP="00000000" w:rsidRDefault="00000000" w:rsidRPr="00000000" w14:paraId="00000C86">
      <w:pPr>
        <w:numPr>
          <w:ilvl w:val="0"/>
          <w:numId w:val="36"/>
        </w:numPr>
        <w:ind w:left="720" w:hanging="360"/>
        <w:rPr>
          <w:rFonts w:ascii="Roboto" w:cs="Roboto" w:eastAsia="Roboto" w:hAnsi="Roboto"/>
        </w:rPr>
      </w:pPr>
      <w:r w:rsidDel="00000000" w:rsidR="00000000" w:rsidRPr="00000000">
        <w:rPr>
          <w:rFonts w:ascii="Roboto" w:cs="Roboto" w:eastAsia="Roboto" w:hAnsi="Roboto"/>
          <w:rtl w:val="0"/>
        </w:rPr>
        <w:t xml:space="preserve">DNS Peering</w:t>
      </w:r>
    </w:p>
    <w:p w:rsidR="00000000" w:rsidDel="00000000" w:rsidP="00000000" w:rsidRDefault="00000000" w:rsidRPr="00000000" w14:paraId="00000C87">
      <w:pPr>
        <w:numPr>
          <w:ilvl w:val="0"/>
          <w:numId w:val="36"/>
        </w:numPr>
        <w:ind w:left="720" w:hanging="360"/>
        <w:rPr>
          <w:rFonts w:ascii="Roboto" w:cs="Roboto" w:eastAsia="Roboto" w:hAnsi="Roboto"/>
        </w:rPr>
      </w:pPr>
      <w:r w:rsidDel="00000000" w:rsidR="00000000" w:rsidRPr="00000000">
        <w:rPr>
          <w:rFonts w:ascii="Roboto" w:cs="Roboto" w:eastAsia="Roboto" w:hAnsi="Roboto"/>
          <w:rtl w:val="0"/>
        </w:rPr>
        <w:t xml:space="preserve">Enablement Team (i.e:  CI/CD pipeline)</w:t>
      </w:r>
    </w:p>
    <w:p w:rsidR="00000000" w:rsidDel="00000000" w:rsidP="00000000" w:rsidRDefault="00000000" w:rsidRPr="00000000" w14:paraId="00000C88">
      <w:pPr>
        <w:numPr>
          <w:ilvl w:val="0"/>
          <w:numId w:val="36"/>
        </w:numPr>
        <w:ind w:left="720" w:hanging="360"/>
        <w:rPr>
          <w:rFonts w:ascii="Roboto" w:cs="Roboto" w:eastAsia="Roboto" w:hAnsi="Roboto"/>
        </w:rPr>
      </w:pPr>
      <w:r w:rsidDel="00000000" w:rsidR="00000000" w:rsidRPr="00000000">
        <w:rPr>
          <w:rFonts w:ascii="Roboto" w:cs="Roboto" w:eastAsia="Roboto" w:hAnsi="Roboto"/>
          <w:rtl w:val="0"/>
        </w:rPr>
        <w:t xml:space="preserve">Log sinks</w:t>
      </w:r>
    </w:p>
    <w:p w:rsidR="00000000" w:rsidDel="00000000" w:rsidP="00000000" w:rsidRDefault="00000000" w:rsidRPr="00000000" w14:paraId="00000C89">
      <w:pPr>
        <w:numPr>
          <w:ilvl w:val="0"/>
          <w:numId w:val="36"/>
        </w:numPr>
        <w:ind w:left="720" w:hanging="360"/>
        <w:rPr>
          <w:rFonts w:ascii="Roboto" w:cs="Roboto" w:eastAsia="Roboto" w:hAnsi="Roboto"/>
        </w:rPr>
      </w:pPr>
      <w:r w:rsidDel="00000000" w:rsidR="00000000" w:rsidRPr="00000000">
        <w:rPr>
          <w:rFonts w:ascii="Roboto" w:cs="Roboto" w:eastAsia="Roboto" w:hAnsi="Roboto"/>
          <w:rtl w:val="0"/>
        </w:rPr>
        <w:t xml:space="preserve">Security Command Center</w:t>
      </w:r>
    </w:p>
    <w:p w:rsidR="00000000" w:rsidDel="00000000" w:rsidP="00000000" w:rsidRDefault="00000000" w:rsidRPr="00000000" w14:paraId="00000C8A">
      <w:pPr>
        <w:rPr>
          <w:rFonts w:ascii="Roboto" w:cs="Roboto" w:eastAsia="Roboto" w:hAnsi="Roboto"/>
        </w:rPr>
      </w:pPr>
      <w:r w:rsidDel="00000000" w:rsidR="00000000" w:rsidRPr="00000000">
        <w:rPr>
          <w:rtl w:val="0"/>
        </w:rPr>
      </w:r>
    </w:p>
    <w:p w:rsidR="00000000" w:rsidDel="00000000" w:rsidP="00000000" w:rsidRDefault="00000000" w:rsidRPr="00000000" w14:paraId="00000C8B">
      <w:pPr>
        <w:pStyle w:val="Heading4"/>
        <w:rPr>
          <w:rFonts w:ascii="Roboto" w:cs="Roboto" w:eastAsia="Roboto" w:hAnsi="Roboto"/>
        </w:rPr>
      </w:pPr>
      <w:bookmarkStart w:colFirst="0" w:colLast="0" w:name="_6ae6m8j7jrqp" w:id="151"/>
      <w:bookmarkEnd w:id="151"/>
      <w:r w:rsidDel="00000000" w:rsidR="00000000" w:rsidRPr="00000000">
        <w:rPr>
          <w:rFonts w:ascii="Roboto" w:cs="Roboto" w:eastAsia="Roboto" w:hAnsi="Roboto"/>
          <w:rtl w:val="0"/>
        </w:rPr>
        <w:t xml:space="preserve">6.3.3.4 Access context manager (access level)</w:t>
      </w:r>
    </w:p>
    <w:p w:rsidR="00000000" w:rsidDel="00000000" w:rsidP="00000000" w:rsidRDefault="00000000" w:rsidRPr="00000000" w14:paraId="00000C8C">
      <w:pPr>
        <w:rPr>
          <w:rFonts w:ascii="Roboto" w:cs="Roboto" w:eastAsia="Roboto" w:hAnsi="Roboto"/>
          <w:color w:val="666666"/>
        </w:rPr>
      </w:pPr>
      <w:r w:rsidDel="00000000" w:rsidR="00000000" w:rsidRPr="00000000">
        <w:rPr>
          <w:rFonts w:ascii="Roboto" w:cs="Roboto" w:eastAsia="Roboto" w:hAnsi="Roboto"/>
          <w:color w:val="666666"/>
          <w:rtl w:val="0"/>
        </w:rPr>
        <w:t xml:space="preserve">Access Context Manager allows Google Cloud organization administrators to define fine-grained, attribute based access control for projects and resources in Google Cloud.</w:t>
      </w:r>
    </w:p>
    <w:p w:rsidR="00000000" w:rsidDel="00000000" w:rsidP="00000000" w:rsidRDefault="00000000" w:rsidRPr="00000000" w14:paraId="00000C8D">
      <w:pPr>
        <w:rPr>
          <w:rFonts w:ascii="Roboto" w:cs="Roboto" w:eastAsia="Roboto" w:hAnsi="Roboto"/>
          <w:color w:val="666666"/>
        </w:rPr>
      </w:pPr>
      <w:r w:rsidDel="00000000" w:rsidR="00000000" w:rsidRPr="00000000">
        <w:rPr>
          <w:rFonts w:ascii="Roboto" w:cs="Roboto" w:eastAsia="Roboto" w:hAnsi="Roboto"/>
          <w:color w:val="666666"/>
          <w:rtl w:val="0"/>
        </w:rPr>
        <w:t xml:space="preserve">Administrators first define an access policy, which is an organization-wide container for access levels and service perimeters. Access levels describe the necessary requirements for requests to be honored. Examples include:</w:t>
      </w:r>
    </w:p>
    <w:p w:rsidR="00000000" w:rsidDel="00000000" w:rsidP="00000000" w:rsidRDefault="00000000" w:rsidRPr="00000000" w14:paraId="00000C8E">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C8F">
      <w:pPr>
        <w:numPr>
          <w:ilvl w:val="0"/>
          <w:numId w:val="46"/>
        </w:numPr>
        <w:ind w:left="720" w:hanging="360"/>
        <w:rPr>
          <w:rFonts w:ascii="Roboto" w:cs="Roboto" w:eastAsia="Roboto" w:hAnsi="Roboto"/>
          <w:color w:val="666666"/>
        </w:rPr>
      </w:pPr>
      <w:r w:rsidDel="00000000" w:rsidR="00000000" w:rsidRPr="00000000">
        <w:rPr>
          <w:rFonts w:ascii="Roboto" w:cs="Roboto" w:eastAsia="Roboto" w:hAnsi="Roboto"/>
          <w:color w:val="666666"/>
          <w:rtl w:val="0"/>
        </w:rPr>
        <w:t xml:space="preserve">Device type and operating system</w:t>
      </w:r>
    </w:p>
    <w:p w:rsidR="00000000" w:rsidDel="00000000" w:rsidP="00000000" w:rsidRDefault="00000000" w:rsidRPr="00000000" w14:paraId="00000C90">
      <w:pPr>
        <w:numPr>
          <w:ilvl w:val="0"/>
          <w:numId w:val="46"/>
        </w:numPr>
        <w:ind w:left="720" w:hanging="360"/>
        <w:rPr>
          <w:rFonts w:ascii="Roboto" w:cs="Roboto" w:eastAsia="Roboto" w:hAnsi="Roboto"/>
          <w:color w:val="666666"/>
        </w:rPr>
      </w:pPr>
      <w:r w:rsidDel="00000000" w:rsidR="00000000" w:rsidRPr="00000000">
        <w:rPr>
          <w:rFonts w:ascii="Roboto" w:cs="Roboto" w:eastAsia="Roboto" w:hAnsi="Roboto"/>
          <w:color w:val="666666"/>
          <w:rtl w:val="0"/>
        </w:rPr>
        <w:t xml:space="preserve">IP address</w:t>
      </w:r>
    </w:p>
    <w:p w:rsidR="00000000" w:rsidDel="00000000" w:rsidP="00000000" w:rsidRDefault="00000000" w:rsidRPr="00000000" w14:paraId="00000C91">
      <w:pPr>
        <w:numPr>
          <w:ilvl w:val="0"/>
          <w:numId w:val="46"/>
        </w:numPr>
        <w:ind w:left="720" w:hanging="360"/>
        <w:rPr>
          <w:rFonts w:ascii="Roboto" w:cs="Roboto" w:eastAsia="Roboto" w:hAnsi="Roboto"/>
          <w:color w:val="666666"/>
        </w:rPr>
      </w:pPr>
      <w:r w:rsidDel="00000000" w:rsidR="00000000" w:rsidRPr="00000000">
        <w:rPr>
          <w:rFonts w:ascii="Roboto" w:cs="Roboto" w:eastAsia="Roboto" w:hAnsi="Roboto"/>
          <w:color w:val="666666"/>
          <w:rtl w:val="0"/>
        </w:rPr>
        <w:t xml:space="preserve">User identity</w:t>
      </w:r>
    </w:p>
    <w:p w:rsidR="00000000" w:rsidDel="00000000" w:rsidP="00000000" w:rsidRDefault="00000000" w:rsidRPr="00000000" w14:paraId="00000C92">
      <w:pPr>
        <w:ind w:left="720" w:firstLine="0"/>
        <w:rPr>
          <w:rFonts w:ascii="Roboto" w:cs="Roboto" w:eastAsia="Roboto" w:hAnsi="Roboto"/>
          <w:color w:val="666666"/>
        </w:rPr>
      </w:pPr>
      <w:r w:rsidDel="00000000" w:rsidR="00000000" w:rsidRPr="00000000">
        <w:rPr>
          <w:rtl w:val="0"/>
        </w:rPr>
      </w:r>
    </w:p>
    <w:p w:rsidR="00000000" w:rsidDel="00000000" w:rsidP="00000000" w:rsidRDefault="00000000" w:rsidRPr="00000000" w14:paraId="00000C93">
      <w:pPr>
        <w:rPr>
          <w:rFonts w:ascii="Roboto" w:cs="Roboto" w:eastAsia="Roboto" w:hAnsi="Roboto"/>
          <w:color w:val="666666"/>
        </w:rPr>
      </w:pPr>
      <w:r w:rsidDel="00000000" w:rsidR="00000000" w:rsidRPr="00000000">
        <w:rPr>
          <w:rFonts w:ascii="Roboto" w:cs="Roboto" w:eastAsia="Roboto" w:hAnsi="Roboto"/>
          <w:color w:val="666666"/>
          <w:rtl w:val="0"/>
        </w:rPr>
        <w:t xml:space="preserve">Service perimeters define sandboxes of resources which can freely exchange data within the perimeter, but are not allowed to export data outside of it. The Access Context Manager isn't responsible for policy enforcement. Its purpose is to describe the desired rules. Policy is configured and enforced across various points, such as VPC Service Controls.</w:t>
      </w:r>
    </w:p>
    <w:p w:rsidR="00000000" w:rsidDel="00000000" w:rsidP="00000000" w:rsidRDefault="00000000" w:rsidRPr="00000000" w14:paraId="00000C94">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C95">
      <w:pPr>
        <w:spacing w:line="240" w:lineRule="auto"/>
        <w:rPr>
          <w:rFonts w:ascii="Roboto" w:cs="Roboto" w:eastAsia="Roboto" w:hAnsi="Roboto"/>
          <w:color w:val="666666"/>
        </w:rPr>
      </w:pPr>
      <w:r w:rsidDel="00000000" w:rsidR="00000000" w:rsidRPr="00000000">
        <w:rPr>
          <w:rtl w:val="0"/>
        </w:rPr>
      </w:r>
    </w:p>
    <w:p w:rsidR="00000000" w:rsidDel="00000000" w:rsidP="00000000" w:rsidRDefault="00000000" w:rsidRPr="00000000" w14:paraId="00000C96">
      <w:pPr>
        <w:pStyle w:val="Heading4"/>
        <w:spacing w:after="100" w:before="0" w:lineRule="auto"/>
        <w:rPr>
          <w:rFonts w:ascii="Roboto" w:cs="Roboto" w:eastAsia="Roboto" w:hAnsi="Roboto"/>
        </w:rPr>
      </w:pPr>
      <w:bookmarkStart w:colFirst="0" w:colLast="0" w:name="_iphm5m5latpl" w:id="152"/>
      <w:bookmarkEnd w:id="152"/>
      <w:r w:rsidDel="00000000" w:rsidR="00000000" w:rsidRPr="00000000">
        <w:rPr>
          <w:rFonts w:ascii="Roboto" w:cs="Roboto" w:eastAsia="Roboto" w:hAnsi="Roboto"/>
          <w:rtl w:val="0"/>
        </w:rPr>
        <w:t xml:space="preserve">6.3.3.5 Services Restrictiction</w:t>
      </w:r>
    </w:p>
    <w:p w:rsidR="00000000" w:rsidDel="00000000" w:rsidP="00000000" w:rsidRDefault="00000000" w:rsidRPr="00000000" w14:paraId="00000C97">
      <w:pPr>
        <w:rPr>
          <w:rFonts w:ascii="Roboto" w:cs="Roboto" w:eastAsia="Roboto" w:hAnsi="Roboto"/>
        </w:rPr>
      </w:pPr>
      <w:r w:rsidDel="00000000" w:rsidR="00000000" w:rsidRPr="00000000">
        <w:rPr>
          <w:rFonts w:ascii="Roboto" w:cs="Roboto" w:eastAsia="Roboto" w:hAnsi="Roboto"/>
          <w:rtl w:val="0"/>
        </w:rPr>
        <w:t xml:space="preserve">It’s recommended to restrict all services which are intended to be used within the perimeter, in order to prevent lateral services from exfiltrating data from the perimeter.</w:t>
      </w:r>
    </w:p>
    <w:p w:rsidR="00000000" w:rsidDel="00000000" w:rsidP="00000000" w:rsidRDefault="00000000" w:rsidRPr="00000000" w14:paraId="00000C98">
      <w:pPr>
        <w:spacing w:line="240" w:lineRule="auto"/>
        <w:rPr>
          <w:rFonts w:ascii="Roboto" w:cs="Roboto" w:eastAsia="Roboto" w:hAnsi="Roboto"/>
          <w:b w:val="1"/>
          <w:color w:val="dd7e6b"/>
        </w:rPr>
      </w:pPr>
      <w:r w:rsidDel="00000000" w:rsidR="00000000" w:rsidRPr="00000000">
        <w:rPr>
          <w:rtl w:val="0"/>
        </w:rPr>
      </w:r>
    </w:p>
    <w:p w:rsidR="00000000" w:rsidDel="00000000" w:rsidP="00000000" w:rsidRDefault="00000000" w:rsidRPr="00000000" w14:paraId="00000C99">
      <w:pPr>
        <w:spacing w:line="240" w:lineRule="auto"/>
        <w:rPr>
          <w:rFonts w:ascii="Roboto" w:cs="Roboto" w:eastAsia="Roboto" w:hAnsi="Roboto"/>
          <w:color w:val="666666"/>
        </w:rPr>
      </w:pPr>
      <w:r w:rsidDel="00000000" w:rsidR="00000000" w:rsidRPr="00000000">
        <w:rPr>
          <w:rFonts w:ascii="Roboto" w:cs="Roboto" w:eastAsia="Roboto" w:hAnsi="Roboto"/>
          <w:b w:val="1"/>
          <w:color w:val="666666"/>
          <w:rtl w:val="0"/>
        </w:rPr>
        <w:t xml:space="preserve">Note: </w:t>
      </w:r>
      <w:r w:rsidDel="00000000" w:rsidR="00000000" w:rsidRPr="00000000">
        <w:rPr>
          <w:rFonts w:ascii="Roboto" w:cs="Roboto" w:eastAsia="Roboto" w:hAnsi="Roboto"/>
          <w:color w:val="666666"/>
          <w:rtl w:val="0"/>
        </w:rPr>
        <w:t xml:space="preserve">Because VPC Service Controls allow the restriction of up to </w:t>
      </w:r>
      <w:r w:rsidDel="00000000" w:rsidR="00000000" w:rsidRPr="00000000">
        <w:rPr>
          <w:rFonts w:ascii="Roboto" w:cs="Roboto" w:eastAsia="Roboto" w:hAnsi="Roboto"/>
          <w:b w:val="1"/>
          <w:color w:val="666666"/>
          <w:rtl w:val="0"/>
        </w:rPr>
        <w:t xml:space="preserve">100 services </w:t>
      </w:r>
      <w:r w:rsidDel="00000000" w:rsidR="00000000" w:rsidRPr="00000000">
        <w:rPr>
          <w:rFonts w:ascii="Roboto" w:cs="Roboto" w:eastAsia="Roboto" w:hAnsi="Roboto"/>
          <w:color w:val="666666"/>
          <w:rtl w:val="0"/>
        </w:rPr>
        <w:t xml:space="preserve">within a perimeter, it is recommended to restrict allowed services by using policy enforcement like OPA (open policy agent policies) in order to prevent the usage of services that cannot function within a service perimeter.</w:t>
      </w:r>
    </w:p>
    <w:p w:rsidR="00000000" w:rsidDel="00000000" w:rsidP="00000000" w:rsidRDefault="00000000" w:rsidRPr="00000000" w14:paraId="00000C9A">
      <w:pPr>
        <w:rPr>
          <w:rFonts w:ascii="Roboto" w:cs="Roboto" w:eastAsia="Roboto" w:hAnsi="Roboto"/>
          <w:color w:val="dd7e6b"/>
        </w:rPr>
      </w:pPr>
      <w:r w:rsidDel="00000000" w:rsidR="00000000" w:rsidRPr="00000000">
        <w:rPr>
          <w:rtl w:val="0"/>
        </w:rPr>
      </w:r>
    </w:p>
    <w:p w:rsidR="00000000" w:rsidDel="00000000" w:rsidP="00000000" w:rsidRDefault="00000000" w:rsidRPr="00000000" w14:paraId="00000C9B">
      <w:pPr>
        <w:rPr>
          <w:rFonts w:ascii="Roboto" w:cs="Roboto" w:eastAsia="Roboto" w:hAnsi="Roboto"/>
        </w:rPr>
      </w:pPr>
      <w:r w:rsidDel="00000000" w:rsidR="00000000" w:rsidRPr="00000000">
        <w:rPr>
          <w:rFonts w:ascii="Roboto" w:cs="Roboto" w:eastAsia="Roboto" w:hAnsi="Roboto"/>
          <w:rtl w:val="0"/>
        </w:rPr>
        <w:t xml:space="preserve">The below list of services are being considered to be part of the defined perimeter restrictions:</w:t>
      </w:r>
    </w:p>
    <w:p w:rsidR="00000000" w:rsidDel="00000000" w:rsidP="00000000" w:rsidRDefault="00000000" w:rsidRPr="00000000" w14:paraId="00000C9C">
      <w:pPr>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C9D">
      <w:pPr>
        <w:ind w:left="720" w:firstLine="0"/>
        <w:rPr>
          <w:rFonts w:ascii="Roboto" w:cs="Roboto" w:eastAsia="Roboto" w:hAnsi="Roboto"/>
          <w:sz w:val="18"/>
          <w:szCs w:val="18"/>
        </w:rPr>
      </w:pPr>
      <w:r w:rsidDel="00000000" w:rsidR="00000000" w:rsidRPr="00000000">
        <w:rPr>
          <w:rFonts w:ascii="Roboto" w:cs="Roboto" w:eastAsia="Roboto" w:hAnsi="Roboto"/>
          <w:b w:val="1"/>
          <w:color w:val="6aa84f"/>
          <w:sz w:val="18"/>
          <w:szCs w:val="18"/>
          <w:rtl w:val="0"/>
        </w:rPr>
        <w:t xml:space="preserve">Beta:</w:t>
      </w:r>
      <w:r w:rsidDel="00000000" w:rsidR="00000000" w:rsidRPr="00000000">
        <w:rPr>
          <w:rFonts w:ascii="Roboto" w:cs="Roboto" w:eastAsia="Roboto" w:hAnsi="Roboto"/>
          <w:sz w:val="18"/>
          <w:szCs w:val="18"/>
          <w:rtl w:val="0"/>
        </w:rPr>
        <w:t xml:space="preserve"> This product integration is ready for broader testing and use, but is not fully supported for production environments.</w:t>
      </w:r>
    </w:p>
    <w:p w:rsidR="00000000" w:rsidDel="00000000" w:rsidP="00000000" w:rsidRDefault="00000000" w:rsidRPr="00000000" w14:paraId="00000C9E">
      <w:pPr>
        <w:rPr>
          <w:rFonts w:ascii="Roboto" w:cs="Roboto" w:eastAsia="Roboto" w:hAnsi="Roboto"/>
        </w:rPr>
      </w:pPr>
      <w:r w:rsidDel="00000000" w:rsidR="00000000" w:rsidRPr="00000000">
        <w:rPr>
          <w:rtl w:val="0"/>
        </w:rPr>
      </w:r>
    </w:p>
    <w:tbl>
      <w:tblPr>
        <w:tblStyle w:val="Table46"/>
        <w:tblW w:w="5730.0" w:type="dxa"/>
        <w:jc w:val="left"/>
        <w:tblInd w:w="1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1710"/>
        <w:tblGridChange w:id="0">
          <w:tblGrid>
            <w:gridCol w:w="4020"/>
            <w:gridCol w:w="1710"/>
          </w:tblGrid>
        </w:tblGridChange>
      </w:tblGrid>
      <w:tr>
        <w:trPr>
          <w:cantSplit w:val="0"/>
          <w:tblHeader w:val="0"/>
        </w:trPr>
        <w:tc>
          <w:tcPr>
            <w:tcBorders>
              <w:top w:color="000000" w:space="0" w:sz="0" w:val="nil"/>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F">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Service</w:t>
            </w:r>
          </w:p>
        </w:tc>
        <w:tc>
          <w:tcPr>
            <w:tcBorders>
              <w:top w:color="000000" w:space="0" w:sz="0" w:val="nil"/>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A0">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Status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1">
            <w:pPr>
              <w:spacing w:line="240" w:lineRule="auto"/>
              <w:jc w:val="center"/>
              <w:rPr>
                <w:rFonts w:ascii="Roboto" w:cs="Roboto" w:eastAsia="Roboto" w:hAnsi="Roboto"/>
                <w:color w:val="4285f4"/>
                <w:sz w:val="18"/>
                <w:szCs w:val="18"/>
              </w:rPr>
            </w:pPr>
            <w:r w:rsidDel="00000000" w:rsidR="00000000" w:rsidRPr="00000000">
              <w:rPr>
                <w:rFonts w:ascii="Roboto" w:cs="Roboto" w:eastAsia="Roboto" w:hAnsi="Roboto"/>
                <w:color w:val="4285f4"/>
                <w:sz w:val="18"/>
                <w:szCs w:val="18"/>
                <w:rtl w:val="0"/>
              </w:rPr>
              <w:t xml:space="preserve">artifactregistry.googleapis.com</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A2">
            <w:pPr>
              <w:spacing w:line="240" w:lineRule="auto"/>
              <w:jc w:val="center"/>
              <w:rPr>
                <w:rFonts w:ascii="Roboto" w:cs="Roboto" w:eastAsia="Roboto" w:hAnsi="Roboto"/>
                <w:color w:val="666666"/>
                <w:sz w:val="18"/>
                <w:szCs w:val="18"/>
              </w:rPr>
            </w:pPr>
            <w:r w:rsidDel="00000000" w:rsidR="00000000" w:rsidRPr="00000000">
              <w:rPr>
                <w:rFonts w:ascii="Roboto" w:cs="Roboto" w:eastAsia="Roboto" w:hAnsi="Roboto"/>
                <w:color w:val="666666"/>
                <w:sz w:val="18"/>
                <w:szCs w:val="18"/>
                <w:rtl w:val="0"/>
              </w:rPr>
              <w:t xml:space="preserve">GA</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3">
            <w:pPr>
              <w:spacing w:line="240" w:lineRule="auto"/>
              <w:jc w:val="center"/>
              <w:rPr>
                <w:rFonts w:ascii="Roboto" w:cs="Roboto" w:eastAsia="Roboto" w:hAnsi="Roboto"/>
                <w:color w:val="4285f4"/>
                <w:sz w:val="18"/>
                <w:szCs w:val="18"/>
              </w:rPr>
            </w:pPr>
            <w:r w:rsidDel="00000000" w:rsidR="00000000" w:rsidRPr="00000000">
              <w:rPr>
                <w:rFonts w:ascii="Roboto" w:cs="Roboto" w:eastAsia="Roboto" w:hAnsi="Roboto"/>
                <w:color w:val="4285f4"/>
                <w:sz w:val="18"/>
                <w:szCs w:val="18"/>
                <w:rtl w:val="0"/>
              </w:rPr>
              <w:t xml:space="preserve">bigquery.googleapis.com</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A4">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GA</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5">
            <w:pPr>
              <w:spacing w:line="240" w:lineRule="auto"/>
              <w:jc w:val="center"/>
              <w:rPr>
                <w:rFonts w:ascii="Roboto" w:cs="Roboto" w:eastAsia="Roboto" w:hAnsi="Roboto"/>
                <w:color w:val="4285f4"/>
                <w:sz w:val="18"/>
                <w:szCs w:val="18"/>
              </w:rPr>
            </w:pPr>
            <w:r w:rsidDel="00000000" w:rsidR="00000000" w:rsidRPr="00000000">
              <w:rPr>
                <w:rFonts w:ascii="Roboto" w:cs="Roboto" w:eastAsia="Roboto" w:hAnsi="Roboto"/>
                <w:color w:val="4285f4"/>
                <w:sz w:val="18"/>
                <w:szCs w:val="18"/>
                <w:rtl w:val="0"/>
              </w:rPr>
              <w:t xml:space="preserve">binaryauthorization.googleapis.com</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A6">
            <w:pPr>
              <w:spacing w:line="240" w:lineRule="auto"/>
              <w:jc w:val="center"/>
              <w:rPr>
                <w:rFonts w:ascii="Roboto" w:cs="Roboto" w:eastAsia="Roboto" w:hAnsi="Roboto"/>
                <w:color w:val="666666"/>
                <w:sz w:val="18"/>
                <w:szCs w:val="18"/>
              </w:rPr>
            </w:pPr>
            <w:r w:rsidDel="00000000" w:rsidR="00000000" w:rsidRPr="00000000">
              <w:rPr>
                <w:rFonts w:ascii="Roboto" w:cs="Roboto" w:eastAsia="Roboto" w:hAnsi="Roboto"/>
                <w:color w:val="666666"/>
                <w:sz w:val="18"/>
                <w:szCs w:val="18"/>
                <w:rtl w:val="0"/>
              </w:rPr>
              <w:t xml:space="preserve">GA</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7">
            <w:pPr>
              <w:spacing w:line="240" w:lineRule="auto"/>
              <w:jc w:val="center"/>
              <w:rPr>
                <w:rFonts w:ascii="Roboto" w:cs="Roboto" w:eastAsia="Roboto" w:hAnsi="Roboto"/>
                <w:color w:val="4285f4"/>
                <w:sz w:val="18"/>
                <w:szCs w:val="18"/>
              </w:rPr>
            </w:pPr>
            <w:r w:rsidDel="00000000" w:rsidR="00000000" w:rsidRPr="00000000">
              <w:rPr>
                <w:rFonts w:ascii="Roboto" w:cs="Roboto" w:eastAsia="Roboto" w:hAnsi="Roboto"/>
                <w:color w:val="4285f4"/>
                <w:sz w:val="18"/>
                <w:szCs w:val="18"/>
                <w:rtl w:val="0"/>
              </w:rPr>
              <w:t xml:space="preserve">privateca.googleapis.com</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A8">
            <w:pPr>
              <w:spacing w:line="240" w:lineRule="auto"/>
              <w:jc w:val="center"/>
              <w:rPr>
                <w:rFonts w:ascii="Roboto" w:cs="Roboto" w:eastAsia="Roboto" w:hAnsi="Roboto"/>
                <w:color w:val="666666"/>
                <w:sz w:val="18"/>
                <w:szCs w:val="18"/>
              </w:rPr>
            </w:pPr>
            <w:r w:rsidDel="00000000" w:rsidR="00000000" w:rsidRPr="00000000">
              <w:rPr>
                <w:rFonts w:ascii="Roboto" w:cs="Roboto" w:eastAsia="Roboto" w:hAnsi="Roboto"/>
                <w:color w:val="666666"/>
                <w:sz w:val="18"/>
                <w:szCs w:val="18"/>
                <w:rtl w:val="0"/>
              </w:rPr>
              <w:t xml:space="preserve">GA</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9">
            <w:pPr>
              <w:spacing w:line="240" w:lineRule="auto"/>
              <w:jc w:val="center"/>
              <w:rPr>
                <w:rFonts w:ascii="Roboto" w:cs="Roboto" w:eastAsia="Roboto" w:hAnsi="Roboto"/>
                <w:color w:val="4285f4"/>
                <w:sz w:val="18"/>
                <w:szCs w:val="18"/>
              </w:rPr>
            </w:pPr>
            <w:r w:rsidDel="00000000" w:rsidR="00000000" w:rsidRPr="00000000">
              <w:rPr>
                <w:rFonts w:ascii="Roboto" w:cs="Roboto" w:eastAsia="Roboto" w:hAnsi="Roboto"/>
                <w:color w:val="4285f4"/>
                <w:sz w:val="18"/>
                <w:szCs w:val="18"/>
                <w:rtl w:val="0"/>
              </w:rPr>
              <w:t xml:space="preserve">bigtable.googleapis.com</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AA">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GA</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B">
            <w:pPr>
              <w:spacing w:line="240" w:lineRule="auto"/>
              <w:jc w:val="center"/>
              <w:rPr>
                <w:rFonts w:ascii="Roboto" w:cs="Roboto" w:eastAsia="Roboto" w:hAnsi="Roboto"/>
                <w:color w:val="4285f4"/>
                <w:sz w:val="18"/>
                <w:szCs w:val="18"/>
              </w:rPr>
            </w:pPr>
            <w:r w:rsidDel="00000000" w:rsidR="00000000" w:rsidRPr="00000000">
              <w:rPr>
                <w:rFonts w:ascii="Roboto" w:cs="Roboto" w:eastAsia="Roboto" w:hAnsi="Roboto"/>
                <w:color w:val="4285f4"/>
                <w:sz w:val="18"/>
                <w:szCs w:val="18"/>
                <w:rtl w:val="0"/>
              </w:rPr>
              <w:t xml:space="preserve">cloudbuild.googleapis.com</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AC">
            <w:pPr>
              <w:spacing w:line="240" w:lineRule="auto"/>
              <w:jc w:val="center"/>
              <w:rPr>
                <w:rFonts w:ascii="Roboto" w:cs="Roboto" w:eastAsia="Roboto" w:hAnsi="Roboto"/>
                <w:sz w:val="18"/>
                <w:szCs w:val="18"/>
              </w:rPr>
            </w:pPr>
            <w:r w:rsidDel="00000000" w:rsidR="00000000" w:rsidRPr="00000000">
              <w:rPr>
                <w:rFonts w:ascii="Roboto" w:cs="Roboto" w:eastAsia="Roboto" w:hAnsi="Roboto"/>
                <w:b w:val="1"/>
                <w:color w:val="6aa84f"/>
                <w:sz w:val="18"/>
                <w:szCs w:val="18"/>
                <w:rtl w:val="0"/>
              </w:rPr>
              <w:t xml:space="preserve">Beta</w:t>
            </w:r>
            <w:r w:rsidDel="00000000" w:rsidR="00000000" w:rsidRPr="00000000">
              <w:rPr>
                <w:rtl w:val="0"/>
              </w:rPr>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D">
            <w:pPr>
              <w:spacing w:line="240" w:lineRule="auto"/>
              <w:jc w:val="center"/>
              <w:rPr>
                <w:rFonts w:ascii="Roboto" w:cs="Roboto" w:eastAsia="Roboto" w:hAnsi="Roboto"/>
                <w:color w:val="4285f4"/>
                <w:sz w:val="18"/>
                <w:szCs w:val="18"/>
              </w:rPr>
            </w:pPr>
            <w:r w:rsidDel="00000000" w:rsidR="00000000" w:rsidRPr="00000000">
              <w:rPr>
                <w:rFonts w:ascii="Roboto" w:cs="Roboto" w:eastAsia="Roboto" w:hAnsi="Roboto"/>
                <w:color w:val="4285f4"/>
                <w:sz w:val="18"/>
                <w:szCs w:val="18"/>
                <w:rtl w:val="0"/>
              </w:rPr>
              <w:t xml:space="preserve">dlp.googleapis.com</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AE">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GA</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F">
            <w:pPr>
              <w:spacing w:line="240" w:lineRule="auto"/>
              <w:jc w:val="center"/>
              <w:rPr>
                <w:rFonts w:ascii="Roboto" w:cs="Roboto" w:eastAsia="Roboto" w:hAnsi="Roboto"/>
                <w:color w:val="4285f4"/>
                <w:sz w:val="18"/>
                <w:szCs w:val="18"/>
              </w:rPr>
            </w:pPr>
            <w:r w:rsidDel="00000000" w:rsidR="00000000" w:rsidRPr="00000000">
              <w:rPr>
                <w:rFonts w:ascii="Roboto" w:cs="Roboto" w:eastAsia="Roboto" w:hAnsi="Roboto"/>
                <w:color w:val="4285f4"/>
                <w:sz w:val="18"/>
                <w:szCs w:val="18"/>
                <w:rtl w:val="0"/>
              </w:rPr>
              <w:t xml:space="preserve">cloudfunctions.googleapis.com</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B0">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GA</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B1">
            <w:pPr>
              <w:spacing w:line="240" w:lineRule="auto"/>
              <w:jc w:val="center"/>
              <w:rPr>
                <w:rFonts w:ascii="Roboto" w:cs="Roboto" w:eastAsia="Roboto" w:hAnsi="Roboto"/>
                <w:color w:val="4285f4"/>
                <w:sz w:val="18"/>
                <w:szCs w:val="18"/>
              </w:rPr>
            </w:pPr>
            <w:r w:rsidDel="00000000" w:rsidR="00000000" w:rsidRPr="00000000">
              <w:rPr>
                <w:rFonts w:ascii="Roboto" w:cs="Roboto" w:eastAsia="Roboto" w:hAnsi="Roboto"/>
                <w:color w:val="4285f4"/>
                <w:sz w:val="18"/>
                <w:szCs w:val="18"/>
                <w:rtl w:val="0"/>
              </w:rPr>
              <w:t xml:space="preserve">cloudkms.googleapis.com</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B2">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GA</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B3">
            <w:pPr>
              <w:spacing w:line="240" w:lineRule="auto"/>
              <w:jc w:val="center"/>
              <w:rPr>
                <w:rFonts w:ascii="Roboto" w:cs="Roboto" w:eastAsia="Roboto" w:hAnsi="Roboto"/>
                <w:color w:val="4285f4"/>
                <w:sz w:val="18"/>
                <w:szCs w:val="18"/>
              </w:rPr>
            </w:pPr>
            <w:r w:rsidDel="00000000" w:rsidR="00000000" w:rsidRPr="00000000">
              <w:rPr>
                <w:rFonts w:ascii="Roboto" w:cs="Roboto" w:eastAsia="Roboto" w:hAnsi="Roboto"/>
                <w:color w:val="4285f4"/>
                <w:sz w:val="18"/>
                <w:szCs w:val="18"/>
                <w:rtl w:val="0"/>
              </w:rPr>
              <w:t xml:space="preserve">logging.googleapis.com</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B4">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GA</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B5">
            <w:pPr>
              <w:spacing w:line="240" w:lineRule="auto"/>
              <w:jc w:val="center"/>
              <w:rPr>
                <w:rFonts w:ascii="Roboto" w:cs="Roboto" w:eastAsia="Roboto" w:hAnsi="Roboto"/>
                <w:color w:val="4285f4"/>
                <w:sz w:val="18"/>
                <w:szCs w:val="18"/>
              </w:rPr>
            </w:pPr>
            <w:r w:rsidDel="00000000" w:rsidR="00000000" w:rsidRPr="00000000">
              <w:rPr>
                <w:rFonts w:ascii="Roboto" w:cs="Roboto" w:eastAsia="Roboto" w:hAnsi="Roboto"/>
                <w:color w:val="4285f4"/>
                <w:sz w:val="18"/>
                <w:szCs w:val="18"/>
                <w:rtl w:val="0"/>
              </w:rPr>
              <w:t xml:space="preserve">monitoring.googleapis.com</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B6">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GA</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B7">
            <w:pPr>
              <w:spacing w:line="240" w:lineRule="auto"/>
              <w:jc w:val="center"/>
              <w:rPr>
                <w:rFonts w:ascii="Roboto" w:cs="Roboto" w:eastAsia="Roboto" w:hAnsi="Roboto"/>
                <w:color w:val="4285f4"/>
                <w:sz w:val="18"/>
                <w:szCs w:val="18"/>
              </w:rPr>
            </w:pPr>
            <w:r w:rsidDel="00000000" w:rsidR="00000000" w:rsidRPr="00000000">
              <w:rPr>
                <w:rFonts w:ascii="Roboto" w:cs="Roboto" w:eastAsia="Roboto" w:hAnsi="Roboto"/>
                <w:color w:val="4285f4"/>
                <w:sz w:val="18"/>
                <w:szCs w:val="18"/>
                <w:rtl w:val="0"/>
              </w:rPr>
              <w:t xml:space="preserve">spanner.googleapis.com</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B8">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GA</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B9">
            <w:pPr>
              <w:spacing w:line="240" w:lineRule="auto"/>
              <w:jc w:val="center"/>
              <w:rPr>
                <w:rFonts w:ascii="Roboto" w:cs="Roboto" w:eastAsia="Roboto" w:hAnsi="Roboto"/>
                <w:color w:val="4285f4"/>
                <w:sz w:val="18"/>
                <w:szCs w:val="18"/>
              </w:rPr>
            </w:pPr>
            <w:r w:rsidDel="00000000" w:rsidR="00000000" w:rsidRPr="00000000">
              <w:rPr>
                <w:rFonts w:ascii="Roboto" w:cs="Roboto" w:eastAsia="Roboto" w:hAnsi="Roboto"/>
                <w:color w:val="4285f4"/>
                <w:sz w:val="18"/>
                <w:szCs w:val="18"/>
                <w:rtl w:val="0"/>
              </w:rPr>
              <w:t xml:space="preserve">sqladmin.googleapis.com</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BA">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GA</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BB">
            <w:pPr>
              <w:spacing w:line="240" w:lineRule="auto"/>
              <w:jc w:val="center"/>
              <w:rPr>
                <w:rFonts w:ascii="Roboto" w:cs="Roboto" w:eastAsia="Roboto" w:hAnsi="Roboto"/>
                <w:color w:val="4285f4"/>
                <w:sz w:val="18"/>
                <w:szCs w:val="18"/>
              </w:rPr>
            </w:pPr>
            <w:r w:rsidDel="00000000" w:rsidR="00000000" w:rsidRPr="00000000">
              <w:rPr>
                <w:rFonts w:ascii="Roboto" w:cs="Roboto" w:eastAsia="Roboto" w:hAnsi="Roboto"/>
                <w:color w:val="4285f4"/>
                <w:sz w:val="18"/>
                <w:szCs w:val="18"/>
                <w:rtl w:val="0"/>
              </w:rPr>
              <w:t xml:space="preserve">storage.googleapis.com</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BC">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GA</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BD">
            <w:pPr>
              <w:spacing w:line="240" w:lineRule="auto"/>
              <w:jc w:val="center"/>
              <w:rPr>
                <w:rFonts w:ascii="Roboto" w:cs="Roboto" w:eastAsia="Roboto" w:hAnsi="Roboto"/>
                <w:color w:val="4285f4"/>
                <w:sz w:val="18"/>
                <w:szCs w:val="18"/>
              </w:rPr>
            </w:pPr>
            <w:r w:rsidDel="00000000" w:rsidR="00000000" w:rsidRPr="00000000">
              <w:rPr>
                <w:rFonts w:ascii="Roboto" w:cs="Roboto" w:eastAsia="Roboto" w:hAnsi="Roboto"/>
                <w:color w:val="4285f4"/>
                <w:sz w:val="18"/>
                <w:szCs w:val="18"/>
                <w:rtl w:val="0"/>
              </w:rPr>
              <w:t xml:space="preserve">compute.googleapis.com</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BE">
            <w:pPr>
              <w:spacing w:line="240" w:lineRule="auto"/>
              <w:jc w:val="center"/>
              <w:rPr>
                <w:rFonts w:ascii="Roboto" w:cs="Roboto" w:eastAsia="Roboto" w:hAnsi="Roboto"/>
                <w:color w:val="666666"/>
                <w:sz w:val="18"/>
                <w:szCs w:val="18"/>
              </w:rPr>
            </w:pPr>
            <w:r w:rsidDel="00000000" w:rsidR="00000000" w:rsidRPr="00000000">
              <w:rPr>
                <w:rFonts w:ascii="Roboto" w:cs="Roboto" w:eastAsia="Roboto" w:hAnsi="Roboto"/>
                <w:color w:val="666666"/>
                <w:sz w:val="18"/>
                <w:szCs w:val="18"/>
                <w:rtl w:val="0"/>
              </w:rPr>
              <w:t xml:space="preserve">GA</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BF">
            <w:pPr>
              <w:spacing w:line="240" w:lineRule="auto"/>
              <w:jc w:val="center"/>
              <w:rPr>
                <w:rFonts w:ascii="Roboto" w:cs="Roboto" w:eastAsia="Roboto" w:hAnsi="Roboto"/>
                <w:color w:val="4285f4"/>
                <w:sz w:val="18"/>
                <w:szCs w:val="18"/>
              </w:rPr>
            </w:pPr>
            <w:r w:rsidDel="00000000" w:rsidR="00000000" w:rsidRPr="00000000">
              <w:rPr>
                <w:rFonts w:ascii="Roboto" w:cs="Roboto" w:eastAsia="Roboto" w:hAnsi="Roboto"/>
                <w:color w:val="4285f4"/>
                <w:sz w:val="18"/>
                <w:szCs w:val="18"/>
                <w:rtl w:val="0"/>
              </w:rPr>
              <w:t xml:space="preserve">containeranalysis.googleapis.com</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C0">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GA</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C1">
            <w:pPr>
              <w:spacing w:line="240" w:lineRule="auto"/>
              <w:jc w:val="center"/>
              <w:rPr>
                <w:rFonts w:ascii="Roboto" w:cs="Roboto" w:eastAsia="Roboto" w:hAnsi="Roboto"/>
                <w:color w:val="4285f4"/>
                <w:sz w:val="18"/>
                <w:szCs w:val="18"/>
              </w:rPr>
            </w:pPr>
            <w:r w:rsidDel="00000000" w:rsidR="00000000" w:rsidRPr="00000000">
              <w:rPr>
                <w:rFonts w:ascii="Roboto" w:cs="Roboto" w:eastAsia="Roboto" w:hAnsi="Roboto"/>
                <w:color w:val="4285f4"/>
                <w:sz w:val="18"/>
                <w:szCs w:val="18"/>
                <w:rtl w:val="0"/>
              </w:rPr>
              <w:t xml:space="preserve">containerregistry.googleapis.com</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C2">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GA</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C3">
            <w:pPr>
              <w:spacing w:line="240" w:lineRule="auto"/>
              <w:jc w:val="center"/>
              <w:rPr>
                <w:rFonts w:ascii="Roboto" w:cs="Roboto" w:eastAsia="Roboto" w:hAnsi="Roboto"/>
                <w:color w:val="4285f4"/>
                <w:sz w:val="18"/>
                <w:szCs w:val="18"/>
              </w:rPr>
            </w:pPr>
            <w:r w:rsidDel="00000000" w:rsidR="00000000" w:rsidRPr="00000000">
              <w:rPr>
                <w:rFonts w:ascii="Roboto" w:cs="Roboto" w:eastAsia="Roboto" w:hAnsi="Roboto"/>
                <w:color w:val="4285f4"/>
                <w:sz w:val="18"/>
                <w:szCs w:val="18"/>
                <w:rtl w:val="0"/>
              </w:rPr>
              <w:t xml:space="preserve">dataflow.googleapis.com</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C4">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GA</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C5">
            <w:pPr>
              <w:spacing w:line="240" w:lineRule="auto"/>
              <w:jc w:val="center"/>
              <w:rPr>
                <w:rFonts w:ascii="Roboto" w:cs="Roboto" w:eastAsia="Roboto" w:hAnsi="Roboto"/>
                <w:color w:val="4285f4"/>
                <w:sz w:val="18"/>
                <w:szCs w:val="18"/>
              </w:rPr>
            </w:pPr>
            <w:r w:rsidDel="00000000" w:rsidR="00000000" w:rsidRPr="00000000">
              <w:rPr>
                <w:rFonts w:ascii="Roboto" w:cs="Roboto" w:eastAsia="Roboto" w:hAnsi="Roboto"/>
                <w:color w:val="4285f4"/>
                <w:sz w:val="18"/>
                <w:szCs w:val="18"/>
                <w:rtl w:val="0"/>
              </w:rPr>
              <w:t xml:space="preserve">dataproc.googleapis.com</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C6">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GA</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C7">
            <w:pPr>
              <w:spacing w:line="240" w:lineRule="auto"/>
              <w:jc w:val="center"/>
              <w:rPr>
                <w:rFonts w:ascii="Roboto" w:cs="Roboto" w:eastAsia="Roboto" w:hAnsi="Roboto"/>
                <w:color w:val="4285f4"/>
                <w:sz w:val="18"/>
                <w:szCs w:val="18"/>
              </w:rPr>
            </w:pPr>
            <w:r w:rsidDel="00000000" w:rsidR="00000000" w:rsidRPr="00000000">
              <w:rPr>
                <w:rFonts w:ascii="Roboto" w:cs="Roboto" w:eastAsia="Roboto" w:hAnsi="Roboto"/>
                <w:color w:val="4285f4"/>
                <w:sz w:val="18"/>
                <w:szCs w:val="18"/>
                <w:rtl w:val="0"/>
              </w:rPr>
              <w:t xml:space="preserve">container.googleapis.com</w:t>
            </w:r>
          </w:p>
          <w:p w:rsidR="00000000" w:rsidDel="00000000" w:rsidP="00000000" w:rsidRDefault="00000000" w:rsidRPr="00000000" w14:paraId="00000CC8">
            <w:pPr>
              <w:spacing w:line="240" w:lineRule="auto"/>
              <w:jc w:val="center"/>
              <w:rPr>
                <w:rFonts w:ascii="Roboto" w:cs="Roboto" w:eastAsia="Roboto" w:hAnsi="Roboto"/>
                <w:color w:val="4285f4"/>
                <w:sz w:val="18"/>
                <w:szCs w:val="18"/>
              </w:rPr>
            </w:pPr>
            <w:r w:rsidDel="00000000" w:rsidR="00000000" w:rsidRPr="00000000">
              <w:rPr>
                <w:rFonts w:ascii="Roboto" w:cs="Roboto" w:eastAsia="Roboto" w:hAnsi="Roboto"/>
                <w:color w:val="4285f4"/>
                <w:sz w:val="18"/>
                <w:szCs w:val="18"/>
                <w:rtl w:val="0"/>
              </w:rPr>
              <w:t xml:space="preserve">gkeconnect.googleapis.com</w:t>
            </w:r>
          </w:p>
          <w:p w:rsidR="00000000" w:rsidDel="00000000" w:rsidP="00000000" w:rsidRDefault="00000000" w:rsidRPr="00000000" w14:paraId="00000CC9">
            <w:pPr>
              <w:spacing w:line="240" w:lineRule="auto"/>
              <w:jc w:val="center"/>
              <w:rPr>
                <w:rFonts w:ascii="Roboto" w:cs="Roboto" w:eastAsia="Roboto" w:hAnsi="Roboto"/>
                <w:color w:val="4285f4"/>
                <w:sz w:val="18"/>
                <w:szCs w:val="18"/>
              </w:rPr>
            </w:pPr>
            <w:r w:rsidDel="00000000" w:rsidR="00000000" w:rsidRPr="00000000">
              <w:rPr>
                <w:rFonts w:ascii="Roboto" w:cs="Roboto" w:eastAsia="Roboto" w:hAnsi="Roboto"/>
                <w:color w:val="4285f4"/>
                <w:sz w:val="18"/>
                <w:szCs w:val="18"/>
                <w:rtl w:val="0"/>
              </w:rPr>
              <w:t xml:space="preserve">gkehub.googleapis.com</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CA">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GA</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CB">
            <w:pPr>
              <w:spacing w:line="240" w:lineRule="auto"/>
              <w:jc w:val="center"/>
              <w:rPr>
                <w:rFonts w:ascii="Roboto" w:cs="Roboto" w:eastAsia="Roboto" w:hAnsi="Roboto"/>
                <w:color w:val="4285f4"/>
                <w:sz w:val="18"/>
                <w:szCs w:val="18"/>
              </w:rPr>
            </w:pPr>
            <w:r w:rsidDel="00000000" w:rsidR="00000000" w:rsidRPr="00000000">
              <w:rPr>
                <w:rFonts w:ascii="Roboto" w:cs="Roboto" w:eastAsia="Roboto" w:hAnsi="Roboto"/>
                <w:color w:val="4285f4"/>
                <w:sz w:val="18"/>
                <w:szCs w:val="18"/>
                <w:rtl w:val="0"/>
              </w:rPr>
              <w:t xml:space="preserve">oslogin.googleapis.com</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CC">
            <w:pPr>
              <w:spacing w:line="240" w:lineRule="auto"/>
              <w:jc w:val="center"/>
              <w:rPr>
                <w:rFonts w:ascii="Roboto" w:cs="Roboto" w:eastAsia="Roboto" w:hAnsi="Roboto"/>
                <w:color w:val="666666"/>
                <w:sz w:val="18"/>
                <w:szCs w:val="18"/>
              </w:rPr>
            </w:pPr>
            <w:r w:rsidDel="00000000" w:rsidR="00000000" w:rsidRPr="00000000">
              <w:rPr>
                <w:rFonts w:ascii="Roboto" w:cs="Roboto" w:eastAsia="Roboto" w:hAnsi="Roboto"/>
                <w:color w:val="666666"/>
                <w:sz w:val="18"/>
                <w:szCs w:val="18"/>
                <w:rtl w:val="0"/>
              </w:rPr>
              <w:t xml:space="preserve">GA</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CD">
            <w:pPr>
              <w:spacing w:line="240" w:lineRule="auto"/>
              <w:jc w:val="center"/>
              <w:rPr>
                <w:rFonts w:ascii="Roboto" w:cs="Roboto" w:eastAsia="Roboto" w:hAnsi="Roboto"/>
                <w:color w:val="4285f4"/>
                <w:sz w:val="18"/>
                <w:szCs w:val="18"/>
              </w:rPr>
            </w:pPr>
            <w:r w:rsidDel="00000000" w:rsidR="00000000" w:rsidRPr="00000000">
              <w:rPr>
                <w:rFonts w:ascii="Roboto" w:cs="Roboto" w:eastAsia="Roboto" w:hAnsi="Roboto"/>
                <w:color w:val="4285f4"/>
                <w:sz w:val="18"/>
                <w:szCs w:val="18"/>
                <w:rtl w:val="0"/>
              </w:rPr>
              <w:t xml:space="preserve">pubsub.googleapis.com</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CE">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GA</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CF">
            <w:pPr>
              <w:spacing w:line="240" w:lineRule="auto"/>
              <w:jc w:val="center"/>
              <w:rPr>
                <w:rFonts w:ascii="Roboto" w:cs="Roboto" w:eastAsia="Roboto" w:hAnsi="Roboto"/>
                <w:color w:val="4285f4"/>
                <w:sz w:val="18"/>
                <w:szCs w:val="18"/>
              </w:rPr>
            </w:pPr>
            <w:r w:rsidDel="00000000" w:rsidR="00000000" w:rsidRPr="00000000">
              <w:rPr>
                <w:rFonts w:ascii="Roboto" w:cs="Roboto" w:eastAsia="Roboto" w:hAnsi="Roboto"/>
                <w:color w:val="4285f4"/>
                <w:sz w:val="18"/>
                <w:szCs w:val="18"/>
                <w:rtl w:val="0"/>
              </w:rPr>
              <w:t xml:space="preserve">cloudresourcemanager.googleapis.com</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D0">
            <w:pPr>
              <w:spacing w:line="240" w:lineRule="auto"/>
              <w:jc w:val="center"/>
              <w:rPr>
                <w:rFonts w:ascii="Roboto" w:cs="Roboto" w:eastAsia="Roboto" w:hAnsi="Roboto"/>
                <w:sz w:val="18"/>
                <w:szCs w:val="18"/>
              </w:rPr>
            </w:pPr>
            <w:r w:rsidDel="00000000" w:rsidR="00000000" w:rsidRPr="00000000">
              <w:rPr>
                <w:rFonts w:ascii="Roboto" w:cs="Roboto" w:eastAsia="Roboto" w:hAnsi="Roboto"/>
                <w:b w:val="1"/>
                <w:color w:val="6aa84f"/>
                <w:sz w:val="18"/>
                <w:szCs w:val="18"/>
                <w:rtl w:val="0"/>
              </w:rPr>
              <w:t xml:space="preserve">Beta</w:t>
            </w:r>
            <w:r w:rsidDel="00000000" w:rsidR="00000000" w:rsidRPr="00000000">
              <w:rPr>
                <w:rtl w:val="0"/>
              </w:rPr>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D1">
            <w:pPr>
              <w:spacing w:line="240" w:lineRule="auto"/>
              <w:jc w:val="center"/>
              <w:rPr>
                <w:rFonts w:ascii="Roboto" w:cs="Roboto" w:eastAsia="Roboto" w:hAnsi="Roboto"/>
                <w:color w:val="4285f4"/>
                <w:sz w:val="18"/>
                <w:szCs w:val="18"/>
              </w:rPr>
            </w:pPr>
            <w:r w:rsidDel="00000000" w:rsidR="00000000" w:rsidRPr="00000000">
              <w:rPr>
                <w:rFonts w:ascii="Roboto" w:cs="Roboto" w:eastAsia="Roboto" w:hAnsi="Roboto"/>
                <w:color w:val="4285f4"/>
                <w:sz w:val="18"/>
                <w:szCs w:val="18"/>
                <w:rtl w:val="0"/>
              </w:rPr>
              <w:t xml:space="preserve">secretmanager.googleapis.com</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D2">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GA</w:t>
            </w:r>
          </w:p>
        </w:tc>
      </w:tr>
      <w:tr>
        <w:trPr>
          <w:cantSplit w:val="0"/>
          <w:tblHeader w:val="0"/>
        </w:trPr>
        <w:tc>
          <w:tcPr>
            <w:tcBorders>
              <w:top w:color="cccccc" w:space="0" w:sz="8" w:val="single"/>
              <w:left w:color="000000" w:space="0" w:sz="0" w:val="nil"/>
              <w:bottom w:color="000000" w:space="0" w:sz="0" w:val="nil"/>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D3">
            <w:pPr>
              <w:spacing w:line="240" w:lineRule="auto"/>
              <w:jc w:val="center"/>
              <w:rPr>
                <w:rFonts w:ascii="Roboto" w:cs="Roboto" w:eastAsia="Roboto" w:hAnsi="Roboto"/>
                <w:color w:val="4285f4"/>
                <w:sz w:val="18"/>
                <w:szCs w:val="18"/>
              </w:rPr>
            </w:pPr>
            <w:r w:rsidDel="00000000" w:rsidR="00000000" w:rsidRPr="00000000">
              <w:rPr>
                <w:rFonts w:ascii="Roboto" w:cs="Roboto" w:eastAsia="Roboto" w:hAnsi="Roboto"/>
                <w:color w:val="4285f4"/>
                <w:sz w:val="18"/>
                <w:szCs w:val="18"/>
                <w:rtl w:val="0"/>
              </w:rPr>
              <w:t xml:space="preserve">servicecontrol.googleapis.com</w:t>
            </w:r>
          </w:p>
        </w:tc>
        <w:tc>
          <w:tcPr>
            <w:tcBorders>
              <w:top w:color="cccccc" w:space="0" w:sz="8" w:val="single"/>
              <w:left w:color="cccccc" w:space="0" w:sz="8" w:val="single"/>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D4">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GA</w:t>
            </w:r>
          </w:p>
        </w:tc>
      </w:tr>
    </w:tbl>
    <w:p w:rsidR="00000000" w:rsidDel="00000000" w:rsidP="00000000" w:rsidRDefault="00000000" w:rsidRPr="00000000" w14:paraId="00000CD5">
      <w:pPr>
        <w:rPr>
          <w:rFonts w:ascii="Roboto" w:cs="Roboto" w:eastAsia="Roboto" w:hAnsi="Roboto"/>
        </w:rPr>
      </w:pPr>
      <w:r w:rsidDel="00000000" w:rsidR="00000000" w:rsidRPr="00000000">
        <w:rPr>
          <w:rtl w:val="0"/>
        </w:rPr>
      </w:r>
    </w:p>
    <w:p w:rsidR="00000000" w:rsidDel="00000000" w:rsidP="00000000" w:rsidRDefault="00000000" w:rsidRPr="00000000" w14:paraId="00000CD6">
      <w:pPr>
        <w:rPr>
          <w:rFonts w:ascii="Roboto" w:cs="Roboto" w:eastAsia="Roboto" w:hAnsi="Roboto"/>
          <w:color w:val="4285f4"/>
        </w:rPr>
      </w:pPr>
      <w:r w:rsidDel="00000000" w:rsidR="00000000" w:rsidRPr="00000000">
        <w:rPr>
          <w:rFonts w:ascii="Roboto" w:cs="Roboto" w:eastAsia="Roboto" w:hAnsi="Roboto"/>
          <w:rtl w:val="0"/>
        </w:rPr>
        <w:t xml:space="preserve">More information at: </w:t>
      </w:r>
      <w:hyperlink r:id="rId169">
        <w:r w:rsidDel="00000000" w:rsidR="00000000" w:rsidRPr="00000000">
          <w:rPr>
            <w:rFonts w:ascii="Roboto" w:cs="Roboto" w:eastAsia="Roboto" w:hAnsi="Roboto"/>
            <w:color w:val="4285f4"/>
            <w:u w:val="single"/>
            <w:rtl w:val="0"/>
          </w:rPr>
          <w:t xml:space="preserve">VPC SC Supported Products</w:t>
        </w:r>
      </w:hyperlink>
      <w:r w:rsidDel="00000000" w:rsidR="00000000" w:rsidRPr="00000000">
        <w:rPr>
          <w:rtl w:val="0"/>
        </w:rPr>
      </w:r>
    </w:p>
    <w:p w:rsidR="00000000" w:rsidDel="00000000" w:rsidP="00000000" w:rsidRDefault="00000000" w:rsidRPr="00000000" w14:paraId="00000CD7">
      <w:pP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CD8">
      <w:pPr>
        <w:pStyle w:val="Heading4"/>
        <w:rPr>
          <w:rFonts w:ascii="Roboto" w:cs="Roboto" w:eastAsia="Roboto" w:hAnsi="Roboto"/>
        </w:rPr>
      </w:pPr>
      <w:bookmarkStart w:colFirst="0" w:colLast="0" w:name="_1gyjl4y87935" w:id="153"/>
      <w:bookmarkEnd w:id="153"/>
      <w:r w:rsidDel="00000000" w:rsidR="00000000" w:rsidRPr="00000000">
        <w:rPr>
          <w:rFonts w:ascii="Roboto" w:cs="Roboto" w:eastAsia="Roboto" w:hAnsi="Roboto"/>
          <w:rtl w:val="0"/>
        </w:rPr>
        <w:t xml:space="preserve">6.3.3.6 Custom perimeter definition</w:t>
      </w:r>
    </w:p>
    <w:p w:rsidR="00000000" w:rsidDel="00000000" w:rsidP="00000000" w:rsidRDefault="00000000" w:rsidRPr="00000000" w14:paraId="00000CD9">
      <w:pPr>
        <w:rPr>
          <w:rFonts w:ascii="Roboto" w:cs="Roboto" w:eastAsia="Roboto" w:hAnsi="Roboto"/>
        </w:rPr>
      </w:pPr>
      <w:r w:rsidDel="00000000" w:rsidR="00000000" w:rsidRPr="00000000">
        <w:rPr>
          <w:rFonts w:ascii="Roboto" w:cs="Roboto" w:eastAsia="Roboto" w:hAnsi="Roboto"/>
          <w:rtl w:val="0"/>
        </w:rPr>
        <w:t xml:space="preserve">There may be applications with critical data classification which would require custom, very specific access control protection to its data, for example:</w:t>
      </w:r>
    </w:p>
    <w:p w:rsidR="00000000" w:rsidDel="00000000" w:rsidP="00000000" w:rsidRDefault="00000000" w:rsidRPr="00000000" w14:paraId="00000CDA">
      <w:pPr>
        <w:rPr>
          <w:rFonts w:ascii="Roboto" w:cs="Roboto" w:eastAsia="Roboto" w:hAnsi="Roboto"/>
        </w:rPr>
      </w:pPr>
      <w:r w:rsidDel="00000000" w:rsidR="00000000" w:rsidRPr="00000000">
        <w:rPr>
          <w:rtl w:val="0"/>
        </w:rPr>
      </w:r>
    </w:p>
    <w:p w:rsidR="00000000" w:rsidDel="00000000" w:rsidP="00000000" w:rsidRDefault="00000000" w:rsidRPr="00000000" w14:paraId="00000CDB">
      <w:pPr>
        <w:numPr>
          <w:ilvl w:val="0"/>
          <w:numId w:val="4"/>
        </w:numPr>
        <w:ind w:left="720" w:hanging="360"/>
        <w:rPr>
          <w:rFonts w:ascii="Roboto" w:cs="Roboto" w:eastAsia="Roboto" w:hAnsi="Roboto"/>
        </w:rPr>
      </w:pPr>
      <w:r w:rsidDel="00000000" w:rsidR="00000000" w:rsidRPr="00000000">
        <w:rPr>
          <w:rFonts w:ascii="Roboto" w:cs="Roboto" w:eastAsia="Roboto" w:hAnsi="Roboto"/>
          <w:rtl w:val="0"/>
        </w:rPr>
        <w:t xml:space="preserve">Regulatory requirements</w:t>
      </w:r>
    </w:p>
    <w:p w:rsidR="00000000" w:rsidDel="00000000" w:rsidP="00000000" w:rsidRDefault="00000000" w:rsidRPr="00000000" w14:paraId="00000CDC">
      <w:pPr>
        <w:numPr>
          <w:ilvl w:val="0"/>
          <w:numId w:val="4"/>
        </w:numPr>
        <w:ind w:left="720" w:hanging="360"/>
        <w:rPr>
          <w:rFonts w:ascii="Roboto" w:cs="Roboto" w:eastAsia="Roboto" w:hAnsi="Roboto"/>
        </w:rPr>
      </w:pPr>
      <w:r w:rsidDel="00000000" w:rsidR="00000000" w:rsidRPr="00000000">
        <w:rPr>
          <w:rFonts w:ascii="Roboto" w:cs="Roboto" w:eastAsia="Roboto" w:hAnsi="Roboto"/>
          <w:rtl w:val="0"/>
        </w:rPr>
        <w:t xml:space="preserve">Share data with external consumers</w:t>
      </w:r>
    </w:p>
    <w:p w:rsidR="00000000" w:rsidDel="00000000" w:rsidP="00000000" w:rsidRDefault="00000000" w:rsidRPr="00000000" w14:paraId="00000CDD">
      <w:pPr>
        <w:numPr>
          <w:ilvl w:val="0"/>
          <w:numId w:val="4"/>
        </w:numPr>
        <w:ind w:left="720" w:hanging="360"/>
        <w:rPr>
          <w:rFonts w:ascii="Roboto" w:cs="Roboto" w:eastAsia="Roboto" w:hAnsi="Roboto"/>
        </w:rPr>
      </w:pPr>
      <w:r w:rsidDel="00000000" w:rsidR="00000000" w:rsidRPr="00000000">
        <w:rPr>
          <w:rFonts w:ascii="Roboto" w:cs="Roboto" w:eastAsia="Roboto" w:hAnsi="Roboto"/>
          <w:rtl w:val="0"/>
        </w:rPr>
        <w:t xml:space="preserve">Allow 3rd party integrations</w:t>
      </w:r>
    </w:p>
    <w:p w:rsidR="00000000" w:rsidDel="00000000" w:rsidP="00000000" w:rsidRDefault="00000000" w:rsidRPr="00000000" w14:paraId="00000CDE">
      <w:pPr>
        <w:rPr>
          <w:rFonts w:ascii="Roboto" w:cs="Roboto" w:eastAsia="Roboto" w:hAnsi="Roboto"/>
        </w:rPr>
      </w:pPr>
      <w:r w:rsidDel="00000000" w:rsidR="00000000" w:rsidRPr="00000000">
        <w:rPr>
          <w:rtl w:val="0"/>
        </w:rPr>
      </w:r>
    </w:p>
    <w:p w:rsidR="00000000" w:rsidDel="00000000" w:rsidP="00000000" w:rsidRDefault="00000000" w:rsidRPr="00000000" w14:paraId="00000CDF">
      <w:pPr>
        <w:rPr>
          <w:rFonts w:ascii="Roboto" w:cs="Roboto" w:eastAsia="Roboto" w:hAnsi="Roboto"/>
        </w:rPr>
      </w:pPr>
      <w:r w:rsidDel="00000000" w:rsidR="00000000" w:rsidRPr="00000000">
        <w:rPr>
          <w:rFonts w:ascii="Roboto" w:cs="Roboto" w:eastAsia="Roboto" w:hAnsi="Roboto"/>
          <w:rtl w:val="0"/>
        </w:rPr>
        <w:t xml:space="preserve">More granular, specific perimeter configuration (and restrictions) cannot be achieved within the shared perimeters as these restrictions are applied at perimeter level impacting all its members. A separated, custom perimeter is required to be created and configured with the required restrictions.</w:t>
      </w:r>
    </w:p>
    <w:p w:rsidR="00000000" w:rsidDel="00000000" w:rsidP="00000000" w:rsidRDefault="00000000" w:rsidRPr="00000000" w14:paraId="00000CE0">
      <w:pPr>
        <w:rPr>
          <w:rFonts w:ascii="Roboto" w:cs="Roboto" w:eastAsia="Roboto" w:hAnsi="Roboto"/>
        </w:rPr>
      </w:pPr>
      <w:r w:rsidDel="00000000" w:rsidR="00000000" w:rsidRPr="00000000">
        <w:rPr>
          <w:rtl w:val="0"/>
        </w:rPr>
      </w:r>
    </w:p>
    <w:p w:rsidR="00000000" w:rsidDel="00000000" w:rsidP="00000000" w:rsidRDefault="00000000" w:rsidRPr="00000000" w14:paraId="00000CE1">
      <w:pPr>
        <w:rPr>
          <w:rFonts w:ascii="Roboto" w:cs="Roboto" w:eastAsia="Roboto" w:hAnsi="Roboto"/>
        </w:rPr>
      </w:pPr>
      <w:r w:rsidDel="00000000" w:rsidR="00000000" w:rsidRPr="00000000">
        <w:rPr>
          <w:rFonts w:ascii="Roboto" w:cs="Roboto" w:eastAsia="Roboto" w:hAnsi="Roboto"/>
          <w:rtl w:val="0"/>
        </w:rPr>
        <w:t xml:space="preserve">This custom perimeter still needs access to the Shared services perimeters in order to access the organization's shared resources.</w:t>
      </w:r>
    </w:p>
    <w:p w:rsidR="00000000" w:rsidDel="00000000" w:rsidP="00000000" w:rsidRDefault="00000000" w:rsidRPr="00000000" w14:paraId="00000CE2">
      <w:pPr>
        <w:pStyle w:val="Heading3"/>
        <w:rPr>
          <w:rFonts w:ascii="Roboto" w:cs="Roboto" w:eastAsia="Roboto" w:hAnsi="Roboto"/>
          <w:color w:val="757575"/>
        </w:rPr>
      </w:pPr>
      <w:bookmarkStart w:colFirst="0" w:colLast="0" w:name="_lmy1lflb1dmw" w:id="154"/>
      <w:bookmarkEnd w:id="154"/>
      <w:r w:rsidDel="00000000" w:rsidR="00000000" w:rsidRPr="00000000">
        <w:rPr>
          <w:rtl w:val="0"/>
        </w:rPr>
      </w:r>
    </w:p>
    <w:p w:rsidR="00000000" w:rsidDel="00000000" w:rsidP="00000000" w:rsidRDefault="00000000" w:rsidRPr="00000000" w14:paraId="00000CE3">
      <w:pPr>
        <w:pStyle w:val="Heading3"/>
        <w:rPr>
          <w:rFonts w:ascii="Roboto" w:cs="Roboto" w:eastAsia="Roboto" w:hAnsi="Roboto"/>
        </w:rPr>
      </w:pPr>
      <w:bookmarkStart w:colFirst="0" w:colLast="0" w:name="_gx7mixr3xdcc" w:id="155"/>
      <w:bookmarkEnd w:id="155"/>
      <w:r w:rsidDel="00000000" w:rsidR="00000000" w:rsidRPr="00000000">
        <w:br w:type="page"/>
      </w:r>
      <w:r w:rsidDel="00000000" w:rsidR="00000000" w:rsidRPr="00000000">
        <w:rPr>
          <w:rtl w:val="0"/>
        </w:rPr>
      </w:r>
    </w:p>
    <w:p w:rsidR="00000000" w:rsidDel="00000000" w:rsidP="00000000" w:rsidRDefault="00000000" w:rsidRPr="00000000" w14:paraId="00000CE4">
      <w:pPr>
        <w:pStyle w:val="Heading3"/>
        <w:rPr>
          <w:rFonts w:ascii="Roboto" w:cs="Roboto" w:eastAsia="Roboto" w:hAnsi="Roboto"/>
        </w:rPr>
      </w:pPr>
      <w:bookmarkStart w:colFirst="0" w:colLast="0" w:name="_ej4jfgf1w1fs" w:id="156"/>
      <w:bookmarkEnd w:id="156"/>
      <w:r w:rsidDel="00000000" w:rsidR="00000000" w:rsidRPr="00000000">
        <w:rPr>
          <w:rFonts w:ascii="Roboto" w:cs="Roboto" w:eastAsia="Roboto" w:hAnsi="Roboto"/>
          <w:rtl w:val="0"/>
        </w:rPr>
        <w:t xml:space="preserve">6.3.4 Encryption in transit</w:t>
      </w:r>
    </w:p>
    <w:p w:rsidR="00000000" w:rsidDel="00000000" w:rsidP="00000000" w:rsidRDefault="00000000" w:rsidRPr="00000000" w14:paraId="00000CE5">
      <w:pPr>
        <w:rPr>
          <w:rFonts w:ascii="Roboto" w:cs="Roboto" w:eastAsia="Roboto" w:hAnsi="Roboto"/>
        </w:rPr>
      </w:pPr>
      <w:r w:rsidDel="00000000" w:rsidR="00000000" w:rsidRPr="00000000">
        <w:rPr>
          <w:rFonts w:ascii="Roboto" w:cs="Roboto" w:eastAsia="Roboto" w:hAnsi="Roboto"/>
          <w:rtl w:val="0"/>
        </w:rPr>
        <w:t xml:space="preserve">Google uses various methods of encryption, both default, and user-configurable, for data in transit. The type of encryption used depends on the OSI layer, the type of service, and the physical component of the infrastructure. The following figures below illustrate the optional and default protections Google Cloud has in place for layers 3, 4, and 7.</w:t>
      </w:r>
    </w:p>
    <w:p w:rsidR="00000000" w:rsidDel="00000000" w:rsidP="00000000" w:rsidRDefault="00000000" w:rsidRPr="00000000" w14:paraId="00000CE6">
      <w:pPr>
        <w:rPr>
          <w:rFonts w:ascii="Roboto" w:cs="Roboto" w:eastAsia="Roboto" w:hAnsi="Roboto"/>
          <w:color w:val="000000"/>
        </w:rPr>
      </w:pPr>
      <w:r w:rsidDel="00000000" w:rsidR="00000000" w:rsidRPr="00000000">
        <w:rPr>
          <w:rFonts w:ascii="Roboto" w:cs="Roboto" w:eastAsia="Roboto" w:hAnsi="Roboto"/>
          <w:color w:val="000000"/>
        </w:rPr>
        <w:drawing>
          <wp:inline distB="114300" distT="114300" distL="114300" distR="114300">
            <wp:extent cx="5943600" cy="2768600"/>
            <wp:effectExtent b="0" l="0" r="0" t="0"/>
            <wp:docPr id="20" name="image16.png"/>
            <a:graphic>
              <a:graphicData uri="http://schemas.openxmlformats.org/drawingml/2006/picture">
                <pic:pic>
                  <pic:nvPicPr>
                    <pic:cNvPr id="0" name="image16.png"/>
                    <pic:cNvPicPr preferRelativeResize="0"/>
                  </pic:nvPicPr>
                  <pic:blipFill>
                    <a:blip r:embed="rId17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CE7">
      <w:pPr>
        <w:rPr>
          <w:rFonts w:ascii="Roboto" w:cs="Roboto" w:eastAsia="Roboto" w:hAnsi="Roboto"/>
          <w:color w:val="000000"/>
        </w:rPr>
      </w:pPr>
      <w:r w:rsidDel="00000000" w:rsidR="00000000" w:rsidRPr="00000000">
        <w:rPr>
          <w:rFonts w:ascii="Roboto" w:cs="Roboto" w:eastAsia="Roboto" w:hAnsi="Roboto"/>
          <w:color w:val="000000"/>
        </w:rPr>
        <w:drawing>
          <wp:inline distB="114300" distT="114300" distL="114300" distR="114300">
            <wp:extent cx="5943600" cy="3009900"/>
            <wp:effectExtent b="0" l="0" r="0" t="0"/>
            <wp:docPr id="32" name="image28.png"/>
            <a:graphic>
              <a:graphicData uri="http://schemas.openxmlformats.org/drawingml/2006/picture">
                <pic:pic>
                  <pic:nvPicPr>
                    <pic:cNvPr id="0" name="image28.png"/>
                    <pic:cNvPicPr preferRelativeResize="0"/>
                  </pic:nvPicPr>
                  <pic:blipFill>
                    <a:blip r:embed="rId17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CE8">
      <w:pPr>
        <w:rPr>
          <w:rFonts w:ascii="Roboto" w:cs="Roboto" w:eastAsia="Roboto" w:hAnsi="Roboto"/>
          <w:color w:val="000000"/>
        </w:rPr>
      </w:pPr>
      <w:r w:rsidDel="00000000" w:rsidR="00000000" w:rsidRPr="00000000">
        <w:rPr>
          <w:rtl w:val="0"/>
        </w:rPr>
      </w:r>
    </w:p>
    <w:p w:rsidR="00000000" w:rsidDel="00000000" w:rsidP="00000000" w:rsidRDefault="00000000" w:rsidRPr="00000000" w14:paraId="00000CE9">
      <w:pPr>
        <w:rPr>
          <w:rFonts w:ascii="Roboto" w:cs="Roboto" w:eastAsia="Roboto" w:hAnsi="Roboto"/>
        </w:rPr>
      </w:pPr>
      <w:r w:rsidDel="00000000" w:rsidR="00000000" w:rsidRPr="00000000">
        <w:rPr>
          <w:rFonts w:ascii="Roboto" w:cs="Roboto" w:eastAsia="Roboto" w:hAnsi="Roboto"/>
          <w:rtl w:val="0"/>
        </w:rPr>
        <w:t xml:space="preserve">Google Cloud’s virtual network infrastructure enables encryption when traffic goes outside its physical boundaries. Encryption is performed at the network layer and applies to private IP traffic within the same Virtual Private Cloud (VPC) or across peer-ed VPC networks. Google assumes that any network crossing a physical boundary not controlled by or on behalf of it can be compromised by an active adversary, who can snoop, inject, or alter traffic on the wire. Google ensures the integrity and privacy of communications using encryption when data moves outside physical boundaries they don’t control.</w:t>
      </w:r>
    </w:p>
    <w:p w:rsidR="00000000" w:rsidDel="00000000" w:rsidP="00000000" w:rsidRDefault="00000000" w:rsidRPr="00000000" w14:paraId="00000CEA">
      <w:pPr>
        <w:rPr>
          <w:rFonts w:ascii="Roboto" w:cs="Roboto" w:eastAsia="Roboto" w:hAnsi="Roboto"/>
        </w:rPr>
      </w:pPr>
      <w:r w:rsidDel="00000000" w:rsidR="00000000" w:rsidRPr="00000000">
        <w:rPr>
          <w:rtl w:val="0"/>
        </w:rPr>
      </w:r>
    </w:p>
    <w:p w:rsidR="00000000" w:rsidDel="00000000" w:rsidP="00000000" w:rsidRDefault="00000000" w:rsidRPr="00000000" w14:paraId="00000CEB">
      <w:pPr>
        <w:rPr>
          <w:rFonts w:ascii="Roboto" w:cs="Roboto" w:eastAsia="Roboto" w:hAnsi="Roboto"/>
        </w:rPr>
      </w:pPr>
      <w:r w:rsidDel="00000000" w:rsidR="00000000" w:rsidRPr="00000000">
        <w:rPr>
          <w:rFonts w:ascii="Roboto" w:cs="Roboto" w:eastAsia="Roboto" w:hAnsi="Roboto"/>
          <w:rtl w:val="0"/>
        </w:rPr>
        <w:t xml:space="preserve">For Google Cloud services, RPCs are protected using ALTS (Application Layer Transport Security) by default. For customer applications hosted on Google Cloud, if traffic is routed via the Google Front End, for example, if they are using the Google Cloud Load Balancer, traffic to the VM is protected using Google Cloud’s virtual network encryption.  Google uses the Advanced Encryption Standard (AES) in Galois/Counter Mode (GCM) with a 128-bit key (AES-128-GCM) to implement encryption at the network layer. Each pair of communicating hosts establishes a session key via a control channel protected by ALTS for authenticated and encrypted communications. The session key is used to encrypt all VM-to-VM communication between those hosts, and session keys are rotated periodically.</w:t>
      </w:r>
    </w:p>
    <w:p w:rsidR="00000000" w:rsidDel="00000000" w:rsidP="00000000" w:rsidRDefault="00000000" w:rsidRPr="00000000" w14:paraId="00000CEC">
      <w:pPr>
        <w:rPr>
          <w:rFonts w:ascii="Roboto" w:cs="Roboto" w:eastAsia="Roboto" w:hAnsi="Roboto"/>
        </w:rPr>
      </w:pPr>
      <w:r w:rsidDel="00000000" w:rsidR="00000000" w:rsidRPr="00000000">
        <w:rPr>
          <w:rtl w:val="0"/>
        </w:rPr>
      </w:r>
    </w:p>
    <w:p w:rsidR="00000000" w:rsidDel="00000000" w:rsidP="00000000" w:rsidRDefault="00000000" w:rsidRPr="00000000" w14:paraId="00000CED">
      <w:pPr>
        <w:rPr>
          <w:rFonts w:ascii="Roboto" w:cs="Roboto" w:eastAsia="Roboto" w:hAnsi="Roboto"/>
        </w:rPr>
      </w:pPr>
      <w:r w:rsidDel="00000000" w:rsidR="00000000" w:rsidRPr="00000000">
        <w:rPr>
          <w:rFonts w:ascii="Roboto" w:cs="Roboto" w:eastAsia="Roboto" w:hAnsi="Roboto"/>
          <w:rtl w:val="0"/>
        </w:rPr>
        <w:t xml:space="preserve">For additional information into how Google protects data in transit see the </w:t>
      </w:r>
      <w:hyperlink r:id="rId172">
        <w:r w:rsidDel="00000000" w:rsidR="00000000" w:rsidRPr="00000000">
          <w:rPr>
            <w:rFonts w:ascii="Roboto" w:cs="Roboto" w:eastAsia="Roboto" w:hAnsi="Roboto"/>
            <w:color w:val="1155cc"/>
            <w:u w:val="single"/>
            <w:rtl w:val="0"/>
          </w:rPr>
          <w:t xml:space="preserve">encryption in transit whitepaper</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CEE">
      <w:pPr>
        <w:pStyle w:val="Heading3"/>
        <w:rPr>
          <w:rFonts w:ascii="Roboto" w:cs="Roboto" w:eastAsia="Roboto" w:hAnsi="Roboto"/>
        </w:rPr>
      </w:pPr>
      <w:bookmarkStart w:colFirst="0" w:colLast="0" w:name="_wcaa7gld76ja" w:id="157"/>
      <w:bookmarkEnd w:id="157"/>
      <w:r w:rsidDel="00000000" w:rsidR="00000000" w:rsidRPr="00000000">
        <w:rPr>
          <w:rtl w:val="0"/>
        </w:rPr>
      </w:r>
    </w:p>
    <w:p w:rsidR="00000000" w:rsidDel="00000000" w:rsidP="00000000" w:rsidRDefault="00000000" w:rsidRPr="00000000" w14:paraId="00000CEF">
      <w:pPr>
        <w:pStyle w:val="Heading3"/>
        <w:rPr>
          <w:rFonts w:ascii="Roboto" w:cs="Roboto" w:eastAsia="Roboto" w:hAnsi="Roboto"/>
        </w:rPr>
      </w:pPr>
      <w:bookmarkStart w:colFirst="0" w:colLast="0" w:name="_mjjbier7et33" w:id="158"/>
      <w:bookmarkEnd w:id="158"/>
      <w:r w:rsidDel="00000000" w:rsidR="00000000" w:rsidRPr="00000000">
        <w:br w:type="page"/>
      </w:r>
      <w:r w:rsidDel="00000000" w:rsidR="00000000" w:rsidRPr="00000000">
        <w:rPr>
          <w:rtl w:val="0"/>
        </w:rPr>
      </w:r>
    </w:p>
    <w:p w:rsidR="00000000" w:rsidDel="00000000" w:rsidP="00000000" w:rsidRDefault="00000000" w:rsidRPr="00000000" w14:paraId="00000CF0">
      <w:pPr>
        <w:pStyle w:val="Heading3"/>
        <w:rPr>
          <w:rFonts w:ascii="Roboto" w:cs="Roboto" w:eastAsia="Roboto" w:hAnsi="Roboto"/>
        </w:rPr>
      </w:pPr>
      <w:bookmarkStart w:colFirst="0" w:colLast="0" w:name="_8bht5fwxa8ip" w:id="159"/>
      <w:bookmarkEnd w:id="159"/>
      <w:r w:rsidDel="00000000" w:rsidR="00000000" w:rsidRPr="00000000">
        <w:rPr>
          <w:rFonts w:ascii="Roboto" w:cs="Roboto" w:eastAsia="Roboto" w:hAnsi="Roboto"/>
          <w:rtl w:val="0"/>
        </w:rPr>
        <w:t xml:space="preserve">6.3.4 Encryption at rest and key management</w:t>
      </w:r>
    </w:p>
    <w:p w:rsidR="00000000" w:rsidDel="00000000" w:rsidP="00000000" w:rsidRDefault="00000000" w:rsidRPr="00000000" w14:paraId="00000CF1">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CF2">
      <w:pPr>
        <w:rPr>
          <w:rFonts w:ascii="Roboto" w:cs="Roboto" w:eastAsia="Roboto" w:hAnsi="Roboto"/>
        </w:rPr>
      </w:pPr>
      <w:r w:rsidDel="00000000" w:rsidR="00000000" w:rsidRPr="00000000">
        <w:rPr>
          <w:rFonts w:ascii="Roboto" w:cs="Roboto" w:eastAsia="Roboto" w:hAnsi="Roboto"/>
          <w:rtl w:val="0"/>
        </w:rPr>
        <w:t xml:space="preserve">Google Cloud works off the fundamental premise that Google Cloud customers own their data and should control how it is used.</w:t>
      </w:r>
    </w:p>
    <w:p w:rsidR="00000000" w:rsidDel="00000000" w:rsidP="00000000" w:rsidRDefault="00000000" w:rsidRPr="00000000" w14:paraId="00000CF3">
      <w:pPr>
        <w:rPr>
          <w:rFonts w:ascii="Roboto" w:cs="Roboto" w:eastAsia="Roboto" w:hAnsi="Roboto"/>
        </w:rPr>
      </w:pPr>
      <w:r w:rsidDel="00000000" w:rsidR="00000000" w:rsidRPr="00000000">
        <w:rPr>
          <w:rtl w:val="0"/>
        </w:rPr>
      </w:r>
    </w:p>
    <w:p w:rsidR="00000000" w:rsidDel="00000000" w:rsidP="00000000" w:rsidRDefault="00000000" w:rsidRPr="00000000" w14:paraId="00000CF4">
      <w:pPr>
        <w:rPr>
          <w:rFonts w:ascii="Roboto" w:cs="Roboto" w:eastAsia="Roboto" w:hAnsi="Roboto"/>
        </w:rPr>
      </w:pPr>
      <w:r w:rsidDel="00000000" w:rsidR="00000000" w:rsidRPr="00000000">
        <w:rPr>
          <w:rFonts w:ascii="Roboto" w:cs="Roboto" w:eastAsia="Roboto" w:hAnsi="Roboto"/>
          <w:rtl w:val="0"/>
        </w:rPr>
        <w:t xml:space="preserve">When you store data with Google Cloud, </w:t>
      </w:r>
      <w:r w:rsidDel="00000000" w:rsidR="00000000" w:rsidRPr="00000000">
        <w:rPr>
          <w:rFonts w:ascii="Roboto" w:cs="Roboto" w:eastAsia="Roboto" w:hAnsi="Roboto"/>
          <w:b w:val="1"/>
          <w:rtl w:val="0"/>
        </w:rPr>
        <w:t xml:space="preserve">your data is encrypted at rest by default</w:t>
      </w:r>
      <w:r w:rsidDel="00000000" w:rsidR="00000000" w:rsidRPr="00000000">
        <w:rPr>
          <w:rFonts w:ascii="Roboto" w:cs="Roboto" w:eastAsia="Roboto" w:hAnsi="Roboto"/>
          <w:rtl w:val="0"/>
        </w:rPr>
        <w:t xml:space="preserve">. When you use our Cloud Key Management Service (Cloud KMS) platform, you can gain greater control over how your data is encrypted at rest and how your encryption keys are managed.</w:t>
      </w:r>
    </w:p>
    <w:p w:rsidR="00000000" w:rsidDel="00000000" w:rsidP="00000000" w:rsidRDefault="00000000" w:rsidRPr="00000000" w14:paraId="00000CF5">
      <w:pPr>
        <w:rPr>
          <w:rFonts w:ascii="Roboto" w:cs="Roboto" w:eastAsia="Roboto" w:hAnsi="Roboto"/>
        </w:rPr>
      </w:pPr>
      <w:r w:rsidDel="00000000" w:rsidR="00000000" w:rsidRPr="00000000">
        <w:rPr>
          <w:rtl w:val="0"/>
        </w:rPr>
      </w:r>
    </w:p>
    <w:p w:rsidR="00000000" w:rsidDel="00000000" w:rsidP="00000000" w:rsidRDefault="00000000" w:rsidRPr="00000000" w14:paraId="00000CF6">
      <w:pPr>
        <w:rPr>
          <w:rFonts w:ascii="Roboto" w:cs="Roboto" w:eastAsia="Roboto" w:hAnsi="Roboto"/>
        </w:rPr>
      </w:pPr>
      <w:r w:rsidDel="00000000" w:rsidR="00000000" w:rsidRPr="00000000">
        <w:rPr>
          <w:rFonts w:ascii="Roboto" w:cs="Roboto" w:eastAsia="Roboto" w:hAnsi="Roboto"/>
          <w:rtl w:val="0"/>
        </w:rPr>
        <w:t xml:space="preserve">The Cloud KMS platform lets Google Cloud customers manage cryptographic keys in a central cloud service for either direct use or use by other cloud resources and applications.</w:t>
      </w:r>
    </w:p>
    <w:p w:rsidR="00000000" w:rsidDel="00000000" w:rsidP="00000000" w:rsidRDefault="00000000" w:rsidRPr="00000000" w14:paraId="00000CF7">
      <w:pPr>
        <w:rPr>
          <w:rFonts w:ascii="Roboto" w:cs="Roboto" w:eastAsia="Roboto" w:hAnsi="Roboto"/>
        </w:rPr>
      </w:pPr>
      <w:r w:rsidDel="00000000" w:rsidR="00000000" w:rsidRPr="00000000">
        <w:rPr>
          <w:rtl w:val="0"/>
        </w:rPr>
      </w:r>
    </w:p>
    <w:p w:rsidR="00000000" w:rsidDel="00000000" w:rsidP="00000000" w:rsidRDefault="00000000" w:rsidRPr="00000000" w14:paraId="00000CF8">
      <w:pPr>
        <w:rPr>
          <w:rFonts w:ascii="Roboto" w:cs="Roboto" w:eastAsia="Roboto" w:hAnsi="Roboto"/>
        </w:rPr>
      </w:pPr>
      <w:r w:rsidDel="00000000" w:rsidR="00000000" w:rsidRPr="00000000">
        <w:rPr>
          <w:rFonts w:ascii="Roboto" w:cs="Roboto" w:eastAsia="Roboto" w:hAnsi="Roboto"/>
          <w:rtl w:val="0"/>
        </w:rPr>
        <w:t xml:space="preserve">Please note that within GCP, Cloud KMS acts as the front line to all key management solutions (default, </w:t>
      </w:r>
      <w:hyperlink r:id="rId173">
        <w:r w:rsidDel="00000000" w:rsidR="00000000" w:rsidRPr="00000000">
          <w:rPr>
            <w:rFonts w:ascii="Roboto" w:cs="Roboto" w:eastAsia="Roboto" w:hAnsi="Roboto"/>
            <w:color w:val="1155cc"/>
            <w:u w:val="single"/>
            <w:rtl w:val="0"/>
          </w:rPr>
          <w:t xml:space="preserve">CMEK</w:t>
        </w:r>
      </w:hyperlink>
      <w:r w:rsidDel="00000000" w:rsidR="00000000" w:rsidRPr="00000000">
        <w:rPr>
          <w:rFonts w:ascii="Roboto" w:cs="Roboto" w:eastAsia="Roboto" w:hAnsi="Roboto"/>
          <w:rtl w:val="0"/>
        </w:rPr>
        <w:t xml:space="preserve">, </w:t>
      </w:r>
      <w:hyperlink r:id="rId174">
        <w:r w:rsidDel="00000000" w:rsidR="00000000" w:rsidRPr="00000000">
          <w:rPr>
            <w:rFonts w:ascii="Roboto" w:cs="Roboto" w:eastAsia="Roboto" w:hAnsi="Roboto"/>
            <w:color w:val="1155cc"/>
            <w:u w:val="single"/>
            <w:rtl w:val="0"/>
          </w:rPr>
          <w:t xml:space="preserve">Cloud HSM</w:t>
        </w:r>
      </w:hyperlink>
      <w:r w:rsidDel="00000000" w:rsidR="00000000" w:rsidRPr="00000000">
        <w:rPr>
          <w:rFonts w:ascii="Roboto" w:cs="Roboto" w:eastAsia="Roboto" w:hAnsi="Roboto"/>
          <w:rtl w:val="0"/>
        </w:rPr>
        <w:t xml:space="preserve">, </w:t>
      </w:r>
      <w:hyperlink r:id="rId175">
        <w:r w:rsidDel="00000000" w:rsidR="00000000" w:rsidRPr="00000000">
          <w:rPr>
            <w:rFonts w:ascii="Roboto" w:cs="Roboto" w:eastAsia="Roboto" w:hAnsi="Roboto"/>
            <w:color w:val="1155cc"/>
            <w:u w:val="single"/>
            <w:rtl w:val="0"/>
          </w:rPr>
          <w:t xml:space="preserve">Cloud EKM</w:t>
        </w:r>
      </w:hyperlink>
      <w:r w:rsidDel="00000000" w:rsidR="00000000" w:rsidRPr="00000000">
        <w:rPr>
          <w:rFonts w:ascii="Roboto" w:cs="Roboto" w:eastAsia="Roboto" w:hAnsi="Roboto"/>
          <w:rtl w:val="0"/>
        </w:rPr>
        <w:t xml:space="preserve">), allowing for higher level and more demanding encryption controls within one’s environment.   </w:t>
      </w:r>
    </w:p>
    <w:p w:rsidR="00000000" w:rsidDel="00000000" w:rsidP="00000000" w:rsidRDefault="00000000" w:rsidRPr="00000000" w14:paraId="00000CF9">
      <w:pPr>
        <w:rPr>
          <w:rFonts w:ascii="Roboto" w:cs="Roboto" w:eastAsia="Roboto" w:hAnsi="Roboto"/>
        </w:rPr>
      </w:pPr>
      <w:r w:rsidDel="00000000" w:rsidR="00000000" w:rsidRPr="00000000">
        <w:rPr>
          <w:rtl w:val="0"/>
        </w:rPr>
      </w:r>
    </w:p>
    <w:p w:rsidR="00000000" w:rsidDel="00000000" w:rsidP="00000000" w:rsidRDefault="00000000" w:rsidRPr="00000000" w14:paraId="00000CFA">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4876800" cy="2019300"/>
            <wp:effectExtent b="0" l="0" r="0" t="0"/>
            <wp:docPr id="30" name="image31.png"/>
            <a:graphic>
              <a:graphicData uri="http://schemas.openxmlformats.org/drawingml/2006/picture">
                <pic:pic>
                  <pic:nvPicPr>
                    <pic:cNvPr id="0" name="image31.png"/>
                    <pic:cNvPicPr preferRelativeResize="0"/>
                  </pic:nvPicPr>
                  <pic:blipFill>
                    <a:blip r:embed="rId176"/>
                    <a:srcRect b="0" l="0" r="0" t="0"/>
                    <a:stretch>
                      <a:fillRect/>
                    </a:stretch>
                  </pic:blipFill>
                  <pic:spPr>
                    <a:xfrm>
                      <a:off x="0" y="0"/>
                      <a:ext cx="48768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CFB">
      <w:pPr>
        <w:rPr>
          <w:rFonts w:ascii="Roboto" w:cs="Roboto" w:eastAsia="Roboto" w:hAnsi="Roboto"/>
        </w:rPr>
      </w:pPr>
      <w:r w:rsidDel="00000000" w:rsidR="00000000" w:rsidRPr="00000000">
        <w:rPr>
          <w:rtl w:val="0"/>
        </w:rPr>
      </w:r>
    </w:p>
    <w:p w:rsidR="00000000" w:rsidDel="00000000" w:rsidP="00000000" w:rsidRDefault="00000000" w:rsidRPr="00000000" w14:paraId="00000CFC">
      <w:pPr>
        <w:rPr>
          <w:rFonts w:ascii="Roboto" w:cs="Roboto" w:eastAsia="Roboto" w:hAnsi="Roboto"/>
        </w:rPr>
      </w:pPr>
      <w:r w:rsidDel="00000000" w:rsidR="00000000" w:rsidRPr="00000000">
        <w:rPr>
          <w:rtl w:val="0"/>
        </w:rPr>
      </w:r>
    </w:p>
    <w:p w:rsidR="00000000" w:rsidDel="00000000" w:rsidP="00000000" w:rsidRDefault="00000000" w:rsidRPr="00000000" w14:paraId="00000CFD">
      <w:pPr>
        <w:rPr>
          <w:rFonts w:ascii="Roboto" w:cs="Roboto" w:eastAsia="Roboto" w:hAnsi="Roboto"/>
        </w:rPr>
      </w:pPr>
      <w:r w:rsidDel="00000000" w:rsidR="00000000" w:rsidRPr="00000000">
        <w:rPr>
          <w:rFonts w:ascii="Roboto" w:cs="Roboto" w:eastAsia="Roboto" w:hAnsi="Roboto"/>
          <w:rtl w:val="0"/>
        </w:rPr>
        <w:t xml:space="preserve">For non production environments, it will be assumed that default encryption will satisfy all business crypto requirements.  However, for production (E4) environments, Cloud HSM or Cloud EKM can be leveraged to provide FIPS 140-2 Level 3 security, ensuring additional operational control over your keys as needed.  Cloud HSM is operationally simple to support and used by many GCP clients in the Financial Services industry.</w:t>
      </w:r>
    </w:p>
    <w:p w:rsidR="00000000" w:rsidDel="00000000" w:rsidP="00000000" w:rsidRDefault="00000000" w:rsidRPr="00000000" w14:paraId="00000CFE">
      <w:pPr>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CFF">
      <w:pPr>
        <w:rPr>
          <w:rFonts w:ascii="Roboto" w:cs="Roboto" w:eastAsia="Roboto" w:hAnsi="Roboto"/>
          <w:color w:val="666666"/>
        </w:rPr>
      </w:pPr>
      <w:r w:rsidDel="00000000" w:rsidR="00000000" w:rsidRPr="00000000">
        <w:rPr>
          <w:rFonts w:ascii="Roboto" w:cs="Roboto" w:eastAsia="Roboto" w:hAnsi="Roboto"/>
          <w:color w:val="666666"/>
        </w:rPr>
        <w:drawing>
          <wp:inline distB="114300" distT="114300" distL="114300" distR="114300">
            <wp:extent cx="5943600" cy="3378200"/>
            <wp:effectExtent b="0" l="0" r="0" t="0"/>
            <wp:docPr id="3" name="image8.png"/>
            <a:graphic>
              <a:graphicData uri="http://schemas.openxmlformats.org/drawingml/2006/picture">
                <pic:pic>
                  <pic:nvPicPr>
                    <pic:cNvPr id="0" name="image8.png"/>
                    <pic:cNvPicPr preferRelativeResize="0"/>
                  </pic:nvPicPr>
                  <pic:blipFill>
                    <a:blip r:embed="rId177"/>
                    <a:srcRect b="2441" l="0" r="0" t="-2441"/>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D00">
      <w:pPr>
        <w:ind w:left="708.6614173228347" w:firstLine="0"/>
        <w:rPr>
          <w:rFonts w:ascii="Roboto" w:cs="Roboto" w:eastAsia="Roboto" w:hAnsi="Roboto"/>
          <w:color w:val="b7b7b7"/>
        </w:rPr>
      </w:pPr>
      <w:r w:rsidDel="00000000" w:rsidR="00000000" w:rsidRPr="00000000">
        <w:rPr>
          <w:rFonts w:ascii="Roboto" w:cs="Roboto" w:eastAsia="Roboto" w:hAnsi="Roboto"/>
          <w:b w:val="1"/>
          <w:color w:val="b7b7b7"/>
          <w:rtl w:val="0"/>
        </w:rPr>
        <w:t xml:space="preserve">Tip:</w:t>
      </w:r>
      <w:r w:rsidDel="00000000" w:rsidR="00000000" w:rsidRPr="00000000">
        <w:rPr>
          <w:rFonts w:ascii="Roboto" w:cs="Roboto" w:eastAsia="Roboto" w:hAnsi="Roboto"/>
          <w:color w:val="b7b7b7"/>
          <w:rtl w:val="0"/>
        </w:rPr>
        <w:t xml:space="preserve"> For deep understanding on how KMS service works, visit the </w:t>
      </w:r>
      <w:hyperlink r:id="rId178">
        <w:r w:rsidDel="00000000" w:rsidR="00000000" w:rsidRPr="00000000">
          <w:rPr>
            <w:rFonts w:ascii="Roboto" w:cs="Roboto" w:eastAsia="Roboto" w:hAnsi="Roboto"/>
            <w:color w:val="4285f4"/>
            <w:u w:val="single"/>
            <w:rtl w:val="0"/>
          </w:rPr>
          <w:t xml:space="preserve">Key Management deep dive</w:t>
        </w:r>
      </w:hyperlink>
      <w:r w:rsidDel="00000000" w:rsidR="00000000" w:rsidRPr="00000000">
        <w:rPr>
          <w:rFonts w:ascii="Roboto" w:cs="Roboto" w:eastAsia="Roboto" w:hAnsi="Roboto"/>
          <w:color w:val="b7b7b7"/>
          <w:rtl w:val="0"/>
        </w:rPr>
        <w:t xml:space="preserve"> whitepaper.</w:t>
      </w:r>
    </w:p>
    <w:p w:rsidR="00000000" w:rsidDel="00000000" w:rsidP="00000000" w:rsidRDefault="00000000" w:rsidRPr="00000000" w14:paraId="00000D01">
      <w:pPr>
        <w:rPr>
          <w:rFonts w:ascii="Roboto" w:cs="Roboto" w:eastAsia="Roboto" w:hAnsi="Roboto"/>
          <w:b w:val="1"/>
          <w:color w:val="666666"/>
        </w:rPr>
      </w:pPr>
      <w:r w:rsidDel="00000000" w:rsidR="00000000" w:rsidRPr="00000000">
        <w:rPr>
          <w:rtl w:val="0"/>
        </w:rPr>
      </w:r>
    </w:p>
    <w:p w:rsidR="00000000" w:rsidDel="00000000" w:rsidP="00000000" w:rsidRDefault="00000000" w:rsidRPr="00000000" w14:paraId="00000D02">
      <w:pPr>
        <w:pStyle w:val="Heading4"/>
        <w:rPr>
          <w:rFonts w:ascii="Roboto" w:cs="Roboto" w:eastAsia="Roboto" w:hAnsi="Roboto"/>
        </w:rPr>
      </w:pPr>
      <w:bookmarkStart w:colFirst="0" w:colLast="0" w:name="_g8asc2779jtn" w:id="160"/>
      <w:bookmarkEnd w:id="160"/>
      <w:r w:rsidDel="00000000" w:rsidR="00000000" w:rsidRPr="00000000">
        <w:rPr>
          <w:rFonts w:ascii="Roboto" w:cs="Roboto" w:eastAsia="Roboto" w:hAnsi="Roboto"/>
          <w:rtl w:val="0"/>
        </w:rPr>
        <w:t xml:space="preserve">Key States</w:t>
      </w:r>
    </w:p>
    <w:p w:rsidR="00000000" w:rsidDel="00000000" w:rsidP="00000000" w:rsidRDefault="00000000" w:rsidRPr="00000000" w14:paraId="00000D03">
      <w:pPr>
        <w:rPr>
          <w:rFonts w:ascii="Roboto" w:cs="Roboto" w:eastAsia="Roboto" w:hAnsi="Roboto"/>
          <w:color w:val="666666"/>
        </w:rPr>
      </w:pPr>
      <w:r w:rsidDel="00000000" w:rsidR="00000000" w:rsidRPr="00000000">
        <w:rPr>
          <w:rFonts w:ascii="Roboto" w:cs="Roboto" w:eastAsia="Roboto" w:hAnsi="Roboto"/>
          <w:color w:val="666666"/>
        </w:rPr>
        <w:drawing>
          <wp:inline distB="114300" distT="114300" distL="114300" distR="114300">
            <wp:extent cx="5943600" cy="2209800"/>
            <wp:effectExtent b="0" l="0" r="0" t="0"/>
            <wp:docPr id="16" name="image11.png"/>
            <a:graphic>
              <a:graphicData uri="http://schemas.openxmlformats.org/drawingml/2006/picture">
                <pic:pic>
                  <pic:nvPicPr>
                    <pic:cNvPr id="0" name="image11.png"/>
                    <pic:cNvPicPr preferRelativeResize="0"/>
                  </pic:nvPicPr>
                  <pic:blipFill>
                    <a:blip r:embed="rId179"/>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D04">
      <w:pPr>
        <w:pStyle w:val="Heading3"/>
        <w:rPr>
          <w:rFonts w:ascii="Roboto" w:cs="Roboto" w:eastAsia="Roboto" w:hAnsi="Roboto"/>
          <w:color w:val="757575"/>
        </w:rPr>
      </w:pPr>
      <w:bookmarkStart w:colFirst="0" w:colLast="0" w:name="_13gsjn2qzobf" w:id="161"/>
      <w:bookmarkEnd w:id="161"/>
      <w:r w:rsidDel="00000000" w:rsidR="00000000" w:rsidRPr="00000000">
        <w:rPr>
          <w:rtl w:val="0"/>
        </w:rPr>
      </w:r>
    </w:p>
    <w:p w:rsidR="00000000" w:rsidDel="00000000" w:rsidP="00000000" w:rsidRDefault="00000000" w:rsidRPr="00000000" w14:paraId="00000D05">
      <w:pPr>
        <w:pStyle w:val="Heading4"/>
        <w:rPr>
          <w:rFonts w:ascii="Roboto" w:cs="Roboto" w:eastAsia="Roboto" w:hAnsi="Roboto"/>
        </w:rPr>
      </w:pPr>
      <w:bookmarkStart w:colFirst="0" w:colLast="0" w:name="_vsa4c9i0smkf" w:id="162"/>
      <w:bookmarkEnd w:id="162"/>
      <w:r w:rsidDel="00000000" w:rsidR="00000000" w:rsidRPr="00000000">
        <w:rPr>
          <w:rFonts w:ascii="Roboto" w:cs="Roboto" w:eastAsia="Roboto" w:hAnsi="Roboto"/>
          <w:rtl w:val="0"/>
        </w:rPr>
        <w:t xml:space="preserve">6.3.4.1 KMS Project &amp; roles segregation</w:t>
      </w:r>
    </w:p>
    <w:p w:rsidR="00000000" w:rsidDel="00000000" w:rsidP="00000000" w:rsidRDefault="00000000" w:rsidRPr="00000000" w14:paraId="00000D06">
      <w:pPr>
        <w:rPr>
          <w:rFonts w:ascii="Roboto" w:cs="Roboto" w:eastAsia="Roboto" w:hAnsi="Roboto"/>
        </w:rPr>
      </w:pPr>
      <w:r w:rsidDel="00000000" w:rsidR="00000000" w:rsidRPr="00000000">
        <w:rPr>
          <w:rFonts w:ascii="Roboto" w:cs="Roboto" w:eastAsia="Roboto" w:hAnsi="Roboto"/>
          <w:rtl w:val="0"/>
        </w:rPr>
        <w:t xml:space="preserve">Cloud KMS keys will be hosted within the same project where the sensitive data is stored. </w:t>
      </w:r>
    </w:p>
    <w:p w:rsidR="00000000" w:rsidDel="00000000" w:rsidP="00000000" w:rsidRDefault="00000000" w:rsidRPr="00000000" w14:paraId="00000D07">
      <w:pPr>
        <w:rPr>
          <w:rFonts w:ascii="Roboto" w:cs="Roboto" w:eastAsia="Roboto" w:hAnsi="Roboto"/>
        </w:rPr>
      </w:pPr>
      <w:r w:rsidDel="00000000" w:rsidR="00000000" w:rsidRPr="00000000">
        <w:rPr>
          <w:rFonts w:ascii="Roboto" w:cs="Roboto" w:eastAsia="Roboto" w:hAnsi="Roboto"/>
          <w:rtl w:val="0"/>
        </w:rPr>
        <w:t xml:space="preserve">It is of great importance to segregate the appropriate access to these keys.</w:t>
      </w:r>
    </w:p>
    <w:p w:rsidR="00000000" w:rsidDel="00000000" w:rsidP="00000000" w:rsidRDefault="00000000" w:rsidRPr="00000000" w14:paraId="00000D08">
      <w:pPr>
        <w:rPr>
          <w:rFonts w:ascii="Roboto" w:cs="Roboto" w:eastAsia="Roboto" w:hAnsi="Roboto"/>
        </w:rPr>
      </w:pPr>
      <w:r w:rsidDel="00000000" w:rsidR="00000000" w:rsidRPr="00000000">
        <w:rPr>
          <w:rtl w:val="0"/>
        </w:rPr>
      </w:r>
    </w:p>
    <w:p w:rsidR="00000000" w:rsidDel="00000000" w:rsidP="00000000" w:rsidRDefault="00000000" w:rsidRPr="00000000" w14:paraId="00000D09">
      <w:pPr>
        <w:rPr>
          <w:rFonts w:ascii="Roboto" w:cs="Roboto" w:eastAsia="Roboto" w:hAnsi="Roboto"/>
        </w:rPr>
      </w:pPr>
      <w:r w:rsidDel="00000000" w:rsidR="00000000" w:rsidRPr="00000000">
        <w:rPr>
          <w:rFonts w:ascii="Roboto" w:cs="Roboto" w:eastAsia="Roboto" w:hAnsi="Roboto"/>
          <w:rtl w:val="0"/>
        </w:rPr>
        <w:t xml:space="preserve">Note: Any user with owner access on that project is then also able to manage (and perform cryptographic operations with) keys in Cloud KMS in that project.</w:t>
      </w:r>
    </w:p>
    <w:p w:rsidR="00000000" w:rsidDel="00000000" w:rsidP="00000000" w:rsidRDefault="00000000" w:rsidRPr="00000000" w14:paraId="00000D0A">
      <w:pPr>
        <w:rPr>
          <w:rFonts w:ascii="Roboto" w:cs="Roboto" w:eastAsia="Roboto" w:hAnsi="Roboto"/>
        </w:rPr>
      </w:pPr>
      <w:r w:rsidDel="00000000" w:rsidR="00000000" w:rsidRPr="00000000">
        <w:rPr>
          <w:rtl w:val="0"/>
        </w:rPr>
      </w:r>
    </w:p>
    <w:p w:rsidR="00000000" w:rsidDel="00000000" w:rsidP="00000000" w:rsidRDefault="00000000" w:rsidRPr="00000000" w14:paraId="00000D0B">
      <w:pPr>
        <w:rPr>
          <w:rFonts w:ascii="Roboto" w:cs="Roboto" w:eastAsia="Roboto" w:hAnsi="Roboto"/>
        </w:rPr>
      </w:pPr>
      <w:r w:rsidDel="00000000" w:rsidR="00000000" w:rsidRPr="00000000">
        <w:rPr>
          <w:rFonts w:ascii="Roboto" w:cs="Roboto" w:eastAsia="Roboto" w:hAnsi="Roboto"/>
          <w:rtl w:val="0"/>
        </w:rPr>
        <w:t xml:space="preserve">To run Cloud KMS, the provisioning account (e.g: Terraform Service Account) creates a keyring within the region where data will be hosted, then it creates and attaches the required keys to the storage resources.</w:t>
      </w:r>
    </w:p>
    <w:p w:rsidR="00000000" w:rsidDel="00000000" w:rsidP="00000000" w:rsidRDefault="00000000" w:rsidRPr="00000000" w14:paraId="00000D0C">
      <w:pPr>
        <w:rPr>
          <w:rFonts w:ascii="Roboto" w:cs="Roboto" w:eastAsia="Roboto" w:hAnsi="Roboto"/>
        </w:rPr>
      </w:pPr>
      <w:r w:rsidDel="00000000" w:rsidR="00000000" w:rsidRPr="00000000">
        <w:rPr>
          <w:rtl w:val="0"/>
        </w:rPr>
      </w:r>
    </w:p>
    <w:p w:rsidR="00000000" w:rsidDel="00000000" w:rsidP="00000000" w:rsidRDefault="00000000" w:rsidRPr="00000000" w14:paraId="00000D0D">
      <w:pPr>
        <w:rPr>
          <w:rFonts w:ascii="Roboto" w:cs="Roboto" w:eastAsia="Roboto" w:hAnsi="Roboto"/>
        </w:rPr>
      </w:pPr>
      <w:r w:rsidDel="00000000" w:rsidR="00000000" w:rsidRPr="00000000">
        <w:rPr>
          <w:rFonts w:ascii="Roboto" w:cs="Roboto" w:eastAsia="Roboto" w:hAnsi="Roboto"/>
          <w:rtl w:val="0"/>
        </w:rPr>
        <w:t xml:space="preserve">Additionally, activities such as key version creation, key import, rotation, and deletion require management access to the keys (functionality required by the operators). These permissions should be segregated from encrypt or decrypt permissions (use key material) to avoid access to the actual encrypted data.</w:t>
      </w:r>
    </w:p>
    <w:p w:rsidR="00000000" w:rsidDel="00000000" w:rsidP="00000000" w:rsidRDefault="00000000" w:rsidRPr="00000000" w14:paraId="00000D0E">
      <w:pPr>
        <w:rPr>
          <w:rFonts w:ascii="Roboto" w:cs="Roboto" w:eastAsia="Roboto" w:hAnsi="Roboto"/>
        </w:rPr>
      </w:pPr>
      <w:r w:rsidDel="00000000" w:rsidR="00000000" w:rsidRPr="00000000">
        <w:rPr>
          <w:rtl w:val="0"/>
        </w:rPr>
      </w:r>
    </w:p>
    <w:p w:rsidR="00000000" w:rsidDel="00000000" w:rsidP="00000000" w:rsidRDefault="00000000" w:rsidRPr="00000000" w14:paraId="00000D0F">
      <w:pPr>
        <w:rPr>
          <w:rFonts w:ascii="Roboto" w:cs="Roboto" w:eastAsia="Roboto" w:hAnsi="Roboto"/>
        </w:rPr>
      </w:pPr>
      <w:r w:rsidDel="00000000" w:rsidR="00000000" w:rsidRPr="00000000">
        <w:rPr>
          <w:rFonts w:ascii="Roboto" w:cs="Roboto" w:eastAsia="Roboto" w:hAnsi="Roboto"/>
          <w:rtl w:val="0"/>
        </w:rPr>
        <w:t xml:space="preserve">For data generators and consumers, it is required to provide </w:t>
      </w:r>
      <w:r w:rsidDel="00000000" w:rsidR="00000000" w:rsidRPr="00000000">
        <w:rPr>
          <w:rFonts w:ascii="Roboto" w:cs="Roboto" w:eastAsia="Roboto" w:hAnsi="Roboto"/>
          <w:b w:val="1"/>
          <w:rtl w:val="0"/>
        </w:rPr>
        <w:t xml:space="preserve">encrypt</w:t>
      </w:r>
      <w:r w:rsidDel="00000000" w:rsidR="00000000" w:rsidRPr="00000000">
        <w:rPr>
          <w:rFonts w:ascii="Roboto" w:cs="Roboto" w:eastAsia="Roboto" w:hAnsi="Roboto"/>
          <w:rtl w:val="0"/>
        </w:rPr>
        <w:t xml:space="preserve"> and/or </w:t>
      </w:r>
      <w:r w:rsidDel="00000000" w:rsidR="00000000" w:rsidRPr="00000000">
        <w:rPr>
          <w:rFonts w:ascii="Roboto" w:cs="Roboto" w:eastAsia="Roboto" w:hAnsi="Roboto"/>
          <w:b w:val="1"/>
          <w:rtl w:val="0"/>
        </w:rPr>
        <w:t xml:space="preserve">decrypt</w:t>
      </w:r>
      <w:r w:rsidDel="00000000" w:rsidR="00000000" w:rsidRPr="00000000">
        <w:rPr>
          <w:rFonts w:ascii="Roboto" w:cs="Roboto" w:eastAsia="Roboto" w:hAnsi="Roboto"/>
          <w:rtl w:val="0"/>
        </w:rPr>
        <w:t xml:space="preserve"> access to the keys applied to the stored data. Data users should not be granted key management permissions, to maintain the correct key access segregation. This allows the platform operators to immediately disable access to data by deleting the related encryption keys (and prevents consumers from being able to recover the key material within delete schedule period)</w:t>
      </w:r>
    </w:p>
    <w:p w:rsidR="00000000" w:rsidDel="00000000" w:rsidP="00000000" w:rsidRDefault="00000000" w:rsidRPr="00000000" w14:paraId="00000D10">
      <w:pPr>
        <w:rPr>
          <w:rFonts w:ascii="Roboto" w:cs="Roboto" w:eastAsia="Roboto" w:hAnsi="Roboto"/>
        </w:rPr>
      </w:pPr>
      <w:r w:rsidDel="00000000" w:rsidR="00000000" w:rsidRPr="00000000">
        <w:rPr>
          <w:rtl w:val="0"/>
        </w:rPr>
      </w:r>
    </w:p>
    <w:p w:rsidR="00000000" w:rsidDel="00000000" w:rsidP="00000000" w:rsidRDefault="00000000" w:rsidRPr="00000000" w14:paraId="00000D11">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2700338" cy="3229815"/>
            <wp:effectExtent b="0" l="0" r="0" t="0"/>
            <wp:docPr id="6" name="image12.png"/>
            <a:graphic>
              <a:graphicData uri="http://schemas.openxmlformats.org/drawingml/2006/picture">
                <pic:pic>
                  <pic:nvPicPr>
                    <pic:cNvPr id="0" name="image12.png"/>
                    <pic:cNvPicPr preferRelativeResize="0"/>
                  </pic:nvPicPr>
                  <pic:blipFill>
                    <a:blip r:embed="rId180"/>
                    <a:srcRect b="0" l="0" r="0" t="0"/>
                    <a:stretch>
                      <a:fillRect/>
                    </a:stretch>
                  </pic:blipFill>
                  <pic:spPr>
                    <a:xfrm>
                      <a:off x="0" y="0"/>
                      <a:ext cx="2700338" cy="3229815"/>
                    </a:xfrm>
                    <a:prstGeom prst="rect"/>
                    <a:ln/>
                  </pic:spPr>
                </pic:pic>
              </a:graphicData>
            </a:graphic>
          </wp:inline>
        </w:drawing>
      </w:r>
      <w:r w:rsidDel="00000000" w:rsidR="00000000" w:rsidRPr="00000000">
        <w:rPr>
          <w:rtl w:val="0"/>
        </w:rPr>
      </w:r>
    </w:p>
    <w:p w:rsidR="00000000" w:rsidDel="00000000" w:rsidP="00000000" w:rsidRDefault="00000000" w:rsidRPr="00000000" w14:paraId="00000D12">
      <w:pPr>
        <w:rPr>
          <w:rFonts w:ascii="Roboto" w:cs="Roboto" w:eastAsia="Roboto" w:hAnsi="Roboto"/>
        </w:rPr>
      </w:pPr>
      <w:r w:rsidDel="00000000" w:rsidR="00000000" w:rsidRPr="00000000">
        <w:rPr>
          <w:rtl w:val="0"/>
        </w:rPr>
      </w:r>
    </w:p>
    <w:p w:rsidR="00000000" w:rsidDel="00000000" w:rsidP="00000000" w:rsidRDefault="00000000" w:rsidRPr="00000000" w14:paraId="00000D13">
      <w:pPr>
        <w:ind w:firstLine="720"/>
        <w:rPr>
          <w:rFonts w:ascii="Roboto" w:cs="Roboto" w:eastAsia="Roboto" w:hAnsi="Roboto"/>
        </w:rPr>
      </w:pPr>
      <w:r w:rsidDel="00000000" w:rsidR="00000000" w:rsidRPr="00000000">
        <w:rPr>
          <w:rFonts w:ascii="Roboto" w:cs="Roboto" w:eastAsia="Roboto" w:hAnsi="Roboto"/>
          <w:b w:val="1"/>
          <w:color w:val="b7b7b7"/>
          <w:sz w:val="20"/>
          <w:szCs w:val="20"/>
          <w:rtl w:val="0"/>
        </w:rPr>
        <w:t xml:space="preserve">Note: </w:t>
      </w:r>
      <w:r w:rsidDel="00000000" w:rsidR="00000000" w:rsidRPr="00000000">
        <w:rPr>
          <w:rFonts w:ascii="Roboto" w:cs="Roboto" w:eastAsia="Roboto" w:hAnsi="Roboto"/>
          <w:color w:val="b7b7b7"/>
          <w:sz w:val="20"/>
          <w:szCs w:val="20"/>
          <w:rtl w:val="0"/>
        </w:rPr>
        <w:t xml:space="preserve">KMS provides Kubernetes secrets encryption, please check secrets section</w:t>
      </w:r>
      <w:r w:rsidDel="00000000" w:rsidR="00000000" w:rsidRPr="00000000">
        <w:rPr>
          <w:rtl w:val="0"/>
        </w:rPr>
      </w:r>
    </w:p>
    <w:p w:rsidR="00000000" w:rsidDel="00000000" w:rsidP="00000000" w:rsidRDefault="00000000" w:rsidRPr="00000000" w14:paraId="00000D14">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D15">
      <w:pPr>
        <w:pStyle w:val="Heading4"/>
        <w:rPr>
          <w:rFonts w:ascii="Roboto" w:cs="Roboto" w:eastAsia="Roboto" w:hAnsi="Roboto"/>
        </w:rPr>
      </w:pPr>
      <w:bookmarkStart w:colFirst="0" w:colLast="0" w:name="_akvndnb6dq8y" w:id="163"/>
      <w:bookmarkEnd w:id="163"/>
      <w:r w:rsidDel="00000000" w:rsidR="00000000" w:rsidRPr="00000000">
        <w:rPr>
          <w:rFonts w:ascii="Roboto" w:cs="Roboto" w:eastAsia="Roboto" w:hAnsi="Roboto"/>
          <w:rtl w:val="0"/>
        </w:rPr>
        <w:t xml:space="preserve">6.3.4.2 Key rotation</w:t>
      </w:r>
    </w:p>
    <w:p w:rsidR="00000000" w:rsidDel="00000000" w:rsidP="00000000" w:rsidRDefault="00000000" w:rsidRPr="00000000" w14:paraId="00000D16">
      <w:pPr>
        <w:rPr>
          <w:rFonts w:ascii="Roboto" w:cs="Roboto" w:eastAsia="Roboto" w:hAnsi="Roboto"/>
        </w:rPr>
      </w:pPr>
      <w:r w:rsidDel="00000000" w:rsidR="00000000" w:rsidRPr="00000000">
        <w:rPr>
          <w:rFonts w:ascii="Roboto" w:cs="Roboto" w:eastAsia="Roboto" w:hAnsi="Roboto"/>
          <w:rtl w:val="0"/>
        </w:rPr>
        <w:t xml:space="preserve">For symmetric encryption, periodically and automatically rotating keys is a recommended security practice. Some industry standards, such as Payment Card Industry Data Security Standard (PCI DSS), require the regular rotation of keys. Automatic key rotation at a defined period, such as every 90 days, increases security with minimal administrative complexity.  </w:t>
      </w:r>
    </w:p>
    <w:p w:rsidR="00000000" w:rsidDel="00000000" w:rsidP="00000000" w:rsidRDefault="00000000" w:rsidRPr="00000000" w14:paraId="00000D17">
      <w:pPr>
        <w:rPr>
          <w:rFonts w:ascii="Roboto" w:cs="Roboto" w:eastAsia="Roboto" w:hAnsi="Roboto"/>
        </w:rPr>
      </w:pPr>
      <w:r w:rsidDel="00000000" w:rsidR="00000000" w:rsidRPr="00000000">
        <w:rPr>
          <w:rtl w:val="0"/>
        </w:rPr>
      </w:r>
    </w:p>
    <w:p w:rsidR="00000000" w:rsidDel="00000000" w:rsidP="00000000" w:rsidRDefault="00000000" w:rsidRPr="00000000" w14:paraId="00000D18">
      <w:pPr>
        <w:rPr>
          <w:rFonts w:ascii="Roboto" w:cs="Roboto" w:eastAsia="Roboto" w:hAnsi="Roboto"/>
        </w:rPr>
      </w:pPr>
      <w:r w:rsidDel="00000000" w:rsidR="00000000" w:rsidRPr="00000000">
        <w:rPr>
          <w:rFonts w:ascii="Roboto" w:cs="Roboto" w:eastAsia="Roboto" w:hAnsi="Roboto"/>
          <w:b w:val="1"/>
          <w:rtl w:val="0"/>
        </w:rPr>
        <w:t xml:space="preserve">Note</w:t>
      </w:r>
      <w:r w:rsidDel="00000000" w:rsidR="00000000" w:rsidRPr="00000000">
        <w:rPr>
          <w:rFonts w:ascii="Roboto" w:cs="Roboto" w:eastAsia="Roboto" w:hAnsi="Roboto"/>
          <w:rtl w:val="0"/>
        </w:rPr>
        <w:t xml:space="preserve">: Cloud Key Management Service does not support automatic rotation of asymmetric keys.</w:t>
      </w:r>
    </w:p>
    <w:p w:rsidR="00000000" w:rsidDel="00000000" w:rsidP="00000000" w:rsidRDefault="00000000" w:rsidRPr="00000000" w14:paraId="00000D19">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D1A">
      <w:pPr>
        <w:pStyle w:val="Heading4"/>
        <w:rPr>
          <w:rFonts w:ascii="Roboto" w:cs="Roboto" w:eastAsia="Roboto" w:hAnsi="Roboto"/>
        </w:rPr>
      </w:pPr>
      <w:bookmarkStart w:colFirst="0" w:colLast="0" w:name="_f58fl8uyrsni" w:id="164"/>
      <w:bookmarkEnd w:id="164"/>
      <w:r w:rsidDel="00000000" w:rsidR="00000000" w:rsidRPr="00000000">
        <w:rPr>
          <w:rFonts w:ascii="Roboto" w:cs="Roboto" w:eastAsia="Roboto" w:hAnsi="Roboto"/>
          <w:rtl w:val="0"/>
        </w:rPr>
        <w:t xml:space="preserve">6.3.4.3 Key Deletion</w:t>
      </w:r>
    </w:p>
    <w:p w:rsidR="00000000" w:rsidDel="00000000" w:rsidP="00000000" w:rsidRDefault="00000000" w:rsidRPr="00000000" w14:paraId="00000D1B">
      <w:pPr>
        <w:rPr>
          <w:rFonts w:ascii="Roboto" w:cs="Roboto" w:eastAsia="Roboto" w:hAnsi="Roboto"/>
        </w:rPr>
      </w:pPr>
      <w:r w:rsidDel="00000000" w:rsidR="00000000" w:rsidRPr="00000000">
        <w:rPr>
          <w:rFonts w:ascii="Roboto" w:cs="Roboto" w:eastAsia="Roboto" w:hAnsi="Roboto"/>
          <w:rtl w:val="0"/>
        </w:rPr>
        <w:t xml:space="preserve">When you submit a request to destroy a key version, destruction occurs after 24 hours unless you cancel the destruction request by restoring the key version.</w:t>
      </w:r>
    </w:p>
    <w:p w:rsidR="00000000" w:rsidDel="00000000" w:rsidP="00000000" w:rsidRDefault="00000000" w:rsidRPr="00000000" w14:paraId="00000D1C">
      <w:pPr>
        <w:rPr>
          <w:rFonts w:ascii="Roboto" w:cs="Roboto" w:eastAsia="Roboto" w:hAnsi="Roboto"/>
        </w:rPr>
      </w:pPr>
      <w:r w:rsidDel="00000000" w:rsidR="00000000" w:rsidRPr="00000000">
        <w:rPr>
          <w:rtl w:val="0"/>
        </w:rPr>
      </w:r>
    </w:p>
    <w:p w:rsidR="00000000" w:rsidDel="00000000" w:rsidP="00000000" w:rsidRDefault="00000000" w:rsidRPr="00000000" w14:paraId="00000D1D">
      <w:pPr>
        <w:rPr>
          <w:rFonts w:ascii="Roboto" w:cs="Roboto" w:eastAsia="Roboto" w:hAnsi="Roboto"/>
        </w:rPr>
      </w:pPr>
      <w:r w:rsidDel="00000000" w:rsidR="00000000" w:rsidRPr="00000000">
        <w:rPr>
          <w:rFonts w:ascii="Roboto" w:cs="Roboto" w:eastAsia="Roboto" w:hAnsi="Roboto"/>
          <w:rtl w:val="0"/>
        </w:rPr>
        <w:t xml:space="preserve">It is possible to manage access to the key using Identity and Access Management (IAM), for example remove encrypt/decrypt permissions. IAM operations are consistent within seconds.</w:t>
      </w:r>
    </w:p>
    <w:p w:rsidR="00000000" w:rsidDel="00000000" w:rsidP="00000000" w:rsidRDefault="00000000" w:rsidRPr="00000000" w14:paraId="00000D1E">
      <w:pPr>
        <w:rPr>
          <w:rFonts w:ascii="Roboto" w:cs="Roboto" w:eastAsia="Roboto" w:hAnsi="Roboto"/>
        </w:rPr>
      </w:pPr>
      <w:r w:rsidDel="00000000" w:rsidR="00000000" w:rsidRPr="00000000">
        <w:rPr>
          <w:rFonts w:ascii="Roboto" w:cs="Roboto" w:eastAsia="Roboto" w:hAnsi="Roboto"/>
          <w:rtl w:val="0"/>
        </w:rPr>
        <w:t xml:space="preserve">For destroyed key-rings, VPC service control can remove access to other projects in a single configuration (be careful: in a multi-key-ring project it may lead to remote access to other projects which still require access to active key-rings).</w:t>
      </w:r>
    </w:p>
    <w:p w:rsidR="00000000" w:rsidDel="00000000" w:rsidP="00000000" w:rsidRDefault="00000000" w:rsidRPr="00000000" w14:paraId="00000D1F">
      <w:pPr>
        <w:rPr>
          <w:rFonts w:ascii="Roboto" w:cs="Roboto" w:eastAsia="Roboto" w:hAnsi="Roboto"/>
        </w:rPr>
      </w:pPr>
      <w:r w:rsidDel="00000000" w:rsidR="00000000" w:rsidRPr="00000000">
        <w:rPr>
          <w:rtl w:val="0"/>
        </w:rPr>
      </w:r>
    </w:p>
    <w:p w:rsidR="00000000" w:rsidDel="00000000" w:rsidP="00000000" w:rsidRDefault="00000000" w:rsidRPr="00000000" w14:paraId="00000D20">
      <w:pPr>
        <w:pStyle w:val="Heading4"/>
        <w:rPr>
          <w:rFonts w:ascii="Roboto" w:cs="Roboto" w:eastAsia="Roboto" w:hAnsi="Roboto"/>
        </w:rPr>
      </w:pPr>
      <w:bookmarkStart w:colFirst="0" w:colLast="0" w:name="_ghuaaa3ozj30" w:id="165"/>
      <w:bookmarkEnd w:id="165"/>
      <w:r w:rsidDel="00000000" w:rsidR="00000000" w:rsidRPr="00000000">
        <w:rPr>
          <w:rFonts w:ascii="Roboto" w:cs="Roboto" w:eastAsia="Roboto" w:hAnsi="Roboto"/>
          <w:rtl w:val="0"/>
        </w:rPr>
        <w:t xml:space="preserve">6.3.4.4 Software vs HSM operations</w:t>
      </w:r>
    </w:p>
    <w:p w:rsidR="00000000" w:rsidDel="00000000" w:rsidP="00000000" w:rsidRDefault="00000000" w:rsidRPr="00000000" w14:paraId="00000D21">
      <w:pPr>
        <w:rPr>
          <w:rFonts w:ascii="Roboto" w:cs="Roboto" w:eastAsia="Roboto" w:hAnsi="Roboto"/>
        </w:rPr>
      </w:pPr>
      <w:r w:rsidDel="00000000" w:rsidR="00000000" w:rsidRPr="00000000">
        <w:rPr>
          <w:rFonts w:ascii="Roboto" w:cs="Roboto" w:eastAsia="Roboto" w:hAnsi="Roboto"/>
          <w:rtl w:val="0"/>
        </w:rPr>
        <w:t xml:space="preserve">The protection level indicates how cryptographic operations are performed. After you create a key, you cannot change the protection level.</w:t>
      </w:r>
    </w:p>
    <w:p w:rsidR="00000000" w:rsidDel="00000000" w:rsidP="00000000" w:rsidRDefault="00000000" w:rsidRPr="00000000" w14:paraId="00000D22">
      <w:pPr>
        <w:rPr>
          <w:rFonts w:ascii="Roboto" w:cs="Roboto" w:eastAsia="Roboto" w:hAnsi="Roboto"/>
        </w:rPr>
      </w:pPr>
      <w:r w:rsidDel="00000000" w:rsidR="00000000" w:rsidRPr="00000000">
        <w:rPr>
          <w:rtl w:val="0"/>
        </w:rPr>
      </w:r>
    </w:p>
    <w:p w:rsidR="00000000" w:rsidDel="00000000" w:rsidP="00000000" w:rsidRDefault="00000000" w:rsidRPr="00000000" w14:paraId="00000D23">
      <w:pPr>
        <w:rPr>
          <w:rFonts w:ascii="Roboto" w:cs="Roboto" w:eastAsia="Roboto" w:hAnsi="Roboto"/>
        </w:rPr>
      </w:pPr>
      <w:r w:rsidDel="00000000" w:rsidR="00000000" w:rsidRPr="00000000">
        <w:rPr>
          <w:rFonts w:ascii="Roboto" w:cs="Roboto" w:eastAsia="Roboto" w:hAnsi="Roboto"/>
          <w:rtl w:val="0"/>
        </w:rPr>
        <w:t xml:space="preserve">The implementation of KMS key type will mostly depend on the protection level, availability, performance and budget required for the application’s data:</w:t>
      </w:r>
    </w:p>
    <w:p w:rsidR="00000000" w:rsidDel="00000000" w:rsidP="00000000" w:rsidRDefault="00000000" w:rsidRPr="00000000" w14:paraId="00000D24">
      <w:pPr>
        <w:rPr>
          <w:rFonts w:ascii="Roboto" w:cs="Roboto" w:eastAsia="Roboto" w:hAnsi="Roboto"/>
        </w:rPr>
      </w:pPr>
      <w:r w:rsidDel="00000000" w:rsidR="00000000" w:rsidRPr="00000000">
        <w:rPr>
          <w:rtl w:val="0"/>
        </w:rPr>
      </w:r>
    </w:p>
    <w:tbl>
      <w:tblPr>
        <w:tblStyle w:val="Table4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3930"/>
        <w:gridCol w:w="3780"/>
        <w:tblGridChange w:id="0">
          <w:tblGrid>
            <w:gridCol w:w="1650"/>
            <w:gridCol w:w="3930"/>
            <w:gridCol w:w="3780"/>
          </w:tblGrid>
        </w:tblGridChange>
      </w:tblGrid>
      <w:tr>
        <w:trPr>
          <w:cantSplit w:val="0"/>
          <w:tblHeader w:val="0"/>
        </w:trPr>
        <w:tc>
          <w:tcPr>
            <w:tcBorders>
              <w:top w:color="000000" w:space="0" w:sz="0" w:val="nil"/>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5">
            <w:pPr>
              <w:widowControl w:val="0"/>
              <w:spacing w:line="240" w:lineRule="auto"/>
              <w:jc w:val="center"/>
              <w:rPr>
                <w:rFonts w:ascii="Roboto" w:cs="Roboto" w:eastAsia="Roboto" w:hAnsi="Roboto"/>
                <w:b w:val="1"/>
              </w:rPr>
            </w:pPr>
            <w:r w:rsidDel="00000000" w:rsidR="00000000" w:rsidRPr="00000000">
              <w:rPr>
                <w:rtl w:val="0"/>
              </w:rPr>
            </w:r>
          </w:p>
        </w:tc>
        <w:tc>
          <w:tcPr>
            <w:tcBorders>
              <w:top w:color="000000" w:space="0" w:sz="0" w:val="nil"/>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6">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Software</w:t>
            </w:r>
          </w:p>
        </w:tc>
        <w:tc>
          <w:tcPr>
            <w:tcBorders>
              <w:top w:color="000000" w:space="0" w:sz="0" w:val="nil"/>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27">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HSM</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8">
            <w:pPr>
              <w:spacing w:line="240" w:lineRule="auto"/>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Cryptographic operations</w:t>
            </w:r>
          </w:p>
        </w:tc>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9">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Software</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2A">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In certified HSMs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B">
            <w:pPr>
              <w:spacing w:line="240" w:lineRule="auto"/>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Material generation</w:t>
            </w:r>
          </w:p>
        </w:tc>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C">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Random number generator (RNG) built by Google</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2D">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HSM generated and stored</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E">
            <w:pPr>
              <w:spacing w:line="240" w:lineRule="auto"/>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Protection</w:t>
            </w:r>
          </w:p>
        </w:tc>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F">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FIPS 140-2 Level 1</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30">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FIPS 140-2 Level 3</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1">
            <w:pPr>
              <w:spacing w:line="240" w:lineRule="auto"/>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Max block size</w:t>
            </w:r>
          </w:p>
        </w:tc>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2">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64 KiB</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33">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16,384 bytes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4">
            <w:pPr>
              <w:spacing w:line="240" w:lineRule="auto"/>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Availability</w:t>
            </w:r>
          </w:p>
        </w:tc>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5">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several global locations and across multi-regions</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36">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multi or dual regions limitation</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7">
            <w:pPr>
              <w:spacing w:line="240" w:lineRule="auto"/>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Latency</w:t>
            </w:r>
          </w:p>
        </w:tc>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8">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39">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Increased compared to Software</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A">
            <w:pPr>
              <w:spacing w:line="240" w:lineRule="auto"/>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QPS - Symm</w:t>
            </w:r>
          </w:p>
        </w:tc>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B">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up to 60,000 (per project)*</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3C">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up to 30,000 (per project, per region)*</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D">
            <w:pPr>
              <w:spacing w:line="240" w:lineRule="auto"/>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QPS - Asymm</w:t>
            </w:r>
          </w:p>
        </w:tc>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E">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up to 60,000 (per project)*</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3F">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up to 3,000 (per project, per region)*</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0">
            <w:pPr>
              <w:spacing w:line="240" w:lineRule="auto"/>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Key upload</w:t>
            </w:r>
          </w:p>
        </w:tc>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1">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Yes</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42">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Services must match HSM keys location exactly</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3">
            <w:pPr>
              <w:spacing w:line="240" w:lineRule="auto"/>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Operation effort</w:t>
            </w:r>
          </w:p>
        </w:tc>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4">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Console/Gcloud CLI/API</w:t>
            </w:r>
          </w:p>
        </w:tc>
        <w:tc>
          <w:tcPr>
            <w:tcBorders>
              <w:top w:color="cccccc" w:space="0" w:sz="8" w:val="single"/>
              <w:left w:color="cccccc" w:space="0" w:sz="8" w:val="single"/>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45">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Same as Software</w:t>
            </w:r>
          </w:p>
        </w:tc>
      </w:tr>
      <w:tr>
        <w:trPr>
          <w:cantSplit w:val="0"/>
          <w:tblHeader w:val="0"/>
        </w:trPr>
        <w:tc>
          <w:tcPr>
            <w:tcBorders>
              <w:top w:color="cccccc" w:space="0" w:sz="8" w:val="single"/>
              <w:left w:color="000000" w:space="0" w:sz="0" w:val="nil"/>
              <w:bottom w:color="000000" w:space="0" w:sz="0" w:val="nil"/>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6">
            <w:pPr>
              <w:widowControl w:val="0"/>
              <w:spacing w:line="240" w:lineRule="auto"/>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Pricing**</w:t>
            </w:r>
          </w:p>
        </w:tc>
        <w:tc>
          <w:tcPr>
            <w:tcBorders>
              <w:top w:color="cccccc" w:space="0" w:sz="8" w:val="single"/>
              <w:left w:color="000000" w:space="0" w:sz="0" w:val="nil"/>
              <w:bottom w:color="000000" w:space="0" w:sz="0" w:val="nil"/>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7">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$0.06 per key +</w:t>
            </w:r>
          </w:p>
          <w:p w:rsidR="00000000" w:rsidDel="00000000" w:rsidP="00000000" w:rsidRDefault="00000000" w:rsidRPr="00000000" w14:paraId="00000D48">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$0.03 per 10,000 operations</w:t>
            </w:r>
          </w:p>
        </w:tc>
        <w:tc>
          <w:tcPr>
            <w:tcBorders>
              <w:top w:color="cccccc" w:space="0" w:sz="8" w:val="single"/>
              <w:left w:color="cccccc" w:space="0" w:sz="8" w:val="single"/>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49">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$1.00 per key +</w:t>
            </w:r>
          </w:p>
          <w:p w:rsidR="00000000" w:rsidDel="00000000" w:rsidP="00000000" w:rsidRDefault="00000000" w:rsidRPr="00000000" w14:paraId="00000D4A">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$0.03 per 10,000 operations</w:t>
            </w:r>
          </w:p>
        </w:tc>
      </w:tr>
    </w:tbl>
    <w:p w:rsidR="00000000" w:rsidDel="00000000" w:rsidP="00000000" w:rsidRDefault="00000000" w:rsidRPr="00000000" w14:paraId="00000D4B">
      <w:pPr>
        <w:widowControl w:val="0"/>
        <w:spacing w:line="240" w:lineRule="auto"/>
        <w:rPr>
          <w:rFonts w:ascii="Roboto" w:cs="Roboto" w:eastAsia="Roboto" w:hAnsi="Roboto"/>
          <w:color w:val="cccccc"/>
          <w:sz w:val="18"/>
          <w:szCs w:val="18"/>
        </w:rPr>
      </w:pPr>
      <w:r w:rsidDel="00000000" w:rsidR="00000000" w:rsidRPr="00000000">
        <w:rPr>
          <w:rtl w:val="0"/>
        </w:rPr>
      </w:r>
    </w:p>
    <w:p w:rsidR="00000000" w:rsidDel="00000000" w:rsidP="00000000" w:rsidRDefault="00000000" w:rsidRPr="00000000" w14:paraId="00000D4C">
      <w:pPr>
        <w:widowControl w:val="0"/>
        <w:spacing w:line="240" w:lineRule="auto"/>
        <w:rPr>
          <w:rFonts w:ascii="Roboto" w:cs="Roboto" w:eastAsia="Roboto" w:hAnsi="Roboto"/>
          <w:color w:val="cccccc"/>
          <w:sz w:val="18"/>
          <w:szCs w:val="18"/>
        </w:rPr>
      </w:pPr>
      <w:r w:rsidDel="00000000" w:rsidR="00000000" w:rsidRPr="00000000">
        <w:rPr>
          <w:rFonts w:ascii="Roboto" w:cs="Roboto" w:eastAsia="Roboto" w:hAnsi="Roboto"/>
          <w:color w:val="cccccc"/>
          <w:sz w:val="18"/>
          <w:szCs w:val="18"/>
          <w:rtl w:val="0"/>
        </w:rPr>
        <w:t xml:space="preserve">*It is possible to extend the quota by request</w:t>
      </w:r>
    </w:p>
    <w:p w:rsidR="00000000" w:rsidDel="00000000" w:rsidP="00000000" w:rsidRDefault="00000000" w:rsidRPr="00000000" w14:paraId="00000D4D">
      <w:pPr>
        <w:widowControl w:val="0"/>
        <w:spacing w:line="240" w:lineRule="auto"/>
        <w:rPr>
          <w:rFonts w:ascii="Roboto" w:cs="Roboto" w:eastAsia="Roboto" w:hAnsi="Roboto"/>
          <w:color w:val="cccccc"/>
        </w:rPr>
      </w:pPr>
      <w:r w:rsidDel="00000000" w:rsidR="00000000" w:rsidRPr="00000000">
        <w:rPr>
          <w:rFonts w:ascii="Roboto" w:cs="Roboto" w:eastAsia="Roboto" w:hAnsi="Roboto"/>
          <w:color w:val="cccccc"/>
          <w:sz w:val="18"/>
          <w:szCs w:val="18"/>
          <w:rtl w:val="0"/>
        </w:rPr>
        <w:t xml:space="preserve">**Average monthly USD at November 2020 for AES-256 and RSA 2048 key types</w:t>
      </w:r>
      <w:r w:rsidDel="00000000" w:rsidR="00000000" w:rsidRPr="00000000">
        <w:rPr>
          <w:rtl w:val="0"/>
        </w:rPr>
      </w:r>
    </w:p>
    <w:p w:rsidR="00000000" w:rsidDel="00000000" w:rsidP="00000000" w:rsidRDefault="00000000" w:rsidRPr="00000000" w14:paraId="00000D4E">
      <w:pPr>
        <w:rPr>
          <w:rFonts w:ascii="Roboto" w:cs="Roboto" w:eastAsia="Roboto" w:hAnsi="Roboto"/>
        </w:rPr>
      </w:pPr>
      <w:r w:rsidDel="00000000" w:rsidR="00000000" w:rsidRPr="00000000">
        <w:rPr>
          <w:rtl w:val="0"/>
        </w:rPr>
      </w:r>
    </w:p>
    <w:p w:rsidR="00000000" w:rsidDel="00000000" w:rsidP="00000000" w:rsidRDefault="00000000" w:rsidRPr="00000000" w14:paraId="00000D4F">
      <w:pPr>
        <w:pStyle w:val="Heading4"/>
        <w:rPr>
          <w:rFonts w:ascii="Roboto" w:cs="Roboto" w:eastAsia="Roboto" w:hAnsi="Roboto"/>
        </w:rPr>
      </w:pPr>
      <w:bookmarkStart w:colFirst="0" w:colLast="0" w:name="_bnk1592b0146" w:id="166"/>
      <w:bookmarkEnd w:id="166"/>
      <w:r w:rsidDel="00000000" w:rsidR="00000000" w:rsidRPr="00000000">
        <w:rPr>
          <w:rFonts w:ascii="Roboto" w:cs="Roboto" w:eastAsia="Roboto" w:hAnsi="Roboto"/>
          <w:rtl w:val="0"/>
        </w:rPr>
        <w:t xml:space="preserve">6.3.4.5 CMEK Integration</w:t>
      </w:r>
    </w:p>
    <w:p w:rsidR="00000000" w:rsidDel="00000000" w:rsidP="00000000" w:rsidRDefault="00000000" w:rsidRPr="00000000" w14:paraId="00000D50">
      <w:pPr>
        <w:rPr>
          <w:rFonts w:ascii="Roboto" w:cs="Roboto" w:eastAsia="Roboto" w:hAnsi="Roboto"/>
        </w:rPr>
      </w:pPr>
      <w:r w:rsidDel="00000000" w:rsidR="00000000" w:rsidRPr="00000000">
        <w:rPr>
          <w:rtl w:val="0"/>
        </w:rPr>
      </w:r>
    </w:p>
    <w:tbl>
      <w:tblPr>
        <w:tblStyle w:val="Table48"/>
        <w:tblW w:w="6420.0" w:type="dxa"/>
        <w:jc w:val="left"/>
        <w:tblInd w:w="1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4020"/>
        <w:tblGridChange w:id="0">
          <w:tblGrid>
            <w:gridCol w:w="2400"/>
            <w:gridCol w:w="4020"/>
          </w:tblGrid>
        </w:tblGridChange>
      </w:tblGrid>
      <w:tr>
        <w:trPr>
          <w:cantSplit w:val="0"/>
          <w:trHeight w:val="495" w:hRule="atLeast"/>
          <w:tblHeader w:val="0"/>
        </w:trPr>
        <w:tc>
          <w:tcPr>
            <w:tcBorders>
              <w:top w:color="000000" w:space="0" w:sz="0" w:val="nil"/>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1">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Service</w:t>
            </w:r>
          </w:p>
        </w:tc>
        <w:tc>
          <w:tcPr>
            <w:tcBorders>
              <w:top w:color="000000" w:space="0" w:sz="0" w:val="nil"/>
              <w:left w:color="000000" w:space="0" w:sz="0" w:val="nil"/>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52">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Protected with CMEK</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3">
            <w:pPr>
              <w:spacing w:line="240" w:lineRule="auto"/>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AI Platform Training</w:t>
            </w:r>
          </w:p>
        </w:tc>
        <w:tc>
          <w:tcPr>
            <w:tcBorders>
              <w:top w:color="cccccc" w:space="0" w:sz="8" w:val="single"/>
              <w:left w:color="000000" w:space="0" w:sz="0" w:val="nil"/>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54">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Data on VM disks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5">
            <w:pPr>
              <w:spacing w:line="240" w:lineRule="auto"/>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AI Platform Notebooks</w:t>
            </w:r>
          </w:p>
        </w:tc>
        <w:tc>
          <w:tcPr>
            <w:tcBorders>
              <w:top w:color="cccccc" w:space="0" w:sz="8" w:val="single"/>
              <w:left w:color="000000" w:space="0" w:sz="0" w:val="nil"/>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56">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Data on VM disks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7">
            <w:pPr>
              <w:spacing w:line="240" w:lineRule="auto"/>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Artifact Registry</w:t>
            </w:r>
          </w:p>
        </w:tc>
        <w:tc>
          <w:tcPr>
            <w:tcBorders>
              <w:top w:color="cccccc" w:space="0" w:sz="8" w:val="single"/>
              <w:left w:color="000000" w:space="0" w:sz="0" w:val="nil"/>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58">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Data in repositories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9">
            <w:pPr>
              <w:spacing w:line="240" w:lineRule="auto"/>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BigQuery</w:t>
            </w:r>
          </w:p>
        </w:tc>
        <w:tc>
          <w:tcPr>
            <w:tcBorders>
              <w:top w:color="cccccc" w:space="0" w:sz="8" w:val="single"/>
              <w:left w:color="000000" w:space="0" w:sz="0" w:val="nil"/>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5A">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Data in BigQuery</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B">
            <w:pPr>
              <w:spacing w:line="240" w:lineRule="auto"/>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Compute Engine</w:t>
            </w:r>
          </w:p>
        </w:tc>
        <w:tc>
          <w:tcPr>
            <w:tcBorders>
              <w:top w:color="cccccc" w:space="0" w:sz="8" w:val="single"/>
              <w:left w:color="000000" w:space="0" w:sz="0" w:val="nil"/>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5C">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Data on VM disks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D">
            <w:pPr>
              <w:spacing w:line="240" w:lineRule="auto"/>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Google Kubernetes Engine</w:t>
            </w:r>
          </w:p>
        </w:tc>
        <w:tc>
          <w:tcPr>
            <w:tcBorders>
              <w:top w:color="cccccc" w:space="0" w:sz="8" w:val="single"/>
              <w:left w:color="000000" w:space="0" w:sz="0" w:val="nil"/>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5E">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Data on VM disks, application-layer Secrets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F">
            <w:pPr>
              <w:spacing w:line="240" w:lineRule="auto"/>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Dataflow</w:t>
            </w:r>
          </w:p>
        </w:tc>
        <w:tc>
          <w:tcPr>
            <w:tcBorders>
              <w:top w:color="cccccc" w:space="0" w:sz="8" w:val="single"/>
              <w:left w:color="000000" w:space="0" w:sz="0" w:val="nil"/>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60">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Pipeline state data</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1">
            <w:pPr>
              <w:spacing w:line="240" w:lineRule="auto"/>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Dataproc</w:t>
            </w:r>
          </w:p>
        </w:tc>
        <w:tc>
          <w:tcPr>
            <w:tcBorders>
              <w:top w:color="cccccc" w:space="0" w:sz="8" w:val="single"/>
              <w:left w:color="000000" w:space="0" w:sz="0" w:val="nil"/>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62">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Data on VM disks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3">
            <w:pPr>
              <w:spacing w:line="240" w:lineRule="auto"/>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Cloud Logging</w:t>
            </w:r>
          </w:p>
        </w:tc>
        <w:tc>
          <w:tcPr>
            <w:tcBorders>
              <w:top w:color="cccccc" w:space="0" w:sz="8" w:val="single"/>
              <w:left w:color="000000" w:space="0" w:sz="0" w:val="nil"/>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64">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Logging data</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5">
            <w:pPr>
              <w:spacing w:line="240" w:lineRule="auto"/>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Pub/Sub</w:t>
            </w:r>
          </w:p>
        </w:tc>
        <w:tc>
          <w:tcPr>
            <w:tcBorders>
              <w:top w:color="cccccc" w:space="0" w:sz="8" w:val="single"/>
              <w:left w:color="000000" w:space="0" w:sz="0" w:val="nil"/>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66">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Data associated with topics</w:t>
            </w:r>
          </w:p>
        </w:tc>
      </w:tr>
      <w:tr>
        <w:trPr>
          <w:cantSplit w:val="0"/>
          <w:tblHeader w:val="0"/>
        </w:trPr>
        <w:tc>
          <w:tcPr>
            <w:tcBorders>
              <w:top w:color="cccccc" w:space="0" w:sz="8" w:val="single"/>
              <w:left w:color="000000" w:space="0" w:sz="0" w:val="nil"/>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7">
            <w:pPr>
              <w:spacing w:line="240" w:lineRule="auto"/>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Cloud SQL</w:t>
            </w:r>
          </w:p>
        </w:tc>
        <w:tc>
          <w:tcPr>
            <w:tcBorders>
              <w:top w:color="cccccc" w:space="0" w:sz="8" w:val="single"/>
              <w:left w:color="000000" w:space="0" w:sz="0" w:val="nil"/>
              <w:bottom w:color="cccccc"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68">
            <w:pPr>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Data written to databases</w:t>
            </w:r>
          </w:p>
        </w:tc>
      </w:tr>
      <w:tr>
        <w:trPr>
          <w:cantSplit w:val="0"/>
          <w:tblHeader w:val="0"/>
        </w:trPr>
        <w:tc>
          <w:tcPr>
            <w:tcBorders>
              <w:top w:color="cccccc" w:space="0" w:sz="8" w:val="single"/>
              <w:left w:color="000000" w:space="0" w:sz="0" w:val="nil"/>
              <w:bottom w:color="000000" w:space="0" w:sz="0" w:val="nil"/>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9">
            <w:pPr>
              <w:widowControl w:val="0"/>
              <w:spacing w:line="240" w:lineRule="auto"/>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Cloud Storage</w:t>
            </w:r>
          </w:p>
        </w:tc>
        <w:tc>
          <w:tcPr>
            <w:tcBorders>
              <w:top w:color="cccccc" w:space="0" w:sz="8"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D6A">
            <w:pPr>
              <w:widowControl w:val="0"/>
              <w:spacing w:line="240" w:lineRule="auto"/>
              <w:jc w:val="center"/>
              <w:rPr>
                <w:rFonts w:ascii="Roboto" w:cs="Roboto" w:eastAsia="Roboto" w:hAnsi="Roboto"/>
                <w:sz w:val="18"/>
                <w:szCs w:val="18"/>
              </w:rPr>
            </w:pPr>
            <w:r w:rsidDel="00000000" w:rsidR="00000000" w:rsidRPr="00000000">
              <w:rPr>
                <w:rFonts w:ascii="Roboto" w:cs="Roboto" w:eastAsia="Roboto" w:hAnsi="Roboto"/>
                <w:sz w:val="18"/>
                <w:szCs w:val="18"/>
                <w:rtl w:val="0"/>
              </w:rPr>
              <w:t xml:space="preserve">Data in storage buckets</w:t>
            </w:r>
          </w:p>
        </w:tc>
      </w:tr>
    </w:tbl>
    <w:p w:rsidR="00000000" w:rsidDel="00000000" w:rsidP="00000000" w:rsidRDefault="00000000" w:rsidRPr="00000000" w14:paraId="00000D6B">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D6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More details at: </w:t>
      </w:r>
      <w:hyperlink r:id="rId181">
        <w:r w:rsidDel="00000000" w:rsidR="00000000" w:rsidRPr="00000000">
          <w:rPr>
            <w:rFonts w:ascii="Roboto" w:cs="Roboto" w:eastAsia="Roboto" w:hAnsi="Roboto"/>
            <w:color w:val="666666"/>
            <w:u w:val="single"/>
            <w:rtl w:val="0"/>
          </w:rPr>
          <w:t xml:space="preserve">Using KMS in other products</w:t>
        </w:r>
      </w:hyperlink>
      <w:r w:rsidDel="00000000" w:rsidR="00000000" w:rsidRPr="00000000">
        <w:rPr>
          <w:rtl w:val="0"/>
        </w:rPr>
      </w:r>
    </w:p>
    <w:p w:rsidR="00000000" w:rsidDel="00000000" w:rsidP="00000000" w:rsidRDefault="00000000" w:rsidRPr="00000000" w14:paraId="00000D6D">
      <w:pPr>
        <w:rPr>
          <w:rFonts w:ascii="Roboto" w:cs="Roboto" w:eastAsia="Roboto" w:hAnsi="Roboto"/>
        </w:rPr>
      </w:pPr>
      <w:r w:rsidDel="00000000" w:rsidR="00000000" w:rsidRPr="00000000">
        <w:rPr>
          <w:rtl w:val="0"/>
        </w:rPr>
      </w:r>
    </w:p>
    <w:p w:rsidR="00000000" w:rsidDel="00000000" w:rsidP="00000000" w:rsidRDefault="00000000" w:rsidRPr="00000000" w14:paraId="00000D6E">
      <w:pPr>
        <w:rPr>
          <w:rFonts w:ascii="Roboto" w:cs="Roboto" w:eastAsia="Roboto" w:hAnsi="Roboto"/>
        </w:rPr>
      </w:pPr>
      <w:r w:rsidDel="00000000" w:rsidR="00000000" w:rsidRPr="00000000">
        <w:rPr>
          <w:rtl w:val="0"/>
        </w:rPr>
      </w:r>
    </w:p>
    <w:p w:rsidR="00000000" w:rsidDel="00000000" w:rsidP="00000000" w:rsidRDefault="00000000" w:rsidRPr="00000000" w14:paraId="00000D6F">
      <w:pPr>
        <w:pStyle w:val="Heading3"/>
        <w:rPr>
          <w:rFonts w:ascii="Roboto" w:cs="Roboto" w:eastAsia="Roboto" w:hAnsi="Roboto"/>
        </w:rPr>
      </w:pPr>
      <w:bookmarkStart w:colFirst="0" w:colLast="0" w:name="_ngrvnsd1uebd" w:id="167"/>
      <w:bookmarkEnd w:id="167"/>
      <w:r w:rsidDel="00000000" w:rsidR="00000000" w:rsidRPr="00000000">
        <w:br w:type="page"/>
      </w:r>
      <w:r w:rsidDel="00000000" w:rsidR="00000000" w:rsidRPr="00000000">
        <w:rPr>
          <w:rtl w:val="0"/>
        </w:rPr>
      </w:r>
    </w:p>
    <w:p w:rsidR="00000000" w:rsidDel="00000000" w:rsidP="00000000" w:rsidRDefault="00000000" w:rsidRPr="00000000" w14:paraId="00000D70">
      <w:pPr>
        <w:pStyle w:val="Heading3"/>
        <w:rPr>
          <w:rFonts w:ascii="Roboto" w:cs="Roboto" w:eastAsia="Roboto" w:hAnsi="Roboto"/>
        </w:rPr>
      </w:pPr>
      <w:bookmarkStart w:colFirst="0" w:colLast="0" w:name="_pdr7xnl5egtz" w:id="168"/>
      <w:bookmarkEnd w:id="168"/>
      <w:r w:rsidDel="00000000" w:rsidR="00000000" w:rsidRPr="00000000">
        <w:rPr>
          <w:rFonts w:ascii="Roboto" w:cs="Roboto" w:eastAsia="Roboto" w:hAnsi="Roboto"/>
          <w:rtl w:val="0"/>
        </w:rPr>
        <w:t xml:space="preserve">6.3.5 Google Secret Manager</w:t>
      </w:r>
    </w:p>
    <w:p w:rsidR="00000000" w:rsidDel="00000000" w:rsidP="00000000" w:rsidRDefault="00000000" w:rsidRPr="00000000" w14:paraId="00000D71">
      <w:pPr>
        <w:rPr>
          <w:rFonts w:ascii="Roboto" w:cs="Roboto" w:eastAsia="Roboto" w:hAnsi="Roboto"/>
        </w:rPr>
      </w:pPr>
      <w:r w:rsidDel="00000000" w:rsidR="00000000" w:rsidRPr="00000000">
        <w:rPr>
          <w:rtl w:val="0"/>
        </w:rPr>
      </w:r>
    </w:p>
    <w:p w:rsidR="00000000" w:rsidDel="00000000" w:rsidP="00000000" w:rsidRDefault="00000000" w:rsidRPr="00000000" w14:paraId="00000D72">
      <w:pPr>
        <w:rPr>
          <w:rFonts w:ascii="Roboto" w:cs="Roboto" w:eastAsia="Roboto" w:hAnsi="Roboto"/>
        </w:rPr>
      </w:pPr>
      <w:r w:rsidDel="00000000" w:rsidR="00000000" w:rsidRPr="00000000">
        <w:rPr>
          <w:rFonts w:ascii="Roboto" w:cs="Roboto" w:eastAsia="Roboto" w:hAnsi="Roboto"/>
          <w:rtl w:val="0"/>
        </w:rPr>
        <w:t xml:space="preserve">A secret is a project-global object that contains a collection of metadata and secret versions. The metadata can include replication locations, labels, and permissions. The secret versions store the actual secret data, such as an API key or credential.</w:t>
      </w:r>
    </w:p>
    <w:p w:rsidR="00000000" w:rsidDel="00000000" w:rsidP="00000000" w:rsidRDefault="00000000" w:rsidRPr="00000000" w14:paraId="00000D73">
      <w:pPr>
        <w:rPr>
          <w:rFonts w:ascii="Roboto" w:cs="Roboto" w:eastAsia="Roboto" w:hAnsi="Roboto"/>
        </w:rPr>
      </w:pPr>
      <w:r w:rsidDel="00000000" w:rsidR="00000000" w:rsidRPr="00000000">
        <w:rPr>
          <w:rtl w:val="0"/>
        </w:rPr>
      </w:r>
    </w:p>
    <w:p w:rsidR="00000000" w:rsidDel="00000000" w:rsidP="00000000" w:rsidRDefault="00000000" w:rsidRPr="00000000" w14:paraId="00000D74">
      <w:pPr>
        <w:rPr>
          <w:rFonts w:ascii="Roboto" w:cs="Roboto" w:eastAsia="Roboto" w:hAnsi="Roboto"/>
        </w:rPr>
      </w:pPr>
      <w:r w:rsidDel="00000000" w:rsidR="00000000" w:rsidRPr="00000000">
        <w:rPr>
          <w:rFonts w:ascii="Roboto" w:cs="Roboto" w:eastAsia="Roboto" w:hAnsi="Roboto"/>
          <w:rtl w:val="0"/>
        </w:rPr>
        <w:t xml:space="preserve">Google Secret Manager allows you to store, manage, and access secrets as binary blobs or text strings. With the appropriate permissions, you can view the contents of the secret.</w:t>
      </w:r>
    </w:p>
    <w:p w:rsidR="00000000" w:rsidDel="00000000" w:rsidP="00000000" w:rsidRDefault="00000000" w:rsidRPr="00000000" w14:paraId="00000D75">
      <w:pPr>
        <w:rPr>
          <w:rFonts w:ascii="Roboto" w:cs="Roboto" w:eastAsia="Roboto" w:hAnsi="Roboto"/>
        </w:rPr>
      </w:pPr>
      <w:r w:rsidDel="00000000" w:rsidR="00000000" w:rsidRPr="00000000">
        <w:rPr>
          <w:rFonts w:ascii="Roboto" w:cs="Roboto" w:eastAsia="Roboto" w:hAnsi="Roboto"/>
          <w:rtl w:val="0"/>
        </w:rPr>
        <w:t xml:space="preserve">Google Secret Manager works well for storing configuration information such as database passwords, API keys, or TLS certificates needed by an application at runtime.</w:t>
      </w:r>
    </w:p>
    <w:p w:rsidR="00000000" w:rsidDel="00000000" w:rsidP="00000000" w:rsidRDefault="00000000" w:rsidRPr="00000000" w14:paraId="00000D76">
      <w:pPr>
        <w:rPr>
          <w:rFonts w:ascii="Roboto" w:cs="Roboto" w:eastAsia="Roboto" w:hAnsi="Roboto"/>
        </w:rPr>
      </w:pPr>
      <w:r w:rsidDel="00000000" w:rsidR="00000000" w:rsidRPr="00000000">
        <w:rPr>
          <w:rtl w:val="0"/>
        </w:rPr>
      </w:r>
    </w:p>
    <w:p w:rsidR="00000000" w:rsidDel="00000000" w:rsidP="00000000" w:rsidRDefault="00000000" w:rsidRPr="00000000" w14:paraId="00000D77">
      <w:pPr>
        <w:rPr>
          <w:rFonts w:ascii="Roboto" w:cs="Roboto" w:eastAsia="Roboto" w:hAnsi="Roboto"/>
        </w:rPr>
      </w:pPr>
      <w:r w:rsidDel="00000000" w:rsidR="00000000" w:rsidRPr="00000000">
        <w:rPr>
          <w:rFonts w:ascii="Roboto" w:cs="Roboto" w:eastAsia="Roboto" w:hAnsi="Roboto"/>
          <w:rtl w:val="0"/>
        </w:rPr>
        <w:t xml:space="preserve">Example when to use Google Secret Manager:</w:t>
      </w:r>
    </w:p>
    <w:p w:rsidR="00000000" w:rsidDel="00000000" w:rsidP="00000000" w:rsidRDefault="00000000" w:rsidRPr="00000000" w14:paraId="00000D78">
      <w:pPr>
        <w:numPr>
          <w:ilvl w:val="0"/>
          <w:numId w:val="79"/>
        </w:numPr>
        <w:ind w:left="720" w:hanging="360"/>
        <w:rPr>
          <w:rFonts w:ascii="Roboto" w:cs="Roboto" w:eastAsia="Roboto" w:hAnsi="Roboto"/>
        </w:rPr>
      </w:pPr>
      <w:r w:rsidDel="00000000" w:rsidR="00000000" w:rsidRPr="00000000">
        <w:rPr>
          <w:rFonts w:ascii="Roboto" w:cs="Roboto" w:eastAsia="Roboto" w:hAnsi="Roboto"/>
          <w:rtl w:val="0"/>
        </w:rPr>
        <w:t xml:space="preserve">Non GKE workloads</w:t>
      </w:r>
    </w:p>
    <w:p w:rsidR="00000000" w:rsidDel="00000000" w:rsidP="00000000" w:rsidRDefault="00000000" w:rsidRPr="00000000" w14:paraId="00000D79">
      <w:pPr>
        <w:numPr>
          <w:ilvl w:val="0"/>
          <w:numId w:val="79"/>
        </w:numPr>
        <w:ind w:left="720" w:hanging="360"/>
        <w:rPr>
          <w:rFonts w:ascii="Roboto" w:cs="Roboto" w:eastAsia="Roboto" w:hAnsi="Roboto"/>
        </w:rPr>
      </w:pPr>
      <w:r w:rsidDel="00000000" w:rsidR="00000000" w:rsidRPr="00000000">
        <w:rPr>
          <w:rFonts w:ascii="Roboto" w:cs="Roboto" w:eastAsia="Roboto" w:hAnsi="Roboto"/>
          <w:rtl w:val="0"/>
        </w:rPr>
        <w:t xml:space="preserve">Serverless secrets management (e.g: for Cloud Functions)</w:t>
      </w:r>
    </w:p>
    <w:p w:rsidR="00000000" w:rsidDel="00000000" w:rsidP="00000000" w:rsidRDefault="00000000" w:rsidRPr="00000000" w14:paraId="00000D7A">
      <w:pPr>
        <w:numPr>
          <w:ilvl w:val="0"/>
          <w:numId w:val="79"/>
        </w:numPr>
        <w:ind w:left="720" w:hanging="360"/>
        <w:rPr>
          <w:rFonts w:ascii="Roboto" w:cs="Roboto" w:eastAsia="Roboto" w:hAnsi="Roboto"/>
        </w:rPr>
      </w:pPr>
      <w:r w:rsidDel="00000000" w:rsidR="00000000" w:rsidRPr="00000000">
        <w:rPr>
          <w:rFonts w:ascii="Roboto" w:cs="Roboto" w:eastAsia="Roboto" w:hAnsi="Roboto"/>
          <w:rtl w:val="0"/>
        </w:rPr>
        <w:t xml:space="preserve">IAM level secret access management </w:t>
      </w:r>
    </w:p>
    <w:p w:rsidR="00000000" w:rsidDel="00000000" w:rsidP="00000000" w:rsidRDefault="00000000" w:rsidRPr="00000000" w14:paraId="00000D7B">
      <w:pPr>
        <w:numPr>
          <w:ilvl w:val="0"/>
          <w:numId w:val="79"/>
        </w:numPr>
        <w:ind w:left="720" w:hanging="360"/>
        <w:rPr>
          <w:rFonts w:ascii="Roboto" w:cs="Roboto" w:eastAsia="Roboto" w:hAnsi="Roboto"/>
        </w:rPr>
      </w:pPr>
      <w:r w:rsidDel="00000000" w:rsidR="00000000" w:rsidRPr="00000000">
        <w:rPr>
          <w:rFonts w:ascii="Roboto" w:cs="Roboto" w:eastAsia="Roboto" w:hAnsi="Roboto"/>
          <w:rtl w:val="0"/>
        </w:rPr>
        <w:t xml:space="preserve">Secret versioning</w:t>
      </w:r>
    </w:p>
    <w:p w:rsidR="00000000" w:rsidDel="00000000" w:rsidP="00000000" w:rsidRDefault="00000000" w:rsidRPr="00000000" w14:paraId="00000D7C">
      <w:pPr>
        <w:numPr>
          <w:ilvl w:val="0"/>
          <w:numId w:val="79"/>
        </w:numPr>
        <w:ind w:left="720" w:hanging="360"/>
        <w:rPr>
          <w:rFonts w:ascii="Roboto" w:cs="Roboto" w:eastAsia="Roboto" w:hAnsi="Roboto"/>
        </w:rPr>
      </w:pPr>
      <w:r w:rsidDel="00000000" w:rsidR="00000000" w:rsidRPr="00000000">
        <w:rPr>
          <w:rFonts w:ascii="Roboto" w:cs="Roboto" w:eastAsia="Roboto" w:hAnsi="Roboto"/>
          <w:rtl w:val="0"/>
        </w:rPr>
        <w:t xml:space="preserve">Secret access audit</w:t>
      </w:r>
    </w:p>
    <w:p w:rsidR="00000000" w:rsidDel="00000000" w:rsidP="00000000" w:rsidRDefault="00000000" w:rsidRPr="00000000" w14:paraId="00000D7D">
      <w:pPr>
        <w:rPr>
          <w:rFonts w:ascii="Roboto" w:cs="Roboto" w:eastAsia="Roboto" w:hAnsi="Roboto"/>
          <w:color w:val="666666"/>
        </w:rPr>
      </w:pPr>
      <w:r w:rsidDel="00000000" w:rsidR="00000000" w:rsidRPr="00000000">
        <w:rPr>
          <w:rtl w:val="0"/>
        </w:rPr>
      </w:r>
    </w:p>
    <w:p w:rsidR="00000000" w:rsidDel="00000000" w:rsidP="00000000" w:rsidRDefault="00000000" w:rsidRPr="00000000" w14:paraId="00000D7E">
      <w:pPr>
        <w:rPr>
          <w:rFonts w:ascii="Roboto" w:cs="Roboto" w:eastAsia="Roboto" w:hAnsi="Roboto"/>
          <w:color w:val="666666"/>
        </w:rPr>
      </w:pPr>
      <w:r w:rsidDel="00000000" w:rsidR="00000000" w:rsidRPr="00000000">
        <w:rPr>
          <w:rFonts w:ascii="Roboto" w:cs="Roboto" w:eastAsia="Roboto" w:hAnsi="Roboto"/>
          <w:color w:val="666666"/>
          <w:rtl w:val="0"/>
        </w:rPr>
        <w:t xml:space="preserve">KEY DECISION:  AMEX has decided to use Hashicorp Vault as it’s default Secret Manager.  Please review the section on </w:t>
      </w:r>
      <w:hyperlink w:anchor="_8et2lxc8zh3u">
        <w:r w:rsidDel="00000000" w:rsidR="00000000" w:rsidRPr="00000000">
          <w:rPr>
            <w:rFonts w:ascii="Roboto" w:cs="Roboto" w:eastAsia="Roboto" w:hAnsi="Roboto"/>
            <w:color w:val="1155cc"/>
            <w:u w:val="single"/>
            <w:rtl w:val="0"/>
          </w:rPr>
          <w:t xml:space="preserve">Hashicorp Vault</w:t>
        </w:r>
      </w:hyperlink>
      <w:r w:rsidDel="00000000" w:rsidR="00000000" w:rsidRPr="00000000">
        <w:rPr>
          <w:rFonts w:ascii="Roboto" w:cs="Roboto" w:eastAsia="Roboto" w:hAnsi="Roboto"/>
          <w:color w:val="666666"/>
          <w:rtl w:val="0"/>
        </w:rPr>
        <w:t xml:space="preserve"> for more information.</w:t>
      </w:r>
    </w:p>
    <w:p w:rsidR="00000000" w:rsidDel="00000000" w:rsidP="00000000" w:rsidRDefault="00000000" w:rsidRPr="00000000" w14:paraId="00000D7F">
      <w:pPr>
        <w:pStyle w:val="Heading2"/>
        <w:rPr>
          <w:rFonts w:ascii="Roboto" w:cs="Roboto" w:eastAsia="Roboto" w:hAnsi="Roboto"/>
          <w:color w:val="666666"/>
        </w:rPr>
      </w:pPr>
      <w:bookmarkStart w:colFirst="0" w:colLast="0" w:name="_eg8kv6dhy1s7" w:id="169"/>
      <w:bookmarkEnd w:id="169"/>
      <w:r w:rsidDel="00000000" w:rsidR="00000000" w:rsidRPr="00000000">
        <w:rPr>
          <w:rtl w:val="0"/>
        </w:rPr>
      </w:r>
    </w:p>
    <w:p w:rsidR="00000000" w:rsidDel="00000000" w:rsidP="00000000" w:rsidRDefault="00000000" w:rsidRPr="00000000" w14:paraId="00000D80">
      <w:pPr>
        <w:pStyle w:val="Heading3"/>
        <w:spacing w:after="80" w:lineRule="auto"/>
        <w:rPr>
          <w:rFonts w:ascii="Roboto" w:cs="Roboto" w:eastAsia="Roboto" w:hAnsi="Roboto"/>
        </w:rPr>
      </w:pPr>
      <w:bookmarkStart w:colFirst="0" w:colLast="0" w:name="_1vc4phwp9yh0" w:id="170"/>
      <w:bookmarkEnd w:id="170"/>
      <w:r w:rsidDel="00000000" w:rsidR="00000000" w:rsidRPr="00000000">
        <w:br w:type="page"/>
      </w:r>
      <w:r w:rsidDel="00000000" w:rsidR="00000000" w:rsidRPr="00000000">
        <w:rPr>
          <w:rtl w:val="0"/>
        </w:rPr>
      </w:r>
    </w:p>
    <w:p w:rsidR="00000000" w:rsidDel="00000000" w:rsidP="00000000" w:rsidRDefault="00000000" w:rsidRPr="00000000" w14:paraId="00000D81">
      <w:pPr>
        <w:pStyle w:val="Heading3"/>
        <w:spacing w:after="80" w:lineRule="auto"/>
        <w:rPr>
          <w:rFonts w:ascii="Roboto" w:cs="Roboto" w:eastAsia="Roboto" w:hAnsi="Roboto"/>
        </w:rPr>
      </w:pPr>
      <w:bookmarkStart w:colFirst="0" w:colLast="0" w:name="_51s7441xmvdk" w:id="171"/>
      <w:bookmarkEnd w:id="171"/>
      <w:r w:rsidDel="00000000" w:rsidR="00000000" w:rsidRPr="00000000">
        <w:rPr>
          <w:rFonts w:ascii="Roboto" w:cs="Roboto" w:eastAsia="Roboto" w:hAnsi="Roboto"/>
          <w:rtl w:val="0"/>
        </w:rPr>
        <w:t xml:space="preserve">6.3.6 Google Access Transparency </w:t>
      </w:r>
    </w:p>
    <w:p w:rsidR="00000000" w:rsidDel="00000000" w:rsidP="00000000" w:rsidRDefault="00000000" w:rsidRPr="00000000" w14:paraId="00000D82">
      <w:pPr>
        <w:rPr>
          <w:rFonts w:ascii="Roboto" w:cs="Roboto" w:eastAsia="Roboto" w:hAnsi="Roboto"/>
        </w:rPr>
      </w:pPr>
      <w:r w:rsidDel="00000000" w:rsidR="00000000" w:rsidRPr="00000000">
        <w:rPr>
          <w:rFonts w:ascii="Roboto" w:cs="Roboto" w:eastAsia="Roboto" w:hAnsi="Roboto"/>
          <w:rtl w:val="0"/>
        </w:rPr>
        <w:t xml:space="preserve">Access Transparency provides Amex the ability to review logs of actions taken by Google staff when accessing Amex content. Google Access Transparency &amp; Access Approval have the following features:</w:t>
      </w:r>
    </w:p>
    <w:p w:rsidR="00000000" w:rsidDel="00000000" w:rsidP="00000000" w:rsidRDefault="00000000" w:rsidRPr="00000000" w14:paraId="00000D83">
      <w:pPr>
        <w:pStyle w:val="Heading4"/>
        <w:rPr>
          <w:rFonts w:ascii="Roboto" w:cs="Roboto" w:eastAsia="Roboto" w:hAnsi="Roboto"/>
        </w:rPr>
      </w:pPr>
      <w:bookmarkStart w:colFirst="0" w:colLast="0" w:name="_hhcejy9qlm5" w:id="172"/>
      <w:bookmarkEnd w:id="172"/>
      <w:r w:rsidDel="00000000" w:rsidR="00000000" w:rsidRPr="00000000">
        <w:rPr>
          <w:rFonts w:ascii="Roboto" w:cs="Roboto" w:eastAsia="Roboto" w:hAnsi="Roboto"/>
          <w:rtl w:val="0"/>
        </w:rPr>
        <w:t xml:space="preserve">6.3.6.1 Access approval</w:t>
        <w:tab/>
      </w:r>
    </w:p>
    <w:p w:rsidR="00000000" w:rsidDel="00000000" w:rsidP="00000000" w:rsidRDefault="00000000" w:rsidRPr="00000000" w14:paraId="00000D84">
      <w:pPr>
        <w:rPr>
          <w:rFonts w:ascii="Roboto" w:cs="Roboto" w:eastAsia="Roboto" w:hAnsi="Roboto"/>
        </w:rPr>
      </w:pPr>
      <w:r w:rsidDel="00000000" w:rsidR="00000000" w:rsidRPr="00000000">
        <w:rPr>
          <w:rFonts w:ascii="Roboto" w:cs="Roboto" w:eastAsia="Roboto" w:hAnsi="Roboto"/>
          <w:rtl w:val="0"/>
        </w:rPr>
        <w:t xml:space="preserve">Explicitly approve access to your data or configurations on Google Cloud. Access Approval requests, when combined with Access Transparency logs, can be used to audit an end-to-end chain from support ticket to access request to approval, to eventual access.</w:t>
      </w:r>
    </w:p>
    <w:p w:rsidR="00000000" w:rsidDel="00000000" w:rsidP="00000000" w:rsidRDefault="00000000" w:rsidRPr="00000000" w14:paraId="00000D85">
      <w:pPr>
        <w:pStyle w:val="Heading4"/>
        <w:rPr>
          <w:rFonts w:ascii="Roboto" w:cs="Roboto" w:eastAsia="Roboto" w:hAnsi="Roboto"/>
        </w:rPr>
      </w:pPr>
      <w:bookmarkStart w:colFirst="0" w:colLast="0" w:name="_uuvng3i55qv" w:id="173"/>
      <w:bookmarkEnd w:id="173"/>
      <w:r w:rsidDel="00000000" w:rsidR="00000000" w:rsidRPr="00000000">
        <w:rPr>
          <w:rFonts w:ascii="Roboto" w:cs="Roboto" w:eastAsia="Roboto" w:hAnsi="Roboto"/>
          <w:rtl w:val="0"/>
        </w:rPr>
        <w:t xml:space="preserve">6.3.6.2 Access justifications</w:t>
        <w:tab/>
      </w:r>
    </w:p>
    <w:p w:rsidR="00000000" w:rsidDel="00000000" w:rsidP="00000000" w:rsidRDefault="00000000" w:rsidRPr="00000000" w14:paraId="00000D86">
      <w:pPr>
        <w:rPr>
          <w:rFonts w:ascii="Roboto" w:cs="Roboto" w:eastAsia="Roboto" w:hAnsi="Roboto"/>
        </w:rPr>
      </w:pPr>
      <w:r w:rsidDel="00000000" w:rsidR="00000000" w:rsidRPr="00000000">
        <w:rPr>
          <w:rFonts w:ascii="Roboto" w:cs="Roboto" w:eastAsia="Roboto" w:hAnsi="Roboto"/>
          <w:rtl w:val="0"/>
        </w:rPr>
        <w:t xml:space="preserve">View the reason for each access, including references to specific support tickets where relevant.</w:t>
      </w:r>
    </w:p>
    <w:p w:rsidR="00000000" w:rsidDel="00000000" w:rsidP="00000000" w:rsidRDefault="00000000" w:rsidRPr="00000000" w14:paraId="00000D87">
      <w:pPr>
        <w:pStyle w:val="Heading4"/>
        <w:rPr>
          <w:rFonts w:ascii="Roboto" w:cs="Roboto" w:eastAsia="Roboto" w:hAnsi="Roboto"/>
        </w:rPr>
      </w:pPr>
      <w:bookmarkStart w:colFirst="0" w:colLast="0" w:name="_wfq8uiiqw64" w:id="174"/>
      <w:bookmarkEnd w:id="174"/>
      <w:r w:rsidDel="00000000" w:rsidR="00000000" w:rsidRPr="00000000">
        <w:rPr>
          <w:rFonts w:ascii="Roboto" w:cs="Roboto" w:eastAsia="Roboto" w:hAnsi="Roboto"/>
          <w:rtl w:val="0"/>
        </w:rPr>
        <w:t xml:space="preserve">6.3.6.3 Resource and method identification</w:t>
        <w:tab/>
      </w:r>
    </w:p>
    <w:p w:rsidR="00000000" w:rsidDel="00000000" w:rsidP="00000000" w:rsidRDefault="00000000" w:rsidRPr="00000000" w14:paraId="00000D88">
      <w:pPr>
        <w:rPr>
          <w:rFonts w:ascii="Roboto" w:cs="Roboto" w:eastAsia="Roboto" w:hAnsi="Roboto"/>
        </w:rPr>
      </w:pPr>
      <w:r w:rsidDel="00000000" w:rsidR="00000000" w:rsidRPr="00000000">
        <w:rPr>
          <w:rFonts w:ascii="Roboto" w:cs="Roboto" w:eastAsia="Roboto" w:hAnsi="Roboto"/>
          <w:rtl w:val="0"/>
        </w:rPr>
        <w:t xml:space="preserve">Identify the exact resources accessed by administrators and the methods run.</w:t>
      </w:r>
    </w:p>
    <w:p w:rsidR="00000000" w:rsidDel="00000000" w:rsidP="00000000" w:rsidRDefault="00000000" w:rsidRPr="00000000" w14:paraId="00000D89">
      <w:pPr>
        <w:pStyle w:val="Heading4"/>
        <w:rPr>
          <w:rFonts w:ascii="Roboto" w:cs="Roboto" w:eastAsia="Roboto" w:hAnsi="Roboto"/>
        </w:rPr>
      </w:pPr>
      <w:bookmarkStart w:colFirst="0" w:colLast="0" w:name="_jcc25kivlboy" w:id="175"/>
      <w:bookmarkEnd w:id="175"/>
      <w:r w:rsidDel="00000000" w:rsidR="00000000" w:rsidRPr="00000000">
        <w:rPr>
          <w:rFonts w:ascii="Roboto" w:cs="Roboto" w:eastAsia="Roboto" w:hAnsi="Roboto"/>
          <w:rtl w:val="0"/>
        </w:rPr>
        <w:t xml:space="preserve">6.3.6.4 Cloud Logging integration</w:t>
        <w:tab/>
      </w:r>
    </w:p>
    <w:p w:rsidR="00000000" w:rsidDel="00000000" w:rsidP="00000000" w:rsidRDefault="00000000" w:rsidRPr="00000000" w14:paraId="00000D8A">
      <w:pPr>
        <w:rPr>
          <w:rFonts w:ascii="Roboto" w:cs="Roboto" w:eastAsia="Roboto" w:hAnsi="Roboto"/>
        </w:rPr>
      </w:pPr>
      <w:r w:rsidDel="00000000" w:rsidR="00000000" w:rsidRPr="00000000">
        <w:rPr>
          <w:rFonts w:ascii="Roboto" w:cs="Roboto" w:eastAsia="Roboto" w:hAnsi="Roboto"/>
          <w:rtl w:val="0"/>
        </w:rPr>
        <w:t xml:space="preserve">Integrate seamlessly into your existing Cloud Logging configuration.</w:t>
      </w:r>
    </w:p>
    <w:p w:rsidR="00000000" w:rsidDel="00000000" w:rsidP="00000000" w:rsidRDefault="00000000" w:rsidRPr="00000000" w14:paraId="00000D8B">
      <w:pPr>
        <w:pStyle w:val="Heading4"/>
        <w:rPr>
          <w:rFonts w:ascii="Roboto" w:cs="Roboto" w:eastAsia="Roboto" w:hAnsi="Roboto"/>
        </w:rPr>
      </w:pPr>
      <w:bookmarkStart w:colFirst="0" w:colLast="0" w:name="_7k3jklqy7h5x" w:id="176"/>
      <w:bookmarkEnd w:id="176"/>
      <w:r w:rsidDel="00000000" w:rsidR="00000000" w:rsidRPr="00000000">
        <w:rPr>
          <w:rFonts w:ascii="Roboto" w:cs="Roboto" w:eastAsia="Roboto" w:hAnsi="Roboto"/>
          <w:rtl w:val="0"/>
        </w:rPr>
        <w:t xml:space="preserve">6.3.6.5 Accessor location</w:t>
        <w:tab/>
      </w:r>
    </w:p>
    <w:p w:rsidR="00000000" w:rsidDel="00000000" w:rsidP="00000000" w:rsidRDefault="00000000" w:rsidRPr="00000000" w14:paraId="00000D8C">
      <w:pPr>
        <w:rPr>
          <w:rFonts w:ascii="Roboto" w:cs="Roboto" w:eastAsia="Roboto" w:hAnsi="Roboto"/>
        </w:rPr>
      </w:pPr>
      <w:r w:rsidDel="00000000" w:rsidR="00000000" w:rsidRPr="00000000">
        <w:rPr>
          <w:rFonts w:ascii="Roboto" w:cs="Roboto" w:eastAsia="Roboto" w:hAnsi="Roboto"/>
          <w:rtl w:val="0"/>
        </w:rPr>
        <w:t xml:space="preserve">View the country in which the administrator performing the action was based.</w:t>
      </w:r>
    </w:p>
    <w:p w:rsidR="00000000" w:rsidDel="00000000" w:rsidP="00000000" w:rsidRDefault="00000000" w:rsidRPr="00000000" w14:paraId="00000D8D">
      <w:pPr>
        <w:pStyle w:val="Heading4"/>
        <w:rPr>
          <w:rFonts w:ascii="Roboto" w:cs="Roboto" w:eastAsia="Roboto" w:hAnsi="Roboto"/>
        </w:rPr>
      </w:pPr>
      <w:bookmarkStart w:colFirst="0" w:colLast="0" w:name="_jsxtrctdmlot" w:id="177"/>
      <w:bookmarkEnd w:id="177"/>
      <w:r w:rsidDel="00000000" w:rsidR="00000000" w:rsidRPr="00000000">
        <w:rPr>
          <w:rFonts w:ascii="Roboto" w:cs="Roboto" w:eastAsia="Roboto" w:hAnsi="Roboto"/>
          <w:rtl w:val="0"/>
        </w:rPr>
        <w:t xml:space="preserve">6.3.6.6 Data protection controls</w:t>
        <w:tab/>
      </w:r>
    </w:p>
    <w:p w:rsidR="00000000" w:rsidDel="00000000" w:rsidP="00000000" w:rsidRDefault="00000000" w:rsidRPr="00000000" w14:paraId="00000D8E">
      <w:pPr>
        <w:rPr>
          <w:rFonts w:ascii="Roboto" w:cs="Roboto" w:eastAsia="Roboto" w:hAnsi="Roboto"/>
        </w:rPr>
      </w:pPr>
      <w:r w:rsidDel="00000000" w:rsidR="00000000" w:rsidRPr="00000000">
        <w:rPr>
          <w:rFonts w:ascii="Roboto" w:cs="Roboto" w:eastAsia="Roboto" w:hAnsi="Roboto"/>
          <w:rtl w:val="0"/>
        </w:rPr>
        <w:t xml:space="preserve">Take advantage of Google’s data-protection controls designed to limit support and engineering’s ability to access your data unless necessary.</w:t>
      </w:r>
    </w:p>
    <w:p w:rsidR="00000000" w:rsidDel="00000000" w:rsidP="00000000" w:rsidRDefault="00000000" w:rsidRPr="00000000" w14:paraId="00000D8F">
      <w:pPr>
        <w:pStyle w:val="Heading4"/>
        <w:rPr>
          <w:rFonts w:ascii="Roboto" w:cs="Roboto" w:eastAsia="Roboto" w:hAnsi="Roboto"/>
        </w:rPr>
      </w:pPr>
      <w:bookmarkStart w:colFirst="0" w:colLast="0" w:name="_wa5mslad69ak" w:id="178"/>
      <w:bookmarkEnd w:id="178"/>
      <w:r w:rsidDel="00000000" w:rsidR="00000000" w:rsidRPr="00000000">
        <w:rPr>
          <w:rFonts w:ascii="Roboto" w:cs="Roboto" w:eastAsia="Roboto" w:hAnsi="Roboto"/>
          <w:rtl w:val="0"/>
        </w:rPr>
        <w:t xml:space="preserve">6.3.6.7 Near real-time publication</w:t>
        <w:tab/>
      </w:r>
    </w:p>
    <w:p w:rsidR="00000000" w:rsidDel="00000000" w:rsidP="00000000" w:rsidRDefault="00000000" w:rsidRPr="00000000" w14:paraId="00000D90">
      <w:pPr>
        <w:rPr>
          <w:rFonts w:ascii="Roboto" w:cs="Roboto" w:eastAsia="Roboto" w:hAnsi="Roboto"/>
        </w:rPr>
      </w:pPr>
      <w:r w:rsidDel="00000000" w:rsidR="00000000" w:rsidRPr="00000000">
        <w:rPr>
          <w:rFonts w:ascii="Roboto" w:cs="Roboto" w:eastAsia="Roboto" w:hAnsi="Roboto"/>
          <w:rtl w:val="0"/>
        </w:rPr>
        <w:t xml:space="preserve">Retrieve logs in near real-time.</w:t>
      </w:r>
    </w:p>
    <w:p w:rsidR="00000000" w:rsidDel="00000000" w:rsidP="00000000" w:rsidRDefault="00000000" w:rsidRPr="00000000" w14:paraId="00000D91">
      <w:pPr>
        <w:rPr>
          <w:rFonts w:ascii="Roboto" w:cs="Roboto" w:eastAsia="Roboto" w:hAnsi="Roboto"/>
        </w:rPr>
      </w:pPr>
      <w:r w:rsidDel="00000000" w:rsidR="00000000" w:rsidRPr="00000000">
        <w:rPr>
          <w:rtl w:val="0"/>
        </w:rPr>
      </w:r>
    </w:p>
    <w:p w:rsidR="00000000" w:rsidDel="00000000" w:rsidP="00000000" w:rsidRDefault="00000000" w:rsidRPr="00000000" w14:paraId="00000D92">
      <w:pPr>
        <w:rPr>
          <w:rFonts w:ascii="Roboto" w:cs="Roboto" w:eastAsia="Roboto" w:hAnsi="Roboto"/>
        </w:rPr>
      </w:pPr>
      <w:r w:rsidDel="00000000" w:rsidR="00000000" w:rsidRPr="00000000">
        <w:rPr>
          <w:rtl w:val="0"/>
        </w:rPr>
      </w:r>
    </w:p>
    <w:p w:rsidR="00000000" w:rsidDel="00000000" w:rsidP="00000000" w:rsidRDefault="00000000" w:rsidRPr="00000000" w14:paraId="00000D93">
      <w:pPr>
        <w:pStyle w:val="Heading3"/>
        <w:rPr>
          <w:rFonts w:ascii="Roboto" w:cs="Roboto" w:eastAsia="Roboto" w:hAnsi="Roboto"/>
        </w:rPr>
      </w:pPr>
      <w:bookmarkStart w:colFirst="0" w:colLast="0" w:name="_7mtu7n7c7m7q" w:id="179"/>
      <w:bookmarkEnd w:id="179"/>
      <w:r w:rsidDel="00000000" w:rsidR="00000000" w:rsidRPr="00000000">
        <w:br w:type="page"/>
      </w:r>
      <w:r w:rsidDel="00000000" w:rsidR="00000000" w:rsidRPr="00000000">
        <w:rPr>
          <w:rtl w:val="0"/>
        </w:rPr>
      </w:r>
    </w:p>
    <w:p w:rsidR="00000000" w:rsidDel="00000000" w:rsidP="00000000" w:rsidRDefault="00000000" w:rsidRPr="00000000" w14:paraId="00000D94">
      <w:pPr>
        <w:pStyle w:val="Heading3"/>
        <w:rPr>
          <w:rFonts w:ascii="Roboto" w:cs="Roboto" w:eastAsia="Roboto" w:hAnsi="Roboto"/>
        </w:rPr>
      </w:pPr>
      <w:bookmarkStart w:colFirst="0" w:colLast="0" w:name="_az1fe6wgmc84" w:id="180"/>
      <w:bookmarkEnd w:id="180"/>
      <w:r w:rsidDel="00000000" w:rsidR="00000000" w:rsidRPr="00000000">
        <w:rPr>
          <w:rFonts w:ascii="Roboto" w:cs="Roboto" w:eastAsia="Roboto" w:hAnsi="Roboto"/>
          <w:rtl w:val="0"/>
        </w:rPr>
        <w:t xml:space="preserve">6.3.7 Cloud Data Loss Prevention (DLP)</w:t>
      </w:r>
    </w:p>
    <w:p w:rsidR="00000000" w:rsidDel="00000000" w:rsidP="00000000" w:rsidRDefault="00000000" w:rsidRPr="00000000" w14:paraId="00000D95">
      <w:pPr>
        <w:rPr>
          <w:rFonts w:ascii="Roboto" w:cs="Roboto" w:eastAsia="Roboto" w:hAnsi="Roboto"/>
          <w:color w:val="000000"/>
        </w:rPr>
      </w:pPr>
      <w:r w:rsidDel="00000000" w:rsidR="00000000" w:rsidRPr="00000000">
        <w:rPr>
          <w:rtl w:val="0"/>
        </w:rPr>
      </w:r>
    </w:p>
    <w:p w:rsidR="00000000" w:rsidDel="00000000" w:rsidP="00000000" w:rsidRDefault="00000000" w:rsidRPr="00000000" w14:paraId="00000D96">
      <w:pPr>
        <w:rPr>
          <w:rFonts w:ascii="Roboto" w:cs="Roboto" w:eastAsia="Roboto" w:hAnsi="Roboto"/>
        </w:rPr>
      </w:pPr>
      <w:r w:rsidDel="00000000" w:rsidR="00000000" w:rsidRPr="00000000">
        <w:rPr>
          <w:rFonts w:ascii="Roboto" w:cs="Roboto" w:eastAsia="Roboto" w:hAnsi="Roboto"/>
          <w:rtl w:val="0"/>
        </w:rPr>
        <w:t xml:space="preserve">Google’s Cloud Data Loss Prevention (DLP) product can be utilized to ensure sensitive data is identified and properly protected. The tool can scan existing datasets and utilize various techniques to obscure sensitive data, including redaction, tokenization, and format-preserving encryption. This ensures that the data is obfuscated before it is stored.</w:t>
      </w:r>
    </w:p>
    <w:p w:rsidR="00000000" w:rsidDel="00000000" w:rsidP="00000000" w:rsidRDefault="00000000" w:rsidRPr="00000000" w14:paraId="00000D97">
      <w:pPr>
        <w:rPr>
          <w:rFonts w:ascii="Roboto" w:cs="Roboto" w:eastAsia="Roboto" w:hAnsi="Roboto"/>
          <w:color w:val="000000"/>
        </w:rPr>
      </w:pPr>
      <w:r w:rsidDel="00000000" w:rsidR="00000000" w:rsidRPr="00000000">
        <w:rPr>
          <w:rtl w:val="0"/>
        </w:rPr>
      </w:r>
    </w:p>
    <w:p w:rsidR="00000000" w:rsidDel="00000000" w:rsidP="00000000" w:rsidRDefault="00000000" w:rsidRPr="00000000" w14:paraId="00000D98">
      <w:pPr>
        <w:rPr>
          <w:rFonts w:ascii="Roboto" w:cs="Roboto" w:eastAsia="Roboto" w:hAnsi="Roboto"/>
        </w:rPr>
      </w:pPr>
      <w:r w:rsidDel="00000000" w:rsidR="00000000" w:rsidRPr="00000000">
        <w:rPr>
          <w:rFonts w:ascii="Roboto" w:cs="Roboto" w:eastAsia="Roboto" w:hAnsi="Roboto"/>
          <w:rtl w:val="0"/>
        </w:rPr>
        <w:t xml:space="preserve">Additionally, the product can look for combinations of pseudo-identifiers that might allow for the identification of an individual even if standard identifiers aren’t included in the dataset. This can be particularly important for consumer privacy protection and compliance policies related to legislation such as GDPR and CCPA.</w:t>
        <w:br w:type="textWrapping"/>
      </w:r>
    </w:p>
    <w:p w:rsidR="00000000" w:rsidDel="00000000" w:rsidP="00000000" w:rsidRDefault="00000000" w:rsidRPr="00000000" w14:paraId="00000D99">
      <w:pPr>
        <w:rPr>
          <w:rFonts w:ascii="Roboto" w:cs="Roboto" w:eastAsia="Roboto" w:hAnsi="Roboto"/>
        </w:rPr>
      </w:pPr>
      <w:r w:rsidDel="00000000" w:rsidR="00000000" w:rsidRPr="00000000">
        <w:rPr>
          <w:rFonts w:ascii="Roboto" w:cs="Roboto" w:eastAsia="Roboto" w:hAnsi="Roboto"/>
          <w:rtl w:val="0"/>
        </w:rPr>
        <w:t xml:space="preserve">The Key features for GCP DLP are:</w:t>
      </w:r>
    </w:p>
    <w:p w:rsidR="00000000" w:rsidDel="00000000" w:rsidP="00000000" w:rsidRDefault="00000000" w:rsidRPr="00000000" w14:paraId="00000D9A">
      <w:pPr>
        <w:rPr>
          <w:rFonts w:ascii="Roboto" w:cs="Roboto" w:eastAsia="Roboto" w:hAnsi="Roboto"/>
        </w:rPr>
      </w:pPr>
      <w:r w:rsidDel="00000000" w:rsidR="00000000" w:rsidRPr="00000000">
        <w:rPr>
          <w:rtl w:val="0"/>
        </w:rPr>
      </w:r>
    </w:p>
    <w:p w:rsidR="00000000" w:rsidDel="00000000" w:rsidP="00000000" w:rsidRDefault="00000000" w:rsidRPr="00000000" w14:paraId="00000D9B">
      <w:pPr>
        <w:rPr>
          <w:rFonts w:ascii="Roboto" w:cs="Roboto" w:eastAsia="Roboto" w:hAnsi="Roboto"/>
          <w:b w:val="1"/>
        </w:rPr>
      </w:pPr>
      <w:r w:rsidDel="00000000" w:rsidR="00000000" w:rsidRPr="00000000">
        <w:rPr>
          <w:rFonts w:ascii="Roboto" w:cs="Roboto" w:eastAsia="Roboto" w:hAnsi="Roboto"/>
          <w:b w:val="1"/>
          <w:rtl w:val="0"/>
        </w:rPr>
        <w:t xml:space="preserve">Data discovery and classification</w:t>
      </w:r>
    </w:p>
    <w:p w:rsidR="00000000" w:rsidDel="00000000" w:rsidP="00000000" w:rsidRDefault="00000000" w:rsidRPr="00000000" w14:paraId="00000D9C">
      <w:pPr>
        <w:rPr>
          <w:rFonts w:ascii="Roboto" w:cs="Roboto" w:eastAsia="Roboto" w:hAnsi="Roboto"/>
        </w:rPr>
      </w:pPr>
      <w:r w:rsidDel="00000000" w:rsidR="00000000" w:rsidRPr="00000000">
        <w:rPr>
          <w:rFonts w:ascii="Roboto" w:cs="Roboto" w:eastAsia="Roboto" w:hAnsi="Roboto"/>
          <w:rtl w:val="0"/>
        </w:rPr>
        <w:t xml:space="preserve">With over 120 built-in info types, Cloud DLP gives you the power to scan, discover, classify, and report on data from virtually anywhere. Cloud DLP has native support for scanning and classifying sensitive data in Cloud Storage, BigQuery, and Datastore and a streaming content API to enable support for additional data sources, custom workloads, and applications.</w:t>
      </w:r>
    </w:p>
    <w:p w:rsidR="00000000" w:rsidDel="00000000" w:rsidP="00000000" w:rsidRDefault="00000000" w:rsidRPr="00000000" w14:paraId="00000D9D">
      <w:pPr>
        <w:rPr>
          <w:rFonts w:ascii="Roboto" w:cs="Roboto" w:eastAsia="Roboto" w:hAnsi="Roboto"/>
        </w:rPr>
      </w:pPr>
      <w:r w:rsidDel="00000000" w:rsidR="00000000" w:rsidRPr="00000000">
        <w:rPr>
          <w:rtl w:val="0"/>
        </w:rPr>
      </w:r>
    </w:p>
    <w:p w:rsidR="00000000" w:rsidDel="00000000" w:rsidP="00000000" w:rsidRDefault="00000000" w:rsidRPr="00000000" w14:paraId="00000D9E">
      <w:pPr>
        <w:rPr>
          <w:rFonts w:ascii="Roboto" w:cs="Roboto" w:eastAsia="Roboto" w:hAnsi="Roboto"/>
          <w:b w:val="1"/>
        </w:rPr>
      </w:pPr>
      <w:r w:rsidDel="00000000" w:rsidR="00000000" w:rsidRPr="00000000">
        <w:rPr>
          <w:rFonts w:ascii="Roboto" w:cs="Roboto" w:eastAsia="Roboto" w:hAnsi="Roboto"/>
          <w:b w:val="1"/>
          <w:rtl w:val="0"/>
        </w:rPr>
        <w:t xml:space="preserve">Automatically mask your data to safely unlock more of the cloud</w:t>
      </w:r>
    </w:p>
    <w:p w:rsidR="00000000" w:rsidDel="00000000" w:rsidP="00000000" w:rsidRDefault="00000000" w:rsidRPr="00000000" w14:paraId="00000D9F">
      <w:pPr>
        <w:rPr>
          <w:rFonts w:ascii="Roboto" w:cs="Roboto" w:eastAsia="Roboto" w:hAnsi="Roboto"/>
        </w:rPr>
      </w:pPr>
      <w:r w:rsidDel="00000000" w:rsidR="00000000" w:rsidRPr="00000000">
        <w:rPr>
          <w:rFonts w:ascii="Roboto" w:cs="Roboto" w:eastAsia="Roboto" w:hAnsi="Roboto"/>
          <w:rtl w:val="0"/>
        </w:rPr>
        <w:t xml:space="preserve">Cloud DLP provides tools to classify, mask, tokenize, and transform sensitive elements to help you better manage the data that you collect, store, or use for business or analytics. With support for structured and unstructured data, Cloud DLP can help you preserve the utility of your data for joining, analytics, and AI while protecting the raw sensitive identifiers.</w:t>
      </w:r>
    </w:p>
    <w:p w:rsidR="00000000" w:rsidDel="00000000" w:rsidP="00000000" w:rsidRDefault="00000000" w:rsidRPr="00000000" w14:paraId="00000DA0">
      <w:pPr>
        <w:rPr>
          <w:rFonts w:ascii="Roboto" w:cs="Roboto" w:eastAsia="Roboto" w:hAnsi="Roboto"/>
        </w:rPr>
      </w:pPr>
      <w:r w:rsidDel="00000000" w:rsidR="00000000" w:rsidRPr="00000000">
        <w:rPr>
          <w:rtl w:val="0"/>
        </w:rPr>
      </w:r>
    </w:p>
    <w:p w:rsidR="00000000" w:rsidDel="00000000" w:rsidP="00000000" w:rsidRDefault="00000000" w:rsidRPr="00000000" w14:paraId="00000DA1">
      <w:pPr>
        <w:rPr>
          <w:rFonts w:ascii="Roboto" w:cs="Roboto" w:eastAsia="Roboto" w:hAnsi="Roboto"/>
          <w:b w:val="1"/>
        </w:rPr>
      </w:pPr>
      <w:r w:rsidDel="00000000" w:rsidR="00000000" w:rsidRPr="00000000">
        <w:rPr>
          <w:rFonts w:ascii="Roboto" w:cs="Roboto" w:eastAsia="Roboto" w:hAnsi="Roboto"/>
          <w:b w:val="1"/>
          <w:rtl w:val="0"/>
        </w:rPr>
        <w:t xml:space="preserve">Measure re-identification risk in structured data</w:t>
      </w:r>
    </w:p>
    <w:p w:rsidR="00000000" w:rsidDel="00000000" w:rsidP="00000000" w:rsidRDefault="00000000" w:rsidRPr="00000000" w14:paraId="00000DA2">
      <w:pPr>
        <w:rPr>
          <w:rFonts w:ascii="Roboto" w:cs="Roboto" w:eastAsia="Roboto" w:hAnsi="Roboto"/>
        </w:rPr>
      </w:pPr>
      <w:r w:rsidDel="00000000" w:rsidR="00000000" w:rsidRPr="00000000">
        <w:rPr>
          <w:rFonts w:ascii="Roboto" w:cs="Roboto" w:eastAsia="Roboto" w:hAnsi="Roboto"/>
          <w:rtl w:val="0"/>
        </w:rPr>
        <w:t xml:space="preserve">Enhance your understanding of data privacy risks. Quasi-identifiers are partially identifying elements or combinations of data that may link to a single person or a very small group. Cloud DLP allows you to measure statistical properties such as k-anonymity and l-diversity, expanding your ability to understand and protect data privacy.</w:t>
      </w:r>
    </w:p>
    <w:p w:rsidR="00000000" w:rsidDel="00000000" w:rsidP="00000000" w:rsidRDefault="00000000" w:rsidRPr="00000000" w14:paraId="00000DA3">
      <w:pPr>
        <w:spacing w:line="276" w:lineRule="auto"/>
        <w:rPr>
          <w:rFonts w:ascii="Roboto" w:cs="Roboto" w:eastAsia="Roboto" w:hAnsi="Roboto"/>
          <w:color w:val="000000"/>
        </w:rPr>
      </w:pPr>
      <w:r w:rsidDel="00000000" w:rsidR="00000000" w:rsidRPr="00000000">
        <w:rPr>
          <w:rtl w:val="0"/>
        </w:rPr>
      </w:r>
    </w:p>
    <w:p w:rsidR="00000000" w:rsidDel="00000000" w:rsidP="00000000" w:rsidRDefault="00000000" w:rsidRPr="00000000" w14:paraId="00000DA4">
      <w:pPr>
        <w:rPr>
          <w:rFonts w:ascii="Roboto" w:cs="Roboto" w:eastAsia="Roboto" w:hAnsi="Roboto"/>
          <w:color w:val="000000"/>
        </w:rPr>
      </w:pPr>
      <w:r w:rsidDel="00000000" w:rsidR="00000000" w:rsidRPr="00000000">
        <w:rPr>
          <w:rFonts w:ascii="Roboto" w:cs="Roboto" w:eastAsia="Roboto" w:hAnsi="Roboto"/>
          <w:rtl w:val="0"/>
        </w:rPr>
        <w:t xml:space="preserve">When storing PII or other sensitive information, use multiple projects or GCS buckets, assign permissions based on data sensitivity accordingly. At the project level, the best practice is to create two different projects, each with its own data sensitivity.  Use a DLP solution to replicate data from a sensitive dataset in Project 1 into the non-sensitive dataset in Project 2.  IAM restrictions should be in place to prevent non-authorized users from accessing sensitive data in Project 1.  But, a different IAM group for Project 2 should allow users needing access to the redacted set of data. At the GCS bucket level, the best practice is to create two or more different buckets, each with its own data sensitivity. Use DLP to replicate data from sensitive buckets into nonsensitive buckets and use IAM to restrict users from accessing sensitive buckets.</w:t>
      </w:r>
      <w:r w:rsidDel="00000000" w:rsidR="00000000" w:rsidRPr="00000000">
        <w:rPr>
          <w:rtl w:val="0"/>
        </w:rPr>
      </w:r>
    </w:p>
    <w:p w:rsidR="00000000" w:rsidDel="00000000" w:rsidP="00000000" w:rsidRDefault="00000000" w:rsidRPr="00000000" w14:paraId="00000DA5">
      <w:pPr>
        <w:pStyle w:val="Heading2"/>
        <w:rPr>
          <w:rFonts w:ascii="Roboto" w:cs="Roboto" w:eastAsia="Roboto" w:hAnsi="Roboto"/>
        </w:rPr>
      </w:pPr>
      <w:bookmarkStart w:colFirst="0" w:colLast="0" w:name="_oi4pshl97wwz" w:id="181"/>
      <w:bookmarkEnd w:id="181"/>
      <w:r w:rsidDel="00000000" w:rsidR="00000000" w:rsidRPr="00000000">
        <w:rPr>
          <w:rFonts w:ascii="Roboto" w:cs="Roboto" w:eastAsia="Roboto" w:hAnsi="Roboto"/>
          <w:rtl w:val="0"/>
        </w:rPr>
        <w:t xml:space="preserve">6.4 Security Design</w:t>
      </w:r>
    </w:p>
    <w:p w:rsidR="00000000" w:rsidDel="00000000" w:rsidP="00000000" w:rsidRDefault="00000000" w:rsidRPr="00000000" w14:paraId="00000DA6">
      <w:pPr>
        <w:rPr>
          <w:rFonts w:ascii="Roboto" w:cs="Roboto" w:eastAsia="Roboto" w:hAnsi="Roboto"/>
        </w:rPr>
      </w:pPr>
      <w:r w:rsidDel="00000000" w:rsidR="00000000" w:rsidRPr="00000000">
        <w:rPr>
          <w:rFonts w:ascii="Roboto" w:cs="Roboto" w:eastAsia="Roboto" w:hAnsi="Roboto"/>
          <w:rtl w:val="0"/>
        </w:rPr>
        <w:t xml:space="preserve">Security Design needs to be driven based on the Threat Assessment and Vulnerabilities associated with them.  From a holistic perspective, external threats are viewed as the most serious and significant threat to the environment.  As such, for Phase 0, no Internet access will be provided to the GCP environment directly.  What this means is that no Public IPs will be allowed for any virtual machines or service.   Any and all Internet access needs within GCP will be satisfied by either leveraging local (Google Cloud) air-gapped clones of needed repositories or by directing Internet routes to Amex’s On Premises environment.  In future Phases, Internet access may be enabled.  However, all such access must be processed through a Network Security Appliance before being allowed access to Internal resources.   The Network Security Appliance should conform to existing Amex standards.  In all phases, care must be taken to ensure that data is never exfiltrated out of the Amex perimeter.</w:t>
      </w:r>
    </w:p>
    <w:p w:rsidR="00000000" w:rsidDel="00000000" w:rsidP="00000000" w:rsidRDefault="00000000" w:rsidRPr="00000000" w14:paraId="00000DA7">
      <w:pPr>
        <w:rPr>
          <w:rFonts w:ascii="Roboto" w:cs="Roboto" w:eastAsia="Roboto" w:hAnsi="Roboto"/>
        </w:rPr>
      </w:pPr>
      <w:r w:rsidDel="00000000" w:rsidR="00000000" w:rsidRPr="00000000">
        <w:rPr>
          <w:rtl w:val="0"/>
        </w:rPr>
      </w:r>
    </w:p>
    <w:p w:rsidR="00000000" w:rsidDel="00000000" w:rsidP="00000000" w:rsidRDefault="00000000" w:rsidRPr="00000000" w14:paraId="00000DA8">
      <w:pPr>
        <w:rPr>
          <w:rFonts w:ascii="Roboto" w:cs="Roboto" w:eastAsia="Roboto" w:hAnsi="Roboto"/>
        </w:rPr>
      </w:pPr>
      <w:r w:rsidDel="00000000" w:rsidR="00000000" w:rsidRPr="00000000">
        <w:rPr>
          <w:rtl w:val="0"/>
        </w:rPr>
      </w:r>
    </w:p>
    <w:p w:rsidR="00000000" w:rsidDel="00000000" w:rsidP="00000000" w:rsidRDefault="00000000" w:rsidRPr="00000000" w14:paraId="00000DA9">
      <w:pPr>
        <w:pStyle w:val="Heading3"/>
        <w:rPr>
          <w:rFonts w:ascii="Roboto" w:cs="Roboto" w:eastAsia="Roboto" w:hAnsi="Roboto"/>
        </w:rPr>
      </w:pPr>
      <w:bookmarkStart w:colFirst="0" w:colLast="0" w:name="_s9qys1nixpcu" w:id="182"/>
      <w:bookmarkEnd w:id="182"/>
      <w:r w:rsidDel="00000000" w:rsidR="00000000" w:rsidRPr="00000000">
        <w:rPr>
          <w:rFonts w:ascii="Roboto" w:cs="Roboto" w:eastAsia="Roboto" w:hAnsi="Roboto"/>
          <w:rtl w:val="0"/>
        </w:rPr>
        <w:t xml:space="preserve">6.4.1 Network Security</w:t>
      </w:r>
    </w:p>
    <w:p w:rsidR="00000000" w:rsidDel="00000000" w:rsidP="00000000" w:rsidRDefault="00000000" w:rsidRPr="00000000" w14:paraId="00000DAA">
      <w:pPr>
        <w:rPr>
          <w:rFonts w:ascii="Roboto" w:cs="Roboto" w:eastAsia="Roboto" w:hAnsi="Roboto"/>
        </w:rPr>
      </w:pPr>
      <w:r w:rsidDel="00000000" w:rsidR="00000000" w:rsidRPr="00000000">
        <w:rPr>
          <w:rFonts w:ascii="Roboto" w:cs="Roboto" w:eastAsia="Roboto" w:hAnsi="Roboto"/>
          <w:rtl w:val="0"/>
        </w:rPr>
        <w:t xml:space="preserve">Fundamental to a secure Cloud perimeter is constraining the Network architecture to only acceptable data traffic flow patterns.   Since no direct Internet access will be permitted, Cloud NAT will be explicitly prohibited as a service on GCP.  Furthermore, no resource or service will be granted a Public IP address accessible from the Internet.  All communications must flow via approved application data flow paths.  As such, GCP Firewall rules must be provisioned by default to explicitly block all ingress and egress traffic.  Only explicitly required communication flows should be enabled on a case by case basis.</w:t>
      </w:r>
    </w:p>
    <w:p w:rsidR="00000000" w:rsidDel="00000000" w:rsidP="00000000" w:rsidRDefault="00000000" w:rsidRPr="00000000" w14:paraId="00000DAB">
      <w:pPr>
        <w:pStyle w:val="Heading4"/>
        <w:rPr>
          <w:rFonts w:ascii="Roboto" w:cs="Roboto" w:eastAsia="Roboto" w:hAnsi="Roboto"/>
        </w:rPr>
      </w:pPr>
      <w:bookmarkStart w:colFirst="0" w:colLast="0" w:name="_ft91y2m2ok1f" w:id="183"/>
      <w:bookmarkEnd w:id="183"/>
      <w:r w:rsidDel="00000000" w:rsidR="00000000" w:rsidRPr="00000000">
        <w:rPr>
          <w:rFonts w:ascii="Roboto" w:cs="Roboto" w:eastAsia="Roboto" w:hAnsi="Roboto"/>
          <w:rtl w:val="0"/>
        </w:rPr>
        <w:t xml:space="preserve">6.4.1.1 Traffic Director </w:t>
      </w:r>
    </w:p>
    <w:p w:rsidR="00000000" w:rsidDel="00000000" w:rsidP="00000000" w:rsidRDefault="00000000" w:rsidRPr="00000000" w14:paraId="00000DAC">
      <w:pPr>
        <w:pStyle w:val="Heading5"/>
        <w:rPr>
          <w:rFonts w:ascii="Roboto" w:cs="Roboto" w:eastAsia="Roboto" w:hAnsi="Roboto"/>
          <w:b w:val="1"/>
        </w:rPr>
      </w:pPr>
      <w:bookmarkStart w:colFirst="0" w:colLast="0" w:name="_cnfubcqhjip5" w:id="184"/>
      <w:bookmarkEnd w:id="184"/>
      <w:r w:rsidDel="00000000" w:rsidR="00000000" w:rsidRPr="00000000">
        <w:rPr>
          <w:rFonts w:ascii="Roboto" w:cs="Roboto" w:eastAsia="Roboto" w:hAnsi="Roboto"/>
          <w:b w:val="1"/>
          <w:rtl w:val="0"/>
        </w:rPr>
        <w:t xml:space="preserve">Policy-driven security</w:t>
      </w:r>
    </w:p>
    <w:p w:rsidR="00000000" w:rsidDel="00000000" w:rsidP="00000000" w:rsidRDefault="00000000" w:rsidRPr="00000000" w14:paraId="00000DAD">
      <w:pPr>
        <w:rPr>
          <w:rFonts w:ascii="Roboto" w:cs="Roboto" w:eastAsia="Roboto" w:hAnsi="Roboto"/>
        </w:rPr>
      </w:pPr>
      <w:r w:rsidDel="00000000" w:rsidR="00000000" w:rsidRPr="00000000">
        <w:rPr>
          <w:rFonts w:ascii="Roboto" w:cs="Roboto" w:eastAsia="Roboto" w:hAnsi="Roboto"/>
          <w:rtl w:val="0"/>
        </w:rPr>
        <w:t xml:space="preserve">Google </w:t>
      </w:r>
      <w:hyperlink r:id="rId182">
        <w:r w:rsidDel="00000000" w:rsidR="00000000" w:rsidRPr="00000000">
          <w:rPr>
            <w:rFonts w:ascii="Roboto" w:cs="Roboto" w:eastAsia="Roboto" w:hAnsi="Roboto"/>
            <w:color w:val="1155cc"/>
            <w:u w:val="single"/>
            <w:rtl w:val="0"/>
          </w:rPr>
          <w:t xml:space="preserve">Traffic Director</w:t>
        </w:r>
      </w:hyperlink>
      <w:r w:rsidDel="00000000" w:rsidR="00000000" w:rsidRPr="00000000">
        <w:rPr>
          <w:rFonts w:ascii="Roboto" w:cs="Roboto" w:eastAsia="Roboto" w:hAnsi="Roboto"/>
          <w:rtl w:val="0"/>
        </w:rPr>
        <w:t xml:space="preserve"> supports authentication and authorization policies. You create these policies so Traffic Director can configure your data plane and enable security capabilities. You don't need to make changes to your application to create or update these policies.</w:t>
      </w:r>
    </w:p>
    <w:p w:rsidR="00000000" w:rsidDel="00000000" w:rsidP="00000000" w:rsidRDefault="00000000" w:rsidRPr="00000000" w14:paraId="00000DAE">
      <w:pPr>
        <w:rPr>
          <w:rFonts w:ascii="Roboto" w:cs="Roboto" w:eastAsia="Roboto" w:hAnsi="Roboto"/>
        </w:rPr>
      </w:pPr>
      <w:r w:rsidDel="00000000" w:rsidR="00000000" w:rsidRPr="00000000">
        <w:rPr>
          <w:rtl w:val="0"/>
        </w:rPr>
      </w:r>
    </w:p>
    <w:p w:rsidR="00000000" w:rsidDel="00000000" w:rsidP="00000000" w:rsidRDefault="00000000" w:rsidRPr="00000000" w14:paraId="00000DAF">
      <w:pPr>
        <w:pStyle w:val="Heading5"/>
        <w:rPr>
          <w:rFonts w:ascii="Roboto" w:cs="Roboto" w:eastAsia="Roboto" w:hAnsi="Roboto"/>
          <w:b w:val="1"/>
        </w:rPr>
      </w:pPr>
      <w:bookmarkStart w:colFirst="0" w:colLast="0" w:name="_ft3ccybt2azr" w:id="185"/>
      <w:bookmarkEnd w:id="185"/>
      <w:r w:rsidDel="00000000" w:rsidR="00000000" w:rsidRPr="00000000">
        <w:rPr>
          <w:rFonts w:ascii="Roboto" w:cs="Roboto" w:eastAsia="Roboto" w:hAnsi="Roboto"/>
          <w:b w:val="1"/>
          <w:rtl w:val="0"/>
        </w:rPr>
        <w:t xml:space="preserve">Securing traffic (authentication)</w:t>
      </w:r>
    </w:p>
    <w:p w:rsidR="00000000" w:rsidDel="00000000" w:rsidP="00000000" w:rsidRDefault="00000000" w:rsidRPr="00000000" w14:paraId="00000DB0">
      <w:pPr>
        <w:rPr>
          <w:rFonts w:ascii="Roboto" w:cs="Roboto" w:eastAsia="Roboto" w:hAnsi="Roboto"/>
        </w:rPr>
      </w:pPr>
      <w:r w:rsidDel="00000000" w:rsidR="00000000" w:rsidRPr="00000000">
        <w:rPr>
          <w:rFonts w:ascii="Roboto" w:cs="Roboto" w:eastAsia="Roboto" w:hAnsi="Roboto"/>
          <w:rtl w:val="0"/>
        </w:rPr>
        <w:t xml:space="preserve">The authentication policy enables services to (1) assert and validate their identities, and (2) encrypt communication sessions using TLS. In a service mesh, this type of security is handled by the data plane so applications don't need to make special provisions to be secure.</w:t>
      </w:r>
    </w:p>
    <w:p w:rsidR="00000000" w:rsidDel="00000000" w:rsidP="00000000" w:rsidRDefault="00000000" w:rsidRPr="00000000" w14:paraId="00000DB1">
      <w:pPr>
        <w:rPr>
          <w:rFonts w:ascii="Roboto" w:cs="Roboto" w:eastAsia="Roboto" w:hAnsi="Roboto"/>
        </w:rPr>
      </w:pPr>
      <w:r w:rsidDel="00000000" w:rsidR="00000000" w:rsidRPr="00000000">
        <w:rPr>
          <w:rtl w:val="0"/>
        </w:rPr>
      </w:r>
    </w:p>
    <w:p w:rsidR="00000000" w:rsidDel="00000000" w:rsidP="00000000" w:rsidRDefault="00000000" w:rsidRPr="00000000" w14:paraId="00000DB2">
      <w:pPr>
        <w:pStyle w:val="Heading5"/>
        <w:rPr>
          <w:rFonts w:ascii="Roboto" w:cs="Roboto" w:eastAsia="Roboto" w:hAnsi="Roboto"/>
          <w:b w:val="1"/>
        </w:rPr>
      </w:pPr>
      <w:bookmarkStart w:colFirst="0" w:colLast="0" w:name="_a8ygfirwtng3" w:id="186"/>
      <w:bookmarkEnd w:id="186"/>
      <w:r w:rsidDel="00000000" w:rsidR="00000000" w:rsidRPr="00000000">
        <w:rPr>
          <w:rFonts w:ascii="Roboto" w:cs="Roboto" w:eastAsia="Roboto" w:hAnsi="Roboto"/>
          <w:b w:val="1"/>
          <w:rtl w:val="0"/>
        </w:rPr>
        <w:t xml:space="preserve">Encryption &amp; supported authentication modes</w:t>
      </w:r>
    </w:p>
    <w:p w:rsidR="00000000" w:rsidDel="00000000" w:rsidP="00000000" w:rsidRDefault="00000000" w:rsidRPr="00000000" w14:paraId="00000DB3">
      <w:pPr>
        <w:rPr>
          <w:rFonts w:ascii="Roboto" w:cs="Roboto" w:eastAsia="Roboto" w:hAnsi="Roboto"/>
        </w:rPr>
      </w:pPr>
      <w:r w:rsidDel="00000000" w:rsidR="00000000" w:rsidRPr="00000000">
        <w:rPr>
          <w:rFonts w:ascii="Roboto" w:cs="Roboto" w:eastAsia="Roboto" w:hAnsi="Roboto"/>
          <w:rtl w:val="0"/>
        </w:rPr>
        <w:t xml:space="preserve">When a service calls on another service, the first step in establishing secure communications is to have each service prove its identity to the other service. The degree to which a service needs to prove its identity is based on the TLS mode that you configure.</w:t>
      </w:r>
    </w:p>
    <w:p w:rsidR="00000000" w:rsidDel="00000000" w:rsidP="00000000" w:rsidRDefault="00000000" w:rsidRPr="00000000" w14:paraId="00000DB4">
      <w:pPr>
        <w:rPr>
          <w:rFonts w:ascii="Roboto" w:cs="Roboto" w:eastAsia="Roboto" w:hAnsi="Roboto"/>
        </w:rPr>
      </w:pPr>
      <w:r w:rsidDel="00000000" w:rsidR="00000000" w:rsidRPr="00000000">
        <w:rPr>
          <w:rtl w:val="0"/>
        </w:rPr>
      </w:r>
    </w:p>
    <w:p w:rsidR="00000000" w:rsidDel="00000000" w:rsidP="00000000" w:rsidRDefault="00000000" w:rsidRPr="00000000" w14:paraId="00000DB5">
      <w:pPr>
        <w:rPr>
          <w:rFonts w:ascii="Roboto" w:cs="Roboto" w:eastAsia="Roboto" w:hAnsi="Roboto"/>
        </w:rPr>
      </w:pPr>
      <w:r w:rsidDel="00000000" w:rsidR="00000000" w:rsidRPr="00000000">
        <w:rPr>
          <w:rFonts w:ascii="Roboto" w:cs="Roboto" w:eastAsia="Roboto" w:hAnsi="Roboto"/>
          <w:rtl w:val="0"/>
        </w:rPr>
        <w:t xml:space="preserve">Traffic Director supports the following modes:</w:t>
      </w:r>
    </w:p>
    <w:p w:rsidR="00000000" w:rsidDel="00000000" w:rsidP="00000000" w:rsidRDefault="00000000" w:rsidRPr="00000000" w14:paraId="00000DB6">
      <w:pPr>
        <w:numPr>
          <w:ilvl w:val="0"/>
          <w:numId w:val="41"/>
        </w:numPr>
        <w:ind w:left="720" w:hanging="360"/>
        <w:rPr>
          <w:rFonts w:ascii="Roboto" w:cs="Roboto" w:eastAsia="Roboto" w:hAnsi="Roboto"/>
        </w:rPr>
      </w:pPr>
      <w:r w:rsidDel="00000000" w:rsidR="00000000" w:rsidRPr="00000000">
        <w:rPr>
          <w:rFonts w:ascii="Roboto" w:cs="Roboto" w:eastAsia="Roboto" w:hAnsi="Roboto"/>
          <w:rtl w:val="0"/>
        </w:rPr>
        <w:t xml:space="preserve">OPEN: services do not need to prove identity. Communications are unencrypted.</w:t>
      </w:r>
    </w:p>
    <w:p w:rsidR="00000000" w:rsidDel="00000000" w:rsidP="00000000" w:rsidRDefault="00000000" w:rsidRPr="00000000" w14:paraId="00000DB7">
      <w:pPr>
        <w:numPr>
          <w:ilvl w:val="0"/>
          <w:numId w:val="41"/>
        </w:numPr>
        <w:ind w:left="720" w:hanging="360"/>
        <w:rPr>
          <w:rFonts w:ascii="Roboto" w:cs="Roboto" w:eastAsia="Roboto" w:hAnsi="Roboto"/>
        </w:rPr>
      </w:pPr>
      <w:r w:rsidDel="00000000" w:rsidR="00000000" w:rsidRPr="00000000">
        <w:rPr>
          <w:rFonts w:ascii="Roboto" w:cs="Roboto" w:eastAsia="Roboto" w:hAnsi="Roboto"/>
          <w:rtl w:val="0"/>
        </w:rPr>
        <w:t xml:space="preserve">TLS: the service that is being called must prove its identity to the caller. In other words, the server must prove its identity to the client. Communications are encrypted using TLS.</w:t>
      </w:r>
    </w:p>
    <w:p w:rsidR="00000000" w:rsidDel="00000000" w:rsidP="00000000" w:rsidRDefault="00000000" w:rsidRPr="00000000" w14:paraId="00000DB8">
      <w:pPr>
        <w:numPr>
          <w:ilvl w:val="0"/>
          <w:numId w:val="41"/>
        </w:numPr>
        <w:ind w:left="720" w:hanging="360"/>
        <w:rPr>
          <w:rFonts w:ascii="Roboto" w:cs="Roboto" w:eastAsia="Roboto" w:hAnsi="Roboto"/>
        </w:rPr>
      </w:pPr>
      <w:r w:rsidDel="00000000" w:rsidR="00000000" w:rsidRPr="00000000">
        <w:rPr>
          <w:rFonts w:ascii="Roboto" w:cs="Roboto" w:eastAsia="Roboto" w:hAnsi="Roboto"/>
          <w:rtl w:val="0"/>
        </w:rPr>
        <w:t xml:space="preserve">MTLS: the service that is being called must prove its identity to the caller and the caller must prove its identity to the called service. In other words, the server must prove its identity to the client and the client must prove its identity to the server. Communications are encrypted using TLS.</w:t>
      </w:r>
    </w:p>
    <w:p w:rsidR="00000000" w:rsidDel="00000000" w:rsidP="00000000" w:rsidRDefault="00000000" w:rsidRPr="00000000" w14:paraId="00000DB9">
      <w:pPr>
        <w:numPr>
          <w:ilvl w:val="0"/>
          <w:numId w:val="41"/>
        </w:numPr>
        <w:ind w:left="720" w:hanging="360"/>
        <w:rPr>
          <w:rFonts w:ascii="Roboto" w:cs="Roboto" w:eastAsia="Roboto" w:hAnsi="Roboto"/>
        </w:rPr>
      </w:pPr>
      <w:r w:rsidDel="00000000" w:rsidR="00000000" w:rsidRPr="00000000">
        <w:rPr>
          <w:rFonts w:ascii="Roboto" w:cs="Roboto" w:eastAsia="Roboto" w:hAnsi="Roboto"/>
          <w:rtl w:val="0"/>
        </w:rPr>
        <w:t xml:space="preserve">OPEN_OR_MTLS (sometimes referred to as "permissive" mode): the service that is being called accepts both OPEN and MTLS. Depending on how the calling service sends its request, communications may or may not be encrypted. TODO: Validate</w:t>
      </w:r>
    </w:p>
    <w:p w:rsidR="00000000" w:rsidDel="00000000" w:rsidP="00000000" w:rsidRDefault="00000000" w:rsidRPr="00000000" w14:paraId="00000DBA">
      <w:pPr>
        <w:rPr>
          <w:rFonts w:ascii="Roboto" w:cs="Roboto" w:eastAsia="Roboto" w:hAnsi="Roboto"/>
        </w:rPr>
      </w:pPr>
      <w:r w:rsidDel="00000000" w:rsidR="00000000" w:rsidRPr="00000000">
        <w:rPr>
          <w:rtl w:val="0"/>
        </w:rPr>
      </w:r>
    </w:p>
    <w:p w:rsidR="00000000" w:rsidDel="00000000" w:rsidP="00000000" w:rsidRDefault="00000000" w:rsidRPr="00000000" w14:paraId="00000DBB">
      <w:pPr>
        <w:pStyle w:val="Heading5"/>
        <w:rPr>
          <w:rFonts w:ascii="Roboto" w:cs="Roboto" w:eastAsia="Roboto" w:hAnsi="Roboto"/>
          <w:color w:val="757575"/>
        </w:rPr>
      </w:pPr>
      <w:bookmarkStart w:colFirst="0" w:colLast="0" w:name="_sgbf6l4m25qo" w:id="187"/>
      <w:bookmarkEnd w:id="187"/>
      <w:r w:rsidDel="00000000" w:rsidR="00000000" w:rsidRPr="00000000">
        <w:rPr>
          <w:rFonts w:ascii="Roboto" w:cs="Roboto" w:eastAsia="Roboto" w:hAnsi="Roboto"/>
          <w:b w:val="1"/>
          <w:rtl w:val="0"/>
        </w:rPr>
        <w:t xml:space="preserve">6.4.1.2 Certificates &amp; certificate authorities</w:t>
      </w:r>
      <w:r w:rsidDel="00000000" w:rsidR="00000000" w:rsidRPr="00000000">
        <w:rPr>
          <w:rtl w:val="0"/>
        </w:rPr>
      </w:r>
    </w:p>
    <w:p w:rsidR="00000000" w:rsidDel="00000000" w:rsidP="00000000" w:rsidRDefault="00000000" w:rsidRPr="00000000" w14:paraId="00000DBC">
      <w:pPr>
        <w:rPr>
          <w:rFonts w:ascii="Roboto" w:cs="Roboto" w:eastAsia="Roboto" w:hAnsi="Roboto"/>
        </w:rPr>
      </w:pPr>
      <w:hyperlink r:id="rId183">
        <w:r w:rsidDel="00000000" w:rsidR="00000000" w:rsidRPr="00000000">
          <w:rPr>
            <w:rFonts w:ascii="Roboto" w:cs="Roboto" w:eastAsia="Roboto" w:hAnsi="Roboto"/>
            <w:color w:val="1155cc"/>
            <w:u w:val="single"/>
            <w:rtl w:val="0"/>
          </w:rPr>
          <w:t xml:space="preserve">Certificate Authority Service</w:t>
        </w:r>
      </w:hyperlink>
      <w:r w:rsidDel="00000000" w:rsidR="00000000" w:rsidRPr="00000000">
        <w:rPr>
          <w:rFonts w:ascii="Roboto" w:cs="Roboto" w:eastAsia="Roboto" w:hAnsi="Roboto"/>
          <w:rtl w:val="0"/>
        </w:rPr>
        <w:t xml:space="preserve"> is a trusted certificate authority (CA) providing the foundation for trust in a distributed system like a service mesh. </w:t>
      </w:r>
    </w:p>
    <w:p w:rsidR="00000000" w:rsidDel="00000000" w:rsidP="00000000" w:rsidRDefault="00000000" w:rsidRPr="00000000" w14:paraId="00000DBD">
      <w:pPr>
        <w:numPr>
          <w:ilvl w:val="0"/>
          <w:numId w:val="30"/>
        </w:numPr>
        <w:ind w:left="720" w:hanging="360"/>
        <w:rPr>
          <w:rFonts w:ascii="Roboto" w:cs="Roboto" w:eastAsia="Roboto" w:hAnsi="Roboto"/>
        </w:rPr>
      </w:pPr>
      <w:r w:rsidDel="00000000" w:rsidR="00000000" w:rsidRPr="00000000">
        <w:rPr>
          <w:rFonts w:ascii="Roboto" w:cs="Roboto" w:eastAsia="Roboto" w:hAnsi="Roboto"/>
          <w:rtl w:val="0"/>
        </w:rPr>
        <w:t xml:space="preserve">A service that wants to prove its identity to another service presents its certificate to the other service. This certificate is cryptographically signed and issued by a CA which both services trust.</w:t>
      </w:r>
    </w:p>
    <w:p w:rsidR="00000000" w:rsidDel="00000000" w:rsidP="00000000" w:rsidRDefault="00000000" w:rsidRPr="00000000" w14:paraId="00000DBE">
      <w:pPr>
        <w:numPr>
          <w:ilvl w:val="0"/>
          <w:numId w:val="30"/>
        </w:numPr>
        <w:ind w:left="720" w:hanging="360"/>
        <w:rPr>
          <w:rFonts w:ascii="Roboto" w:cs="Roboto" w:eastAsia="Roboto" w:hAnsi="Roboto"/>
        </w:rPr>
      </w:pPr>
      <w:r w:rsidDel="00000000" w:rsidR="00000000" w:rsidRPr="00000000">
        <w:rPr>
          <w:rFonts w:ascii="Roboto" w:cs="Roboto" w:eastAsia="Roboto" w:hAnsi="Roboto"/>
          <w:rtl w:val="0"/>
        </w:rPr>
        <w:t xml:space="preserve">The service that receives this certificate can verify that the certificate originated from a CA which it trusts.</w:t>
      </w:r>
    </w:p>
    <w:p w:rsidR="00000000" w:rsidDel="00000000" w:rsidP="00000000" w:rsidRDefault="00000000" w:rsidRPr="00000000" w14:paraId="00000DBF">
      <w:pPr>
        <w:rPr>
          <w:rFonts w:ascii="Roboto" w:cs="Roboto" w:eastAsia="Roboto" w:hAnsi="Roboto"/>
        </w:rPr>
      </w:pPr>
      <w:r w:rsidDel="00000000" w:rsidR="00000000" w:rsidRPr="00000000">
        <w:rPr>
          <w:rFonts w:ascii="Roboto" w:cs="Roboto" w:eastAsia="Roboto" w:hAnsi="Roboto"/>
          <w:rtl w:val="0"/>
        </w:rPr>
        <w:t xml:space="preserve">To learn more about Google CAS, please refer to the </w:t>
      </w:r>
      <w:hyperlink r:id="rId184">
        <w:r w:rsidDel="00000000" w:rsidR="00000000" w:rsidRPr="00000000">
          <w:rPr>
            <w:rFonts w:ascii="Roboto" w:cs="Roboto" w:eastAsia="Roboto" w:hAnsi="Roboto"/>
            <w:color w:val="1155cc"/>
            <w:u w:val="single"/>
            <w:rtl w:val="0"/>
          </w:rPr>
          <w:t xml:space="preserve">Google blog</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DC0">
      <w:pPr>
        <w:pStyle w:val="Heading3"/>
        <w:rPr>
          <w:rFonts w:ascii="Roboto" w:cs="Roboto" w:eastAsia="Roboto" w:hAnsi="Roboto"/>
        </w:rPr>
      </w:pPr>
      <w:bookmarkStart w:colFirst="0" w:colLast="0" w:name="_fcd74kcy38f0" w:id="188"/>
      <w:bookmarkEnd w:id="188"/>
      <w:r w:rsidDel="00000000" w:rsidR="00000000" w:rsidRPr="00000000">
        <w:rPr>
          <w:rtl w:val="0"/>
        </w:rPr>
      </w:r>
    </w:p>
    <w:p w:rsidR="00000000" w:rsidDel="00000000" w:rsidP="00000000" w:rsidRDefault="00000000" w:rsidRPr="00000000" w14:paraId="00000DC1">
      <w:pPr>
        <w:pStyle w:val="Heading4"/>
        <w:rPr>
          <w:rFonts w:ascii="Roboto" w:cs="Roboto" w:eastAsia="Roboto" w:hAnsi="Roboto"/>
        </w:rPr>
      </w:pPr>
      <w:bookmarkStart w:colFirst="0" w:colLast="0" w:name="_q0fr5evhky2s" w:id="189"/>
      <w:bookmarkEnd w:id="189"/>
      <w:r w:rsidDel="00000000" w:rsidR="00000000" w:rsidRPr="00000000">
        <w:rPr>
          <w:rFonts w:ascii="Roboto" w:cs="Roboto" w:eastAsia="Roboto" w:hAnsi="Roboto"/>
          <w:rtl w:val="0"/>
        </w:rPr>
        <w:t xml:space="preserve">6.4.1.3 Private Google Access</w:t>
      </w:r>
    </w:p>
    <w:p w:rsidR="00000000" w:rsidDel="00000000" w:rsidP="00000000" w:rsidRDefault="00000000" w:rsidRPr="00000000" w14:paraId="00000DC2">
      <w:pPr>
        <w:rPr>
          <w:rFonts w:ascii="Roboto" w:cs="Roboto" w:eastAsia="Roboto" w:hAnsi="Roboto"/>
          <w:color w:val="000000"/>
        </w:rPr>
      </w:pPr>
      <w:r w:rsidDel="00000000" w:rsidR="00000000" w:rsidRPr="00000000">
        <w:rPr>
          <w:rtl w:val="0"/>
        </w:rPr>
      </w:r>
    </w:p>
    <w:p w:rsidR="00000000" w:rsidDel="00000000" w:rsidP="00000000" w:rsidRDefault="00000000" w:rsidRPr="00000000" w14:paraId="00000DC3">
      <w:pPr>
        <w:rPr>
          <w:rFonts w:ascii="Roboto" w:cs="Roboto" w:eastAsia="Roboto" w:hAnsi="Roboto"/>
        </w:rPr>
      </w:pPr>
      <w:r w:rsidDel="00000000" w:rsidR="00000000" w:rsidRPr="00000000">
        <w:rPr>
          <w:rFonts w:ascii="Roboto" w:cs="Roboto" w:eastAsia="Roboto" w:hAnsi="Roboto"/>
          <w:rtl w:val="0"/>
        </w:rPr>
        <w:t xml:space="preserve">Private Google Access enables on-premises hosts to reach </w:t>
      </w:r>
      <w:hyperlink r:id="rId185">
        <w:r w:rsidDel="00000000" w:rsidR="00000000" w:rsidRPr="00000000">
          <w:rPr>
            <w:rFonts w:ascii="Roboto" w:cs="Roboto" w:eastAsia="Roboto" w:hAnsi="Roboto"/>
            <w:color w:val="1155cc"/>
            <w:u w:val="single"/>
            <w:rtl w:val="0"/>
          </w:rPr>
          <w:t xml:space="preserve">Google APIs and services</w:t>
        </w:r>
      </w:hyperlink>
      <w:r w:rsidDel="00000000" w:rsidR="00000000" w:rsidRPr="00000000">
        <w:rPr>
          <w:rFonts w:ascii="Roboto" w:cs="Roboto" w:eastAsia="Roboto" w:hAnsi="Roboto"/>
          <w:rtl w:val="0"/>
        </w:rPr>
        <w:t xml:space="preserve"> using a restricted IP address range rather than a routable, public IP address Private Interconnect connection. The route must have a destination matching one of the VIP ranges and a next-hop being the default internet gateway. Traffic sent to the VIP range stays within Google's network instead of traversing the public Internet because Google does not publish routes to them externally (</w:t>
      </w:r>
      <w:hyperlink r:id="rId186">
        <w:r w:rsidDel="00000000" w:rsidR="00000000" w:rsidRPr="00000000">
          <w:rPr>
            <w:rFonts w:ascii="Roboto" w:cs="Roboto" w:eastAsia="Roboto" w:hAnsi="Roboto"/>
            <w:color w:val="1155cc"/>
            <w:u w:val="single"/>
            <w:rtl w:val="0"/>
          </w:rPr>
          <w:t xml:space="preserve">Source</w:t>
        </w:r>
      </w:hyperlink>
      <w:r w:rsidDel="00000000" w:rsidR="00000000" w:rsidRPr="00000000">
        <w:rPr>
          <w:rFonts w:ascii="Roboto" w:cs="Roboto" w:eastAsia="Roboto" w:hAnsi="Roboto"/>
          <w:rtl w:val="0"/>
        </w:rPr>
        <w:t xml:space="preserve">).   Private Google Access is to be the only path for Amex access into Google APIs and services and no paths via Internet for any APIs should be considered without a security assessment.</w:t>
      </w:r>
      <w:r w:rsidDel="00000000" w:rsidR="00000000" w:rsidRPr="00000000">
        <w:br w:type="page"/>
      </w:r>
      <w:r w:rsidDel="00000000" w:rsidR="00000000" w:rsidRPr="00000000">
        <w:rPr>
          <w:rtl w:val="0"/>
        </w:rPr>
      </w:r>
    </w:p>
    <w:p w:rsidR="00000000" w:rsidDel="00000000" w:rsidP="00000000" w:rsidRDefault="00000000" w:rsidRPr="00000000" w14:paraId="00000DC4">
      <w:pPr>
        <w:pStyle w:val="Heading3"/>
        <w:rPr>
          <w:rFonts w:ascii="Roboto" w:cs="Roboto" w:eastAsia="Roboto" w:hAnsi="Roboto"/>
        </w:rPr>
      </w:pPr>
      <w:bookmarkStart w:colFirst="0" w:colLast="0" w:name="_awx7xnr32ux8" w:id="190"/>
      <w:bookmarkEnd w:id="190"/>
      <w:r w:rsidDel="00000000" w:rsidR="00000000" w:rsidRPr="00000000">
        <w:rPr>
          <w:rFonts w:ascii="Roboto" w:cs="Roboto" w:eastAsia="Roboto" w:hAnsi="Roboto"/>
          <w:rtl w:val="0"/>
        </w:rPr>
        <w:t xml:space="preserve">6.4.2 Security Monitoring</w:t>
      </w:r>
    </w:p>
    <w:p w:rsidR="00000000" w:rsidDel="00000000" w:rsidP="00000000" w:rsidRDefault="00000000" w:rsidRPr="00000000" w14:paraId="00000DC5">
      <w:pPr>
        <w:rPr>
          <w:rFonts w:ascii="Roboto" w:cs="Roboto" w:eastAsia="Roboto" w:hAnsi="Roboto"/>
        </w:rPr>
      </w:pPr>
      <w:r w:rsidDel="00000000" w:rsidR="00000000" w:rsidRPr="00000000">
        <w:rPr>
          <w:rFonts w:ascii="Roboto" w:cs="Roboto" w:eastAsia="Roboto" w:hAnsi="Roboto"/>
          <w:rtl w:val="0"/>
        </w:rPr>
        <w:t xml:space="preserve">Security monitoring is the fundamental detective control of looking for unexpected events or vulnerabilities as they present themselves within an environment.  Not all unexpected events are security incidents.  But, unexpected events indicate changes to environments that are outside of norms and should be investigated further. </w:t>
      </w:r>
    </w:p>
    <w:p w:rsidR="00000000" w:rsidDel="00000000" w:rsidP="00000000" w:rsidRDefault="00000000" w:rsidRPr="00000000" w14:paraId="00000DC6">
      <w:pPr>
        <w:rPr>
          <w:rFonts w:ascii="Roboto" w:cs="Roboto" w:eastAsia="Roboto" w:hAnsi="Roboto"/>
        </w:rPr>
      </w:pPr>
      <w:r w:rsidDel="00000000" w:rsidR="00000000" w:rsidRPr="00000000">
        <w:rPr>
          <w:rtl w:val="0"/>
        </w:rPr>
      </w:r>
    </w:p>
    <w:p w:rsidR="00000000" w:rsidDel="00000000" w:rsidP="00000000" w:rsidRDefault="00000000" w:rsidRPr="00000000" w14:paraId="00000DC7">
      <w:pPr>
        <w:rPr>
          <w:rFonts w:ascii="Roboto" w:cs="Roboto" w:eastAsia="Roboto" w:hAnsi="Roboto"/>
        </w:rPr>
      </w:pPr>
      <w:r w:rsidDel="00000000" w:rsidR="00000000" w:rsidRPr="00000000">
        <w:rPr>
          <w:rFonts w:ascii="Roboto" w:cs="Roboto" w:eastAsia="Roboto" w:hAnsi="Roboto"/>
          <w:rtl w:val="0"/>
        </w:rPr>
        <w:t xml:space="preserve">A significant challenge to security monitoring today is the fact that many diverse tools and solutions exist that often work independently of one another.  There is no single source dashboard that allows a security team to see all the signals from all the different solutions in a single place.</w:t>
      </w:r>
    </w:p>
    <w:p w:rsidR="00000000" w:rsidDel="00000000" w:rsidP="00000000" w:rsidRDefault="00000000" w:rsidRPr="00000000" w14:paraId="00000DC8">
      <w:pPr>
        <w:rPr>
          <w:rFonts w:ascii="Roboto" w:cs="Roboto" w:eastAsia="Roboto" w:hAnsi="Roboto"/>
        </w:rPr>
      </w:pPr>
      <w:r w:rsidDel="00000000" w:rsidR="00000000" w:rsidRPr="00000000">
        <w:rPr>
          <w:rtl w:val="0"/>
        </w:rPr>
      </w:r>
    </w:p>
    <w:p w:rsidR="00000000" w:rsidDel="00000000" w:rsidP="00000000" w:rsidRDefault="00000000" w:rsidRPr="00000000" w14:paraId="00000DC9">
      <w:pPr>
        <w:rPr>
          <w:rFonts w:ascii="Roboto" w:cs="Roboto" w:eastAsia="Roboto" w:hAnsi="Roboto"/>
        </w:rPr>
      </w:pPr>
      <w:r w:rsidDel="00000000" w:rsidR="00000000" w:rsidRPr="00000000">
        <w:rPr>
          <w:rFonts w:ascii="Roboto" w:cs="Roboto" w:eastAsia="Roboto" w:hAnsi="Roboto"/>
          <w:rtl w:val="0"/>
        </w:rPr>
        <w:t xml:space="preserve">Google Cloud Security Command Center (SCC) is a single pane of glass that empowers GCP Security Operation teams to monitor for unexpected events, threats, vulnerabilities, misconfigurations along with 3rd party signal indicators within a single view.</w:t>
      </w:r>
    </w:p>
    <w:p w:rsidR="00000000" w:rsidDel="00000000" w:rsidP="00000000" w:rsidRDefault="00000000" w:rsidRPr="00000000" w14:paraId="00000DCA">
      <w:pPr>
        <w:pStyle w:val="Heading4"/>
        <w:rPr>
          <w:rFonts w:ascii="Roboto" w:cs="Roboto" w:eastAsia="Roboto" w:hAnsi="Roboto"/>
        </w:rPr>
      </w:pPr>
      <w:bookmarkStart w:colFirst="0" w:colLast="0" w:name="_uxeggstopd35" w:id="191"/>
      <w:bookmarkEnd w:id="191"/>
      <w:r w:rsidDel="00000000" w:rsidR="00000000" w:rsidRPr="00000000">
        <w:rPr>
          <w:rFonts w:ascii="Roboto" w:cs="Roboto" w:eastAsia="Roboto" w:hAnsi="Roboto"/>
          <w:rtl w:val="0"/>
        </w:rPr>
        <w:t xml:space="preserve">6.4.2.1 Cloud Security Command Center (SCC)</w:t>
      </w:r>
    </w:p>
    <w:p w:rsidR="00000000" w:rsidDel="00000000" w:rsidP="00000000" w:rsidRDefault="00000000" w:rsidRPr="00000000" w14:paraId="00000DCB">
      <w:pPr>
        <w:rPr>
          <w:rFonts w:ascii="Roboto" w:cs="Roboto" w:eastAsia="Roboto" w:hAnsi="Roboto"/>
        </w:rPr>
      </w:pPr>
      <w:r w:rsidDel="00000000" w:rsidR="00000000" w:rsidRPr="00000000">
        <w:rPr>
          <w:rFonts w:ascii="Roboto" w:cs="Roboto" w:eastAsia="Roboto" w:hAnsi="Roboto"/>
          <w:rtl w:val="0"/>
        </w:rPr>
        <w:t xml:space="preserve">Security Command Center (SCC) is the native Google Cloud product that helps manage and improve cloud security and risk posture. Cloud Security Command Center, with its native security and risk management capabilities, is used by enterprises across the world to protect their environment by gaining visibility into cloud assets, discovering misconfigurations and vulnerabilities in resources, detecting threats targeting Google Cloud assets, and maintaining compliance based on industry standards and benchmarks. </w:t>
      </w:r>
    </w:p>
    <w:p w:rsidR="00000000" w:rsidDel="00000000" w:rsidP="00000000" w:rsidRDefault="00000000" w:rsidRPr="00000000" w14:paraId="00000DCC">
      <w:pPr>
        <w:rPr>
          <w:rFonts w:ascii="Roboto" w:cs="Roboto" w:eastAsia="Roboto" w:hAnsi="Roboto"/>
        </w:rPr>
      </w:pPr>
      <w:r w:rsidDel="00000000" w:rsidR="00000000" w:rsidRPr="00000000">
        <w:rPr>
          <w:rtl w:val="0"/>
        </w:rPr>
      </w:r>
    </w:p>
    <w:p w:rsidR="00000000" w:rsidDel="00000000" w:rsidP="00000000" w:rsidRDefault="00000000" w:rsidRPr="00000000" w14:paraId="00000DCD">
      <w:pPr>
        <w:rPr>
          <w:rFonts w:ascii="Roboto" w:cs="Roboto" w:eastAsia="Roboto" w:hAnsi="Roboto"/>
        </w:rPr>
      </w:pPr>
      <w:r w:rsidDel="00000000" w:rsidR="00000000" w:rsidRPr="00000000">
        <w:rPr>
          <w:rFonts w:ascii="Roboto" w:cs="Roboto" w:eastAsia="Roboto" w:hAnsi="Roboto"/>
          <w:rtl w:val="0"/>
        </w:rPr>
        <w:t xml:space="preserve">The key features of SCC include:</w:t>
      </w:r>
    </w:p>
    <w:p w:rsidR="00000000" w:rsidDel="00000000" w:rsidP="00000000" w:rsidRDefault="00000000" w:rsidRPr="00000000" w14:paraId="00000DCE">
      <w:pPr>
        <w:rPr>
          <w:rFonts w:ascii="Roboto" w:cs="Roboto" w:eastAsia="Roboto" w:hAnsi="Roboto"/>
        </w:rPr>
      </w:pPr>
      <w:r w:rsidDel="00000000" w:rsidR="00000000" w:rsidRPr="00000000">
        <w:rPr>
          <w:rFonts w:ascii="Roboto" w:cs="Roboto" w:eastAsia="Roboto" w:hAnsi="Roboto"/>
          <w:rtl w:val="0"/>
        </w:rPr>
        <w:t xml:space="preserve">(1) Asset discovery and inventory: Discover and view your assets in near-real-time across App Engine, BigQuery, Cloud SQL, Cloud Storage, Compute Engine, Cloud Identity, and Access Management, Google Kubernetes Engine, and more. Review historical discovery scans to identify new, modified, or deleted assets.</w:t>
      </w:r>
    </w:p>
    <w:p w:rsidR="00000000" w:rsidDel="00000000" w:rsidP="00000000" w:rsidRDefault="00000000" w:rsidRPr="00000000" w14:paraId="00000DCF">
      <w:pPr>
        <w:rPr>
          <w:rFonts w:ascii="Roboto" w:cs="Roboto" w:eastAsia="Roboto" w:hAnsi="Roboto"/>
        </w:rPr>
      </w:pPr>
      <w:r w:rsidDel="00000000" w:rsidR="00000000" w:rsidRPr="00000000">
        <w:rPr>
          <w:rFonts w:ascii="Roboto" w:cs="Roboto" w:eastAsia="Roboto" w:hAnsi="Roboto"/>
          <w:rtl w:val="0"/>
        </w:rPr>
        <w:t xml:space="preserve">(2) Threat prevention: Understand the security state of your Google Cloud assets. Uncover common web application vulnerabilities such as cross-site scripting or outdated libraries in your web applications running on App Engine, GKE, and Compute Engine. Quickly resolve misconfigurations by clicking directly on the impacted resource and following the prescribed steps on how to fix it.</w:t>
      </w:r>
    </w:p>
    <w:p w:rsidR="00000000" w:rsidDel="00000000" w:rsidP="00000000" w:rsidRDefault="00000000" w:rsidRPr="00000000" w14:paraId="00000DD0">
      <w:pPr>
        <w:rPr>
          <w:rFonts w:ascii="Roboto" w:cs="Roboto" w:eastAsia="Roboto" w:hAnsi="Roboto"/>
        </w:rPr>
      </w:pPr>
      <w:r w:rsidDel="00000000" w:rsidR="00000000" w:rsidRPr="00000000">
        <w:rPr>
          <w:rFonts w:ascii="Roboto" w:cs="Roboto" w:eastAsia="Roboto" w:hAnsi="Roboto"/>
          <w:rtl w:val="0"/>
        </w:rPr>
        <w:t xml:space="preserve">(3) Threat detection: Detect threats using logs running in Google Cloud at scale. Detects some of the most common container attacks, including suspicious binary, suspicious library, and reverse shell.</w:t>
      </w:r>
    </w:p>
    <w:p w:rsidR="00000000" w:rsidDel="00000000" w:rsidP="00000000" w:rsidRDefault="00000000" w:rsidRPr="00000000" w14:paraId="00000DD1">
      <w:pPr>
        <w:rPr>
          <w:rFonts w:ascii="Roboto" w:cs="Roboto" w:eastAsia="Roboto" w:hAnsi="Roboto"/>
        </w:rPr>
      </w:pPr>
      <w:r w:rsidDel="00000000" w:rsidR="00000000" w:rsidRPr="00000000">
        <w:rPr>
          <w:rtl w:val="0"/>
        </w:rPr>
      </w:r>
    </w:p>
    <w:p w:rsidR="00000000" w:rsidDel="00000000" w:rsidP="00000000" w:rsidRDefault="00000000" w:rsidRPr="00000000" w14:paraId="00000DD2">
      <w:pPr>
        <w:rPr>
          <w:rFonts w:ascii="Roboto" w:cs="Roboto" w:eastAsia="Roboto" w:hAnsi="Roboto"/>
        </w:rPr>
      </w:pPr>
      <w:r w:rsidDel="00000000" w:rsidR="00000000" w:rsidRPr="00000000">
        <w:rPr>
          <w:rFonts w:ascii="Roboto" w:cs="Roboto" w:eastAsia="Roboto" w:hAnsi="Roboto"/>
          <w:rtl w:val="0"/>
        </w:rPr>
        <w:t xml:space="preserve">The services offered by SCC include:</w:t>
      </w:r>
    </w:p>
    <w:p w:rsidR="00000000" w:rsidDel="00000000" w:rsidP="00000000" w:rsidRDefault="00000000" w:rsidRPr="00000000" w14:paraId="00000DD3">
      <w:pPr>
        <w:numPr>
          <w:ilvl w:val="0"/>
          <w:numId w:val="44"/>
        </w:numPr>
        <w:ind w:left="720" w:hanging="360"/>
        <w:rPr>
          <w:rFonts w:ascii="Roboto" w:cs="Roboto" w:eastAsia="Roboto" w:hAnsi="Roboto"/>
        </w:rPr>
      </w:pPr>
      <w:r w:rsidDel="00000000" w:rsidR="00000000" w:rsidRPr="00000000">
        <w:rPr>
          <w:rFonts w:ascii="Roboto" w:cs="Roboto" w:eastAsia="Roboto" w:hAnsi="Roboto"/>
          <w:rtl w:val="0"/>
        </w:rPr>
        <w:t xml:space="preserve">Security Health Analytics: Offers insights into security vulnerabilities and threats by providing you with managed vulnerability assessment scanning that not only provides visibility and control over your Google Cloud Platform resources but detects vulnerabilities and misconfigurations for your cloud assets and helps reduce your exposure to threats. Some vulnerabilities surfaced by Security Health Analytics include detecting publicly exposed buckets (IAM and Legacy ACLs) and VMs, misconfigured firewalls such as open and overly permissive firewall rules, insecure Cloud IAM configurations, disabled logging, and monitoring, etc. Security Health Analytics also provides monitoring and reporting for industry best practices and compliance monitoring across your Google Cloud assets such as PCI DSS, CIS, NIST, etc.</w:t>
      </w:r>
    </w:p>
    <w:p w:rsidR="00000000" w:rsidDel="00000000" w:rsidP="00000000" w:rsidRDefault="00000000" w:rsidRPr="00000000" w14:paraId="00000DD4">
      <w:pPr>
        <w:numPr>
          <w:ilvl w:val="0"/>
          <w:numId w:val="44"/>
        </w:numPr>
        <w:ind w:left="720" w:hanging="360"/>
        <w:rPr>
          <w:rFonts w:ascii="Roboto" w:cs="Roboto" w:eastAsia="Roboto" w:hAnsi="Roboto"/>
        </w:rPr>
      </w:pPr>
      <w:r w:rsidDel="00000000" w:rsidR="00000000" w:rsidRPr="00000000">
        <w:rPr>
          <w:rFonts w:ascii="Roboto" w:cs="Roboto" w:eastAsia="Roboto" w:hAnsi="Roboto"/>
          <w:rtl w:val="0"/>
        </w:rPr>
        <w:t xml:space="preserve">Cloud Anomaly Detection and Event Threat Detection: Focuses intelligence on Cloud Logging and easy integration with other SIEM tools. Monitors Cloud Logging streams such as Cloud Audit streams, VPC flow logs, Cloud DNS, Syslogs to detect threats such as Malware, Cryptomining, Unauthorized Access, Anomalous Grants, Brute-force SSH, and outgoing DDoS attacks.</w:t>
      </w:r>
    </w:p>
    <w:p w:rsidR="00000000" w:rsidDel="00000000" w:rsidP="00000000" w:rsidRDefault="00000000" w:rsidRPr="00000000" w14:paraId="00000DD5">
      <w:pPr>
        <w:numPr>
          <w:ilvl w:val="0"/>
          <w:numId w:val="44"/>
        </w:numPr>
        <w:ind w:left="720" w:hanging="360"/>
        <w:rPr>
          <w:rFonts w:ascii="Roboto" w:cs="Roboto" w:eastAsia="Roboto" w:hAnsi="Roboto"/>
        </w:rPr>
      </w:pPr>
      <w:r w:rsidDel="00000000" w:rsidR="00000000" w:rsidRPr="00000000">
        <w:rPr>
          <w:rFonts w:ascii="Roboto" w:cs="Roboto" w:eastAsia="Roboto" w:hAnsi="Roboto"/>
          <w:rtl w:val="0"/>
        </w:rPr>
        <w:t xml:space="preserve">Web Security Scanner: Provides managed scans that help you take preventive actions to reduce your exposure to threats by detecting vulnerabilities in your Google cloud apps such as Cross-Site Scripting, Flash Injection, Mixed Content (HTTP in HTTPS), Outdated-Insecure Libraries, clear text passwords, etc.</w:t>
      </w:r>
    </w:p>
    <w:p w:rsidR="00000000" w:rsidDel="00000000" w:rsidP="00000000" w:rsidRDefault="00000000" w:rsidRPr="00000000" w14:paraId="00000DD6">
      <w:pPr>
        <w:rPr>
          <w:rFonts w:ascii="Roboto" w:cs="Roboto" w:eastAsia="Roboto" w:hAnsi="Roboto"/>
        </w:rPr>
      </w:pPr>
      <w:r w:rsidDel="00000000" w:rsidR="00000000" w:rsidRPr="00000000">
        <w:rPr>
          <w:rtl w:val="0"/>
        </w:rPr>
      </w:r>
    </w:p>
    <w:p w:rsidR="00000000" w:rsidDel="00000000" w:rsidP="00000000" w:rsidRDefault="00000000" w:rsidRPr="00000000" w14:paraId="00000DD7">
      <w:pPr>
        <w:rPr>
          <w:rFonts w:ascii="Roboto" w:cs="Roboto" w:eastAsia="Roboto" w:hAnsi="Roboto"/>
        </w:rPr>
      </w:pPr>
      <w:r w:rsidDel="00000000" w:rsidR="00000000" w:rsidRPr="00000000">
        <w:rPr>
          <w:rFonts w:ascii="Roboto" w:cs="Roboto" w:eastAsia="Roboto" w:hAnsi="Roboto"/>
          <w:rtl w:val="0"/>
        </w:rPr>
        <w:t xml:space="preserve">SCC offers easy integration with third-party security solutions such as Cloudflare, McAfee, Tenable.io, Palo Alto Networks, etc. Information on </w:t>
      </w:r>
      <w:hyperlink r:id="rId187">
        <w:r w:rsidDel="00000000" w:rsidR="00000000" w:rsidRPr="00000000">
          <w:rPr>
            <w:rFonts w:ascii="Roboto" w:cs="Roboto" w:eastAsia="Roboto" w:hAnsi="Roboto"/>
            <w:color w:val="1155cc"/>
            <w:u w:val="single"/>
            <w:rtl w:val="0"/>
          </w:rPr>
          <w:t xml:space="preserve">features</w:t>
        </w:r>
      </w:hyperlink>
      <w:r w:rsidDel="00000000" w:rsidR="00000000" w:rsidRPr="00000000">
        <w:rPr>
          <w:rFonts w:ascii="Roboto" w:cs="Roboto" w:eastAsia="Roboto" w:hAnsi="Roboto"/>
          <w:rtl w:val="0"/>
        </w:rPr>
        <w:t xml:space="preserve"> and how to set up and use SCC can be found </w:t>
      </w:r>
      <w:hyperlink r:id="rId188">
        <w:r w:rsidDel="00000000" w:rsidR="00000000" w:rsidRPr="00000000">
          <w:rPr>
            <w:rFonts w:ascii="Roboto" w:cs="Roboto" w:eastAsia="Roboto" w:hAnsi="Roboto"/>
            <w:color w:val="1155cc"/>
            <w:u w:val="single"/>
            <w:rtl w:val="0"/>
          </w:rPr>
          <w:t xml:space="preserve">here</w:t>
        </w:r>
      </w:hyperlink>
      <w:r w:rsidDel="00000000" w:rsidR="00000000" w:rsidRPr="00000000">
        <w:rPr>
          <w:rFonts w:ascii="Roboto" w:cs="Roboto" w:eastAsia="Roboto" w:hAnsi="Roboto"/>
          <w:rtl w:val="0"/>
        </w:rPr>
        <w:t xml:space="preserve">. SCC also supports </w:t>
      </w:r>
      <w:hyperlink r:id="rId189">
        <w:r w:rsidDel="00000000" w:rsidR="00000000" w:rsidRPr="00000000">
          <w:rPr>
            <w:rFonts w:ascii="Roboto" w:cs="Roboto" w:eastAsia="Roboto" w:hAnsi="Roboto"/>
            <w:color w:val="1155cc"/>
            <w:u w:val="single"/>
            <w:rtl w:val="0"/>
          </w:rPr>
          <w:t xml:space="preserve">exporting</w:t>
        </w:r>
      </w:hyperlink>
      <w:r w:rsidDel="00000000" w:rsidR="00000000" w:rsidRPr="00000000">
        <w:rPr>
          <w:rFonts w:ascii="Roboto" w:cs="Roboto" w:eastAsia="Roboto" w:hAnsi="Roboto"/>
          <w:rtl w:val="0"/>
        </w:rPr>
        <w:t xml:space="preserve"> in order to incorporate findings into other security tools.</w:t>
      </w:r>
    </w:p>
    <w:p w:rsidR="00000000" w:rsidDel="00000000" w:rsidP="00000000" w:rsidRDefault="00000000" w:rsidRPr="00000000" w14:paraId="00000DD8">
      <w:pPr>
        <w:rPr>
          <w:rFonts w:ascii="Roboto" w:cs="Roboto" w:eastAsia="Roboto" w:hAnsi="Roboto"/>
        </w:rPr>
      </w:pPr>
      <w:r w:rsidDel="00000000" w:rsidR="00000000" w:rsidRPr="00000000">
        <w:rPr>
          <w:rtl w:val="0"/>
        </w:rPr>
      </w:r>
    </w:p>
    <w:p w:rsidR="00000000" w:rsidDel="00000000" w:rsidP="00000000" w:rsidRDefault="00000000" w:rsidRPr="00000000" w14:paraId="00000DD9">
      <w:pPr>
        <w:rPr>
          <w:rFonts w:ascii="Roboto" w:cs="Roboto" w:eastAsia="Roboto" w:hAnsi="Roboto"/>
        </w:rPr>
      </w:pPr>
      <w:r w:rsidDel="00000000" w:rsidR="00000000" w:rsidRPr="00000000">
        <w:rPr>
          <w:rFonts w:ascii="Roboto" w:cs="Roboto" w:eastAsia="Roboto" w:hAnsi="Roboto"/>
          <w:rtl w:val="0"/>
        </w:rPr>
        <w:t xml:space="preserve">SCC has two tiers: Standard and Premium. SCC standard tier is free and provides a good asset inventory capability for the security team. The standard tier has the following features:</w:t>
      </w:r>
    </w:p>
    <w:p w:rsidR="00000000" w:rsidDel="00000000" w:rsidP="00000000" w:rsidRDefault="00000000" w:rsidRPr="00000000" w14:paraId="00000DDA">
      <w:pPr>
        <w:numPr>
          <w:ilvl w:val="0"/>
          <w:numId w:val="77"/>
        </w:numPr>
        <w:ind w:left="720" w:hanging="360"/>
        <w:rPr>
          <w:rFonts w:ascii="Roboto" w:cs="Roboto" w:eastAsia="Roboto" w:hAnsi="Roboto"/>
        </w:rPr>
      </w:pPr>
      <w:r w:rsidDel="00000000" w:rsidR="00000000" w:rsidRPr="00000000">
        <w:rPr>
          <w:rFonts w:ascii="Roboto" w:cs="Roboto" w:eastAsia="Roboto" w:hAnsi="Roboto"/>
          <w:rtl w:val="0"/>
        </w:rPr>
        <w:t xml:space="preserve">Security Health Analytics: provides managed vulnerability assessment scanning for Google Cloud that can automatically detect the highest severity vulnerabilities and misconfigurations for your Google Cloud assets. </w:t>
      </w:r>
    </w:p>
    <w:p w:rsidR="00000000" w:rsidDel="00000000" w:rsidP="00000000" w:rsidRDefault="00000000" w:rsidRPr="00000000" w14:paraId="00000DDB">
      <w:pPr>
        <w:numPr>
          <w:ilvl w:val="0"/>
          <w:numId w:val="77"/>
        </w:numPr>
        <w:ind w:left="720" w:hanging="360"/>
        <w:rPr>
          <w:rFonts w:ascii="Roboto" w:cs="Roboto" w:eastAsia="Roboto" w:hAnsi="Roboto"/>
        </w:rPr>
      </w:pPr>
      <w:r w:rsidDel="00000000" w:rsidR="00000000" w:rsidRPr="00000000">
        <w:rPr>
          <w:rFonts w:ascii="Roboto" w:cs="Roboto" w:eastAsia="Roboto" w:hAnsi="Roboto"/>
          <w:rtl w:val="0"/>
        </w:rPr>
        <w:t xml:space="preserve">Web Security Scanner: supports custom scans of deployed applications with public URLs and IPs that aren't behind a firewall. Scans are manually configured, managed, and executed for all projects.</w:t>
      </w:r>
    </w:p>
    <w:p w:rsidR="00000000" w:rsidDel="00000000" w:rsidP="00000000" w:rsidRDefault="00000000" w:rsidRPr="00000000" w14:paraId="00000DDC">
      <w:pPr>
        <w:numPr>
          <w:ilvl w:val="0"/>
          <w:numId w:val="77"/>
        </w:numPr>
        <w:ind w:left="720" w:hanging="360"/>
        <w:rPr>
          <w:rFonts w:ascii="Roboto" w:cs="Roboto" w:eastAsia="Roboto" w:hAnsi="Roboto"/>
        </w:rPr>
      </w:pPr>
      <w:r w:rsidDel="00000000" w:rsidR="00000000" w:rsidRPr="00000000">
        <w:rPr>
          <w:rFonts w:ascii="Roboto" w:cs="Roboto" w:eastAsia="Roboto" w:hAnsi="Roboto"/>
          <w:rtl w:val="0"/>
        </w:rPr>
        <w:t xml:space="preserve"> Support for granting users Identity and Access Management (IAM) roles at the organization level.</w:t>
      </w:r>
    </w:p>
    <w:p w:rsidR="00000000" w:rsidDel="00000000" w:rsidP="00000000" w:rsidRDefault="00000000" w:rsidRPr="00000000" w14:paraId="00000DDD">
      <w:pPr>
        <w:numPr>
          <w:ilvl w:val="0"/>
          <w:numId w:val="77"/>
        </w:numPr>
        <w:ind w:left="720" w:hanging="360"/>
        <w:rPr>
          <w:rFonts w:ascii="Roboto" w:cs="Roboto" w:eastAsia="Roboto" w:hAnsi="Roboto"/>
        </w:rPr>
      </w:pPr>
      <w:r w:rsidDel="00000000" w:rsidR="00000000" w:rsidRPr="00000000">
        <w:rPr>
          <w:rFonts w:ascii="Roboto" w:cs="Roboto" w:eastAsia="Roboto" w:hAnsi="Roboto"/>
          <w:rtl w:val="0"/>
        </w:rPr>
        <w:t xml:space="preserve">Access to integrated Google Cloud services, including the following:</w:t>
      </w:r>
    </w:p>
    <w:p w:rsidR="00000000" w:rsidDel="00000000" w:rsidP="00000000" w:rsidRDefault="00000000" w:rsidRPr="00000000" w14:paraId="00000DDE">
      <w:pPr>
        <w:numPr>
          <w:ilvl w:val="1"/>
          <w:numId w:val="77"/>
        </w:numPr>
        <w:ind w:left="1440" w:hanging="360"/>
        <w:rPr>
          <w:rFonts w:ascii="Roboto" w:cs="Roboto" w:eastAsia="Roboto" w:hAnsi="Roboto"/>
        </w:rPr>
      </w:pPr>
      <w:r w:rsidDel="00000000" w:rsidR="00000000" w:rsidRPr="00000000">
        <w:rPr>
          <w:rFonts w:ascii="Roboto" w:cs="Roboto" w:eastAsia="Roboto" w:hAnsi="Roboto"/>
          <w:rtl w:val="0"/>
        </w:rPr>
        <w:t xml:space="preserve">Cloud Data Loss Prevention discovers, classifies, and protects sensitive data</w:t>
      </w:r>
    </w:p>
    <w:p w:rsidR="00000000" w:rsidDel="00000000" w:rsidP="00000000" w:rsidRDefault="00000000" w:rsidRPr="00000000" w14:paraId="00000DDF">
      <w:pPr>
        <w:numPr>
          <w:ilvl w:val="1"/>
          <w:numId w:val="77"/>
        </w:numPr>
        <w:ind w:left="1440" w:hanging="360"/>
        <w:rPr>
          <w:rFonts w:ascii="Roboto" w:cs="Roboto" w:eastAsia="Roboto" w:hAnsi="Roboto"/>
        </w:rPr>
      </w:pPr>
      <w:r w:rsidDel="00000000" w:rsidR="00000000" w:rsidRPr="00000000">
        <w:rPr>
          <w:rFonts w:ascii="Roboto" w:cs="Roboto" w:eastAsia="Roboto" w:hAnsi="Roboto"/>
          <w:rtl w:val="0"/>
        </w:rPr>
        <w:t xml:space="preserve">Google Cloud Armor protects Google Cloud deployments against threats</w:t>
      </w:r>
    </w:p>
    <w:p w:rsidR="00000000" w:rsidDel="00000000" w:rsidP="00000000" w:rsidRDefault="00000000" w:rsidRPr="00000000" w14:paraId="00000DE0">
      <w:pPr>
        <w:numPr>
          <w:ilvl w:val="1"/>
          <w:numId w:val="77"/>
        </w:numPr>
        <w:ind w:left="1440" w:hanging="360"/>
        <w:rPr>
          <w:rFonts w:ascii="Roboto" w:cs="Roboto" w:eastAsia="Roboto" w:hAnsi="Roboto"/>
        </w:rPr>
      </w:pPr>
      <w:r w:rsidDel="00000000" w:rsidR="00000000" w:rsidRPr="00000000">
        <w:rPr>
          <w:rFonts w:ascii="Roboto" w:cs="Roboto" w:eastAsia="Roboto" w:hAnsi="Roboto"/>
          <w:rtl w:val="0"/>
        </w:rPr>
        <w:t xml:space="preserve">Anomaly Detection identifies security anomalies for your projects and virtual machine (VM) instances, like potentially leaked credentials and coin mining</w:t>
      </w:r>
    </w:p>
    <w:p w:rsidR="00000000" w:rsidDel="00000000" w:rsidP="00000000" w:rsidRDefault="00000000" w:rsidRPr="00000000" w14:paraId="00000DE1">
      <w:pPr>
        <w:rPr>
          <w:rFonts w:ascii="Roboto" w:cs="Roboto" w:eastAsia="Roboto" w:hAnsi="Roboto"/>
        </w:rPr>
      </w:pPr>
      <w:r w:rsidDel="00000000" w:rsidR="00000000" w:rsidRPr="00000000">
        <w:rPr>
          <w:rtl w:val="0"/>
        </w:rPr>
      </w:r>
    </w:p>
    <w:p w:rsidR="00000000" w:rsidDel="00000000" w:rsidP="00000000" w:rsidRDefault="00000000" w:rsidRPr="00000000" w14:paraId="00000DE2">
      <w:pPr>
        <w:rPr>
          <w:rFonts w:ascii="Roboto" w:cs="Roboto" w:eastAsia="Roboto" w:hAnsi="Roboto"/>
        </w:rPr>
      </w:pPr>
      <w:r w:rsidDel="00000000" w:rsidR="00000000" w:rsidRPr="00000000">
        <w:rPr>
          <w:rFonts w:ascii="Roboto" w:cs="Roboto" w:eastAsia="Roboto" w:hAnsi="Roboto"/>
          <w:rtl w:val="0"/>
        </w:rPr>
        <w:t xml:space="preserve">SCC premium tier adds the following, in addition to the standard tier features:</w:t>
      </w:r>
    </w:p>
    <w:p w:rsidR="00000000" w:rsidDel="00000000" w:rsidP="00000000" w:rsidRDefault="00000000" w:rsidRPr="00000000" w14:paraId="00000DE3">
      <w:pPr>
        <w:numPr>
          <w:ilvl w:val="0"/>
          <w:numId w:val="90"/>
        </w:numPr>
        <w:ind w:left="720" w:hanging="360"/>
        <w:rPr>
          <w:rFonts w:ascii="Roboto" w:cs="Roboto" w:eastAsia="Roboto" w:hAnsi="Roboto"/>
        </w:rPr>
      </w:pPr>
      <w:r w:rsidDel="00000000" w:rsidR="00000000" w:rsidRPr="00000000">
        <w:rPr>
          <w:rFonts w:ascii="Roboto" w:cs="Roboto" w:eastAsia="Roboto" w:hAnsi="Roboto"/>
          <w:rtl w:val="0"/>
        </w:rPr>
        <w:t xml:space="preserve">Event Threat Detection monitors Cloud Logging stream to detect the following threats: Malware, Cryptomining, Brute force SSH, Outgoing DoS, IAM anomalous grant, Data exfiltration, etc. </w:t>
      </w:r>
    </w:p>
    <w:p w:rsidR="00000000" w:rsidDel="00000000" w:rsidP="00000000" w:rsidRDefault="00000000" w:rsidRPr="00000000" w14:paraId="00000DE4">
      <w:pPr>
        <w:numPr>
          <w:ilvl w:val="0"/>
          <w:numId w:val="90"/>
        </w:numPr>
        <w:ind w:left="720" w:hanging="360"/>
        <w:rPr>
          <w:rFonts w:ascii="Roboto" w:cs="Roboto" w:eastAsia="Roboto" w:hAnsi="Roboto"/>
        </w:rPr>
      </w:pPr>
      <w:r w:rsidDel="00000000" w:rsidR="00000000" w:rsidRPr="00000000">
        <w:rPr>
          <w:rFonts w:ascii="Roboto" w:cs="Roboto" w:eastAsia="Roboto" w:hAnsi="Roboto"/>
          <w:rtl w:val="0"/>
        </w:rPr>
        <w:t xml:space="preserve">Security Health Analytics provides monitoring for many more industry best practices, and compliance monitoring across your Google Cloud assets, including monitoring and reporting for the following standards: CIS 1.1/1.0, PCI DSS v3.2.1, NIST 800-53, ISO 27001</w:t>
      </w:r>
    </w:p>
    <w:p w:rsidR="00000000" w:rsidDel="00000000" w:rsidP="00000000" w:rsidRDefault="00000000" w:rsidRPr="00000000" w14:paraId="00000DE5">
      <w:pPr>
        <w:numPr>
          <w:ilvl w:val="0"/>
          <w:numId w:val="90"/>
        </w:numPr>
        <w:ind w:left="720" w:hanging="360"/>
        <w:rPr>
          <w:rFonts w:ascii="Roboto" w:cs="Roboto" w:eastAsia="Roboto" w:hAnsi="Roboto"/>
        </w:rPr>
      </w:pPr>
      <w:r w:rsidDel="00000000" w:rsidR="00000000" w:rsidRPr="00000000">
        <w:rPr>
          <w:rFonts w:ascii="Roboto" w:cs="Roboto" w:eastAsia="Roboto" w:hAnsi="Roboto"/>
          <w:rtl w:val="0"/>
        </w:rPr>
        <w:t xml:space="preserve">Web Security Scanner provides managed scans that are automatically configured. These scans identify the following security vulnerabilities: Cross-site scripting (XSS), Flash injection, Mixed-content, Cleartext passwords, Usage of insecure JavaScript libraries</w:t>
      </w:r>
    </w:p>
    <w:p w:rsidR="00000000" w:rsidDel="00000000" w:rsidP="00000000" w:rsidRDefault="00000000" w:rsidRPr="00000000" w14:paraId="00000DE6">
      <w:pPr>
        <w:numPr>
          <w:ilvl w:val="0"/>
          <w:numId w:val="90"/>
        </w:numPr>
        <w:ind w:left="720" w:hanging="360"/>
        <w:rPr>
          <w:rFonts w:ascii="Roboto" w:cs="Roboto" w:eastAsia="Roboto" w:hAnsi="Roboto"/>
        </w:rPr>
      </w:pPr>
      <w:r w:rsidDel="00000000" w:rsidR="00000000" w:rsidRPr="00000000">
        <w:rPr>
          <w:rFonts w:ascii="Roboto" w:cs="Roboto" w:eastAsia="Roboto" w:hAnsi="Roboto"/>
          <w:rtl w:val="0"/>
        </w:rPr>
        <w:t xml:space="preserve">Support for granting users IAM roles at the organization, folder, and project levels.</w:t>
      </w:r>
    </w:p>
    <w:p w:rsidR="00000000" w:rsidDel="00000000" w:rsidP="00000000" w:rsidRDefault="00000000" w:rsidRPr="00000000" w14:paraId="00000DE7">
      <w:pPr>
        <w:numPr>
          <w:ilvl w:val="0"/>
          <w:numId w:val="90"/>
        </w:numPr>
        <w:ind w:left="720" w:hanging="360"/>
        <w:rPr>
          <w:rFonts w:ascii="Roboto" w:cs="Roboto" w:eastAsia="Roboto" w:hAnsi="Roboto"/>
        </w:rPr>
      </w:pPr>
      <w:r w:rsidDel="00000000" w:rsidR="00000000" w:rsidRPr="00000000">
        <w:rPr>
          <w:rFonts w:ascii="Roboto" w:cs="Roboto" w:eastAsia="Roboto" w:hAnsi="Roboto"/>
          <w:rtl w:val="0"/>
        </w:rPr>
        <w:t xml:space="preserve">Continuous Exports, which automatically manage the export of new findings to Pub/Sub.</w:t>
      </w:r>
    </w:p>
    <w:p w:rsidR="00000000" w:rsidDel="00000000" w:rsidP="00000000" w:rsidRDefault="00000000" w:rsidRPr="00000000" w14:paraId="00000DE8">
      <w:pPr>
        <w:rPr>
          <w:rFonts w:ascii="Roboto" w:cs="Roboto" w:eastAsia="Roboto" w:hAnsi="Roboto"/>
        </w:rPr>
      </w:pPr>
      <w:r w:rsidDel="00000000" w:rsidR="00000000" w:rsidRPr="00000000">
        <w:rPr>
          <w:rFonts w:ascii="Roboto" w:cs="Roboto" w:eastAsia="Roboto" w:hAnsi="Roboto"/>
          <w:rtl w:val="0"/>
        </w:rPr>
        <w:t xml:space="preserve">More details for the standard tier and premium tier, including features and prices, can be found in the following document: </w:t>
      </w:r>
      <w:hyperlink r:id="rId190">
        <w:r w:rsidDel="00000000" w:rsidR="00000000" w:rsidRPr="00000000">
          <w:rPr>
            <w:rFonts w:ascii="Roboto" w:cs="Roboto" w:eastAsia="Roboto" w:hAnsi="Roboto"/>
            <w:color w:val="1155cc"/>
            <w:u w:val="single"/>
            <w:rtl w:val="0"/>
          </w:rPr>
          <w:t xml:space="preserve">https://cloud.google.com/security-command-center/pricing</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DE9">
      <w:pPr>
        <w:rPr>
          <w:rFonts w:ascii="Roboto" w:cs="Roboto" w:eastAsia="Roboto" w:hAnsi="Roboto"/>
        </w:rPr>
      </w:pPr>
      <w:r w:rsidDel="00000000" w:rsidR="00000000" w:rsidRPr="00000000">
        <w:rPr>
          <w:rtl w:val="0"/>
        </w:rPr>
      </w:r>
    </w:p>
    <w:p w:rsidR="00000000" w:rsidDel="00000000" w:rsidP="00000000" w:rsidRDefault="00000000" w:rsidRPr="00000000" w14:paraId="00000DEA">
      <w:pPr>
        <w:rPr>
          <w:rFonts w:ascii="Roboto" w:cs="Roboto" w:eastAsia="Roboto" w:hAnsi="Roboto"/>
        </w:rPr>
      </w:pPr>
      <w:r w:rsidDel="00000000" w:rsidR="00000000" w:rsidRPr="00000000">
        <w:rPr>
          <w:rFonts w:ascii="Roboto" w:cs="Roboto" w:eastAsia="Roboto" w:hAnsi="Roboto"/>
          <w:rtl w:val="0"/>
        </w:rPr>
        <w:t xml:space="preserve">SCC discovers and inventories Google Cloud assets and resources. It’s a great tool for GCP resource management and other service management. Throughout this Technical Design Document, SCC will be referenced in various sections to address related security issues and best practices.</w:t>
      </w:r>
    </w:p>
    <w:p w:rsidR="00000000" w:rsidDel="00000000" w:rsidP="00000000" w:rsidRDefault="00000000" w:rsidRPr="00000000" w14:paraId="00000DEB">
      <w:pPr>
        <w:rPr>
          <w:rFonts w:ascii="Roboto" w:cs="Roboto" w:eastAsia="Roboto" w:hAnsi="Roboto"/>
        </w:rPr>
      </w:pPr>
      <w:r w:rsidDel="00000000" w:rsidR="00000000" w:rsidRPr="00000000">
        <w:rPr>
          <w:rtl w:val="0"/>
        </w:rPr>
      </w:r>
    </w:p>
    <w:p w:rsidR="00000000" w:rsidDel="00000000" w:rsidP="00000000" w:rsidRDefault="00000000" w:rsidRPr="00000000" w14:paraId="00000DEC">
      <w:pPr>
        <w:rPr>
          <w:rFonts w:ascii="Roboto" w:cs="Roboto" w:eastAsia="Roboto" w:hAnsi="Roboto"/>
        </w:rPr>
      </w:pPr>
      <w:r w:rsidDel="00000000" w:rsidR="00000000" w:rsidRPr="00000000">
        <w:rPr>
          <w:rFonts w:ascii="Roboto" w:cs="Roboto" w:eastAsia="Roboto" w:hAnsi="Roboto"/>
          <w:rtl w:val="0"/>
        </w:rPr>
        <w:t xml:space="preserve">SCC premium is to be deployed for the initial phase of GCP deployment including tight integration with Prisma Cloud.   Specifically, Event Threat Detection is to be enabled to ensure that effective correlation analytics are done within the GCP environment to identify lateral movement threats within the environment.</w:t>
      </w:r>
    </w:p>
    <w:p w:rsidR="00000000" w:rsidDel="00000000" w:rsidP="00000000" w:rsidRDefault="00000000" w:rsidRPr="00000000" w14:paraId="00000DED">
      <w:pPr>
        <w:pStyle w:val="Heading2"/>
        <w:rPr>
          <w:rFonts w:ascii="Roboto" w:cs="Roboto" w:eastAsia="Roboto" w:hAnsi="Roboto"/>
          <w:color w:val="666666"/>
        </w:rPr>
      </w:pPr>
      <w:bookmarkStart w:colFirst="0" w:colLast="0" w:name="_d4f9ic9v280y" w:id="192"/>
      <w:bookmarkEnd w:id="192"/>
      <w:r w:rsidDel="00000000" w:rsidR="00000000" w:rsidRPr="00000000">
        <w:rPr>
          <w:rtl w:val="0"/>
        </w:rPr>
      </w:r>
    </w:p>
    <w:p w:rsidR="00000000" w:rsidDel="00000000" w:rsidP="00000000" w:rsidRDefault="00000000" w:rsidRPr="00000000" w14:paraId="00000DEE">
      <w:pPr>
        <w:pStyle w:val="Heading2"/>
        <w:rPr>
          <w:rFonts w:ascii="Roboto" w:cs="Roboto" w:eastAsia="Roboto" w:hAnsi="Roboto"/>
          <w:sz w:val="28"/>
          <w:szCs w:val="28"/>
        </w:rPr>
      </w:pPr>
      <w:bookmarkStart w:colFirst="0" w:colLast="0" w:name="_cqppglwd41w3" w:id="193"/>
      <w:bookmarkEnd w:id="193"/>
      <w:r w:rsidDel="00000000" w:rsidR="00000000" w:rsidRPr="00000000">
        <w:br w:type="page"/>
      </w:r>
      <w:r w:rsidDel="00000000" w:rsidR="00000000" w:rsidRPr="00000000">
        <w:rPr>
          <w:rtl w:val="0"/>
        </w:rPr>
      </w:r>
    </w:p>
    <w:p w:rsidR="00000000" w:rsidDel="00000000" w:rsidP="00000000" w:rsidRDefault="00000000" w:rsidRPr="00000000" w14:paraId="00000DEF">
      <w:pPr>
        <w:pStyle w:val="Heading2"/>
        <w:rPr>
          <w:rFonts w:ascii="Roboto" w:cs="Roboto" w:eastAsia="Roboto" w:hAnsi="Roboto"/>
          <w:sz w:val="28"/>
          <w:szCs w:val="28"/>
        </w:rPr>
      </w:pPr>
      <w:bookmarkStart w:colFirst="0" w:colLast="0" w:name="_s7r4g53wsjer" w:id="194"/>
      <w:bookmarkEnd w:id="194"/>
      <w:r w:rsidDel="00000000" w:rsidR="00000000" w:rsidRPr="00000000">
        <w:rPr>
          <w:rFonts w:ascii="Roboto" w:cs="Roboto" w:eastAsia="Roboto" w:hAnsi="Roboto"/>
          <w:sz w:val="28"/>
          <w:szCs w:val="28"/>
          <w:rtl w:val="0"/>
        </w:rPr>
        <w:t xml:space="preserve">6.4.3 Third Party Integrations</w:t>
      </w:r>
    </w:p>
    <w:p w:rsidR="00000000" w:rsidDel="00000000" w:rsidP="00000000" w:rsidRDefault="00000000" w:rsidRPr="00000000" w14:paraId="00000DF0">
      <w:pPr>
        <w:rPr>
          <w:rFonts w:ascii="Roboto" w:cs="Roboto" w:eastAsia="Roboto" w:hAnsi="Roboto"/>
        </w:rPr>
      </w:pPr>
      <w:r w:rsidDel="00000000" w:rsidR="00000000" w:rsidRPr="00000000">
        <w:rPr>
          <w:rFonts w:ascii="Roboto" w:cs="Roboto" w:eastAsia="Roboto" w:hAnsi="Roboto"/>
          <w:rtl w:val="0"/>
        </w:rPr>
        <w:t xml:space="preserve">A number of 3rd party solutions have been identified.  This section covers 3rd party security and governance solutions that have been identified and are in scope.</w:t>
      </w:r>
    </w:p>
    <w:p w:rsidR="00000000" w:rsidDel="00000000" w:rsidP="00000000" w:rsidRDefault="00000000" w:rsidRPr="00000000" w14:paraId="00000DF1">
      <w:pPr>
        <w:pStyle w:val="Heading4"/>
        <w:rPr>
          <w:rFonts w:ascii="Roboto" w:cs="Roboto" w:eastAsia="Roboto" w:hAnsi="Roboto"/>
        </w:rPr>
      </w:pPr>
      <w:bookmarkStart w:colFirst="0" w:colLast="0" w:name="_fxj9qjh2y3li" w:id="195"/>
      <w:bookmarkEnd w:id="195"/>
      <w:r w:rsidDel="00000000" w:rsidR="00000000" w:rsidRPr="00000000">
        <w:rPr>
          <w:rFonts w:ascii="Roboto" w:cs="Roboto" w:eastAsia="Roboto" w:hAnsi="Roboto"/>
          <w:rtl w:val="0"/>
        </w:rPr>
        <w:t xml:space="preserve">6.4.3.1 ServiceNow </w:t>
      </w:r>
    </w:p>
    <w:p w:rsidR="00000000" w:rsidDel="00000000" w:rsidP="00000000" w:rsidRDefault="00000000" w:rsidRPr="00000000" w14:paraId="00000DF2">
      <w:pPr>
        <w:pStyle w:val="Heading2"/>
        <w:spacing w:before="200" w:line="276" w:lineRule="auto"/>
        <w:rPr>
          <w:rFonts w:ascii="Roboto" w:cs="Roboto" w:eastAsia="Roboto" w:hAnsi="Roboto"/>
        </w:rPr>
      </w:pPr>
      <w:bookmarkStart w:colFirst="0" w:colLast="0" w:name="_bhcixgfzet97" w:id="196"/>
      <w:bookmarkEnd w:id="196"/>
      <w:r w:rsidDel="00000000" w:rsidR="00000000" w:rsidRPr="00000000">
        <w:rPr>
          <w:rtl w:val="0"/>
        </w:rPr>
      </w:r>
    </w:p>
    <w:p w:rsidR="00000000" w:rsidDel="00000000" w:rsidP="00000000" w:rsidRDefault="00000000" w:rsidRPr="00000000" w14:paraId="00000DF3">
      <w:pPr>
        <w:rPr>
          <w:rFonts w:ascii="Roboto" w:cs="Roboto" w:eastAsia="Roboto" w:hAnsi="Roboto"/>
          <w:color w:val="000000"/>
        </w:rPr>
      </w:pPr>
      <w:r w:rsidDel="00000000" w:rsidR="00000000" w:rsidRPr="00000000">
        <w:rPr>
          <w:rFonts w:ascii="Roboto" w:cs="Roboto" w:eastAsia="Roboto" w:hAnsi="Roboto"/>
          <w:color w:val="4285f4"/>
          <w:sz w:val="36"/>
          <w:szCs w:val="36"/>
        </w:rPr>
        <w:drawing>
          <wp:inline distB="114300" distT="114300" distL="114300" distR="114300">
            <wp:extent cx="5943600" cy="2844800"/>
            <wp:effectExtent b="0" l="0" r="0" t="0"/>
            <wp:docPr id="29" name="image27.jpg"/>
            <a:graphic>
              <a:graphicData uri="http://schemas.openxmlformats.org/drawingml/2006/picture">
                <pic:pic>
                  <pic:nvPicPr>
                    <pic:cNvPr id="0" name="image27.jpg"/>
                    <pic:cNvPicPr preferRelativeResize="0"/>
                  </pic:nvPicPr>
                  <pic:blipFill>
                    <a:blip r:embed="rId19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DF4">
      <w:pPr>
        <w:rPr>
          <w:rFonts w:ascii="Roboto" w:cs="Roboto" w:eastAsia="Roboto" w:hAnsi="Roboto"/>
        </w:rPr>
      </w:pPr>
      <w:r w:rsidDel="00000000" w:rsidR="00000000" w:rsidRPr="00000000">
        <w:rPr>
          <w:rtl w:val="0"/>
        </w:rPr>
      </w:r>
    </w:p>
    <w:p w:rsidR="00000000" w:rsidDel="00000000" w:rsidP="00000000" w:rsidRDefault="00000000" w:rsidRPr="00000000" w14:paraId="00000DF5">
      <w:pPr>
        <w:rPr>
          <w:rFonts w:ascii="Roboto" w:cs="Roboto" w:eastAsia="Roboto" w:hAnsi="Roboto"/>
        </w:rPr>
      </w:pPr>
      <w:r w:rsidDel="00000000" w:rsidR="00000000" w:rsidRPr="00000000">
        <w:rPr>
          <w:rFonts w:ascii="Roboto" w:cs="Roboto" w:eastAsia="Roboto" w:hAnsi="Roboto"/>
          <w:rtl w:val="0"/>
        </w:rPr>
        <w:t xml:space="preserve">ServiceNow is a widely used ITSM (IT Service Management) platform deployed within large enterprise environments and is the tool currently used by Amex.  There are many architectures that ServiceNow supports.  In the case of hybrid multi-cloud (extensive on-premise, and more than 1 Public Cloud), the most common deployment architecture observed is found in the figure above.</w:t>
      </w:r>
    </w:p>
    <w:p w:rsidR="00000000" w:rsidDel="00000000" w:rsidP="00000000" w:rsidRDefault="00000000" w:rsidRPr="00000000" w14:paraId="00000DF6">
      <w:pPr>
        <w:rPr>
          <w:rFonts w:ascii="Roboto" w:cs="Roboto" w:eastAsia="Roboto" w:hAnsi="Roboto"/>
        </w:rPr>
      </w:pPr>
      <w:r w:rsidDel="00000000" w:rsidR="00000000" w:rsidRPr="00000000">
        <w:rPr>
          <w:rtl w:val="0"/>
        </w:rPr>
      </w:r>
    </w:p>
    <w:p w:rsidR="00000000" w:rsidDel="00000000" w:rsidP="00000000" w:rsidRDefault="00000000" w:rsidRPr="00000000" w14:paraId="00000DF7">
      <w:pPr>
        <w:rPr>
          <w:rFonts w:ascii="Roboto" w:cs="Roboto" w:eastAsia="Roboto" w:hAnsi="Roboto"/>
        </w:rPr>
      </w:pPr>
      <w:r w:rsidDel="00000000" w:rsidR="00000000" w:rsidRPr="00000000">
        <w:rPr>
          <w:rFonts w:ascii="Roboto" w:cs="Roboto" w:eastAsia="Roboto" w:hAnsi="Roboto"/>
          <w:rtl w:val="0"/>
        </w:rPr>
        <w:t xml:space="preserve">ServiceNow establishes management oversight, including change management, of IT assets with the use of Mid Servers.  These servers run within a local network and facilitate the discovery of assets (on-premise and Public Cloud) and enable communication and sharing of data within the ServiceNow platform.</w:t>
      </w:r>
    </w:p>
    <w:p w:rsidR="00000000" w:rsidDel="00000000" w:rsidP="00000000" w:rsidRDefault="00000000" w:rsidRPr="00000000" w14:paraId="00000DF8">
      <w:pPr>
        <w:rPr>
          <w:rFonts w:ascii="Roboto" w:cs="Roboto" w:eastAsia="Roboto" w:hAnsi="Roboto"/>
        </w:rPr>
      </w:pPr>
      <w:r w:rsidDel="00000000" w:rsidR="00000000" w:rsidRPr="00000000">
        <w:rPr>
          <w:rtl w:val="0"/>
        </w:rPr>
      </w:r>
    </w:p>
    <w:p w:rsidR="00000000" w:rsidDel="00000000" w:rsidP="00000000" w:rsidRDefault="00000000" w:rsidRPr="00000000" w14:paraId="00000DF9">
      <w:pPr>
        <w:rPr>
          <w:rFonts w:ascii="Roboto" w:cs="Roboto" w:eastAsia="Roboto" w:hAnsi="Roboto"/>
        </w:rPr>
      </w:pPr>
      <w:r w:rsidDel="00000000" w:rsidR="00000000" w:rsidRPr="00000000">
        <w:rPr>
          <w:rFonts w:ascii="Roboto" w:cs="Roboto" w:eastAsia="Roboto" w:hAnsi="Roboto"/>
          <w:rtl w:val="0"/>
        </w:rPr>
        <w:t xml:space="preserve">NOTE: Full GCP support by ServiceNow was not available before the ‘Paris’ release.  Moreover, we are assuming that the IT Operations Management ITOM Module is also included in the deployment model to facilitate the real-time discovery of assets rather than the default once-a-day polling approach. </w:t>
      </w:r>
    </w:p>
    <w:p w:rsidR="00000000" w:rsidDel="00000000" w:rsidP="00000000" w:rsidRDefault="00000000" w:rsidRPr="00000000" w14:paraId="00000DFA">
      <w:pPr>
        <w:rPr>
          <w:rFonts w:ascii="Roboto" w:cs="Roboto" w:eastAsia="Roboto" w:hAnsi="Roboto"/>
        </w:rPr>
      </w:pPr>
      <w:r w:rsidDel="00000000" w:rsidR="00000000" w:rsidRPr="00000000">
        <w:rPr>
          <w:rtl w:val="0"/>
        </w:rPr>
      </w:r>
    </w:p>
    <w:p w:rsidR="00000000" w:rsidDel="00000000" w:rsidP="00000000" w:rsidRDefault="00000000" w:rsidRPr="00000000" w14:paraId="00000DFB">
      <w:pPr>
        <w:rPr>
          <w:rFonts w:ascii="Roboto" w:cs="Roboto" w:eastAsia="Roboto" w:hAnsi="Roboto"/>
        </w:rPr>
      </w:pPr>
      <w:r w:rsidDel="00000000" w:rsidR="00000000" w:rsidRPr="00000000">
        <w:rPr>
          <w:rFonts w:ascii="Roboto" w:cs="Roboto" w:eastAsia="Roboto" w:hAnsi="Roboto"/>
          <w:rtl w:val="0"/>
        </w:rPr>
        <w:t xml:space="preserve">From an operational perspective, it is simpler to deploy all the ServiceNow Mid Servers in a centrally managed environment.  This can be within an ‘on premise’ environment or within one of the Public Clouds.  These Windows-based servers require LAN-based access to individual servers if enabling certain ServiceNow application monitoring capabilities.  Moreover, these servers will need access to the Internet to access servicenow.com and also need the ability to access all the Public Cloud APIs via HTTPS (either via private Cloud API access or over the Internet).</w:t>
      </w:r>
    </w:p>
    <w:p w:rsidR="00000000" w:rsidDel="00000000" w:rsidP="00000000" w:rsidRDefault="00000000" w:rsidRPr="00000000" w14:paraId="00000DFC">
      <w:pPr>
        <w:rPr>
          <w:rFonts w:ascii="Roboto" w:cs="Roboto" w:eastAsia="Roboto" w:hAnsi="Roboto"/>
        </w:rPr>
      </w:pPr>
      <w:r w:rsidDel="00000000" w:rsidR="00000000" w:rsidRPr="00000000">
        <w:rPr>
          <w:rtl w:val="0"/>
        </w:rPr>
      </w:r>
    </w:p>
    <w:p w:rsidR="00000000" w:rsidDel="00000000" w:rsidP="00000000" w:rsidRDefault="00000000" w:rsidRPr="00000000" w14:paraId="00000DFD">
      <w:pPr>
        <w:rPr>
          <w:rFonts w:ascii="Roboto" w:cs="Roboto" w:eastAsia="Roboto" w:hAnsi="Roboto"/>
        </w:rPr>
      </w:pPr>
      <w:r w:rsidDel="00000000" w:rsidR="00000000" w:rsidRPr="00000000">
        <w:rPr>
          <w:rFonts w:ascii="Roboto" w:cs="Roboto" w:eastAsia="Roboto" w:hAnsi="Roboto"/>
          <w:rtl w:val="0"/>
        </w:rPr>
        <w:t xml:space="preserve">For GCP specifically, the Mid Server will require a Service Account with organization and project wide “Viewer” rights.  A custom “Org Viewer” role should be created to ensure least privileged access containing:</w:t>
      </w:r>
    </w:p>
    <w:p w:rsidR="00000000" w:rsidDel="00000000" w:rsidP="00000000" w:rsidRDefault="00000000" w:rsidRPr="00000000" w14:paraId="00000DFE">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DFF">
      <w:pPr>
        <w:numPr>
          <w:ilvl w:val="0"/>
          <w:numId w:val="17"/>
        </w:numPr>
        <w:ind w:left="720" w:hanging="360"/>
        <w:rPr>
          <w:rFonts w:ascii="Roboto" w:cs="Roboto" w:eastAsia="Roboto" w:hAnsi="Roboto"/>
        </w:rPr>
      </w:pPr>
      <w:r w:rsidDel="00000000" w:rsidR="00000000" w:rsidRPr="00000000">
        <w:rPr>
          <w:rFonts w:ascii="Roboto" w:cs="Roboto" w:eastAsia="Roboto" w:hAnsi="Roboto"/>
          <w:rtl w:val="0"/>
        </w:rPr>
        <w:t xml:space="preserve">Iam.roles.get</w:t>
      </w:r>
    </w:p>
    <w:p w:rsidR="00000000" w:rsidDel="00000000" w:rsidP="00000000" w:rsidRDefault="00000000" w:rsidRPr="00000000" w14:paraId="00000E00">
      <w:pPr>
        <w:numPr>
          <w:ilvl w:val="0"/>
          <w:numId w:val="17"/>
        </w:numPr>
        <w:ind w:left="720" w:hanging="360"/>
        <w:rPr>
          <w:rFonts w:ascii="Roboto" w:cs="Roboto" w:eastAsia="Roboto" w:hAnsi="Roboto"/>
        </w:rPr>
      </w:pPr>
      <w:r w:rsidDel="00000000" w:rsidR="00000000" w:rsidRPr="00000000">
        <w:rPr>
          <w:rFonts w:ascii="Roboto" w:cs="Roboto" w:eastAsia="Roboto" w:hAnsi="Roboto"/>
          <w:rtl w:val="0"/>
        </w:rPr>
        <w:t xml:space="preserve">Iam.roles.list</w:t>
      </w:r>
    </w:p>
    <w:p w:rsidR="00000000" w:rsidDel="00000000" w:rsidP="00000000" w:rsidRDefault="00000000" w:rsidRPr="00000000" w14:paraId="00000E01">
      <w:pPr>
        <w:numPr>
          <w:ilvl w:val="0"/>
          <w:numId w:val="17"/>
        </w:numPr>
        <w:ind w:left="720" w:hanging="360"/>
        <w:rPr>
          <w:rFonts w:ascii="Roboto" w:cs="Roboto" w:eastAsia="Roboto" w:hAnsi="Roboto"/>
        </w:rPr>
      </w:pPr>
      <w:r w:rsidDel="00000000" w:rsidR="00000000" w:rsidRPr="00000000">
        <w:rPr>
          <w:rFonts w:ascii="Roboto" w:cs="Roboto" w:eastAsia="Roboto" w:hAnsi="Roboto"/>
          <w:rtl w:val="0"/>
        </w:rPr>
        <w:t xml:space="preserve">resourcemanager.organizations.get</w:t>
      </w:r>
    </w:p>
    <w:p w:rsidR="00000000" w:rsidDel="00000000" w:rsidP="00000000" w:rsidRDefault="00000000" w:rsidRPr="00000000" w14:paraId="00000E02">
      <w:pPr>
        <w:numPr>
          <w:ilvl w:val="0"/>
          <w:numId w:val="17"/>
        </w:numPr>
        <w:ind w:left="720" w:hanging="360"/>
        <w:rPr>
          <w:rFonts w:ascii="Roboto" w:cs="Roboto" w:eastAsia="Roboto" w:hAnsi="Roboto"/>
        </w:rPr>
      </w:pPr>
      <w:r w:rsidDel="00000000" w:rsidR="00000000" w:rsidRPr="00000000">
        <w:rPr>
          <w:rFonts w:ascii="Roboto" w:cs="Roboto" w:eastAsia="Roboto" w:hAnsi="Roboto"/>
          <w:rtl w:val="0"/>
        </w:rPr>
        <w:t xml:space="preserve">resourcemanager.organizations.getIamPolicy</w:t>
      </w:r>
    </w:p>
    <w:p w:rsidR="00000000" w:rsidDel="00000000" w:rsidP="00000000" w:rsidRDefault="00000000" w:rsidRPr="00000000" w14:paraId="00000E03">
      <w:pPr>
        <w:numPr>
          <w:ilvl w:val="0"/>
          <w:numId w:val="17"/>
        </w:numPr>
        <w:ind w:left="720" w:hanging="360"/>
        <w:rPr>
          <w:rFonts w:ascii="Roboto" w:cs="Roboto" w:eastAsia="Roboto" w:hAnsi="Roboto"/>
        </w:rPr>
      </w:pPr>
      <w:r w:rsidDel="00000000" w:rsidR="00000000" w:rsidRPr="00000000">
        <w:rPr>
          <w:rFonts w:ascii="Roboto" w:cs="Roboto" w:eastAsia="Roboto" w:hAnsi="Roboto"/>
          <w:rtl w:val="0"/>
        </w:rPr>
        <w:t xml:space="preserve">resourcemanager.projects.get</w:t>
      </w:r>
    </w:p>
    <w:p w:rsidR="00000000" w:rsidDel="00000000" w:rsidP="00000000" w:rsidRDefault="00000000" w:rsidRPr="00000000" w14:paraId="00000E04">
      <w:pPr>
        <w:numPr>
          <w:ilvl w:val="0"/>
          <w:numId w:val="17"/>
        </w:numPr>
        <w:ind w:left="720" w:hanging="360"/>
        <w:rPr>
          <w:rFonts w:ascii="Roboto" w:cs="Roboto" w:eastAsia="Roboto" w:hAnsi="Roboto"/>
        </w:rPr>
      </w:pPr>
      <w:r w:rsidDel="00000000" w:rsidR="00000000" w:rsidRPr="00000000">
        <w:rPr>
          <w:rFonts w:ascii="Roboto" w:cs="Roboto" w:eastAsia="Roboto" w:hAnsi="Roboto"/>
          <w:rtl w:val="0"/>
        </w:rPr>
        <w:t xml:space="preserve">resourcemanager.projects.getIamPolicy</w:t>
      </w:r>
    </w:p>
    <w:p w:rsidR="00000000" w:rsidDel="00000000" w:rsidP="00000000" w:rsidRDefault="00000000" w:rsidRPr="00000000" w14:paraId="00000E05">
      <w:pPr>
        <w:numPr>
          <w:ilvl w:val="0"/>
          <w:numId w:val="17"/>
        </w:numPr>
        <w:ind w:left="720" w:hanging="360"/>
        <w:rPr>
          <w:rFonts w:ascii="Roboto" w:cs="Roboto" w:eastAsia="Roboto" w:hAnsi="Roboto"/>
        </w:rPr>
      </w:pPr>
      <w:r w:rsidDel="00000000" w:rsidR="00000000" w:rsidRPr="00000000">
        <w:rPr>
          <w:rFonts w:ascii="Roboto" w:cs="Roboto" w:eastAsia="Roboto" w:hAnsi="Roboto"/>
          <w:rtl w:val="0"/>
        </w:rPr>
        <w:t xml:space="preserve">Resourcemanager.projects.list</w:t>
      </w:r>
    </w:p>
    <w:p w:rsidR="00000000" w:rsidDel="00000000" w:rsidP="00000000" w:rsidRDefault="00000000" w:rsidRPr="00000000" w14:paraId="00000E06">
      <w:pPr>
        <w:rPr>
          <w:rFonts w:ascii="Roboto" w:cs="Roboto" w:eastAsia="Roboto" w:hAnsi="Roboto"/>
        </w:rPr>
      </w:pPr>
      <w:r w:rsidDel="00000000" w:rsidR="00000000" w:rsidRPr="00000000">
        <w:rPr>
          <w:rtl w:val="0"/>
        </w:rPr>
      </w:r>
    </w:p>
    <w:p w:rsidR="00000000" w:rsidDel="00000000" w:rsidP="00000000" w:rsidRDefault="00000000" w:rsidRPr="00000000" w14:paraId="00000E07">
      <w:pPr>
        <w:rPr>
          <w:rFonts w:ascii="Roboto" w:cs="Roboto" w:eastAsia="Roboto" w:hAnsi="Roboto"/>
        </w:rPr>
      </w:pPr>
      <w:r w:rsidDel="00000000" w:rsidR="00000000" w:rsidRPr="00000000">
        <w:rPr>
          <w:rFonts w:ascii="Roboto" w:cs="Roboto" w:eastAsia="Roboto" w:hAnsi="Roboto"/>
          <w:rtl w:val="0"/>
        </w:rPr>
        <w:t xml:space="preserve">The Service Account should then have a Service Account key created for the Mid Server. This key has access to very confidential information and should be secured per AMEX’s best practices.  ServiceNow will use this Service Account to poll the GCP environment regularly and populate its internal CMDB (Cloud Management DataBase) with current resource metadata information.</w:t>
      </w:r>
    </w:p>
    <w:p w:rsidR="00000000" w:rsidDel="00000000" w:rsidP="00000000" w:rsidRDefault="00000000" w:rsidRPr="00000000" w14:paraId="00000E08">
      <w:pPr>
        <w:rPr>
          <w:rFonts w:ascii="Roboto" w:cs="Roboto" w:eastAsia="Roboto" w:hAnsi="Roboto"/>
        </w:rPr>
      </w:pPr>
      <w:r w:rsidDel="00000000" w:rsidR="00000000" w:rsidRPr="00000000">
        <w:rPr>
          <w:rtl w:val="0"/>
        </w:rPr>
      </w:r>
    </w:p>
    <w:p w:rsidR="00000000" w:rsidDel="00000000" w:rsidP="00000000" w:rsidRDefault="00000000" w:rsidRPr="00000000" w14:paraId="00000E09">
      <w:pPr>
        <w:pStyle w:val="Heading4"/>
        <w:rPr>
          <w:rFonts w:ascii="Roboto" w:cs="Roboto" w:eastAsia="Roboto" w:hAnsi="Roboto"/>
        </w:rPr>
      </w:pPr>
      <w:bookmarkStart w:colFirst="0" w:colLast="0" w:name="_gu2w6r2k5ajq" w:id="197"/>
      <w:bookmarkEnd w:id="197"/>
      <w:r w:rsidDel="00000000" w:rsidR="00000000" w:rsidRPr="00000000">
        <w:rPr>
          <w:rFonts w:ascii="Roboto" w:cs="Roboto" w:eastAsia="Roboto" w:hAnsi="Roboto"/>
          <w:rtl w:val="0"/>
        </w:rPr>
        <w:t xml:space="preserve">6.4.3.2 Prisma Cloud</w:t>
      </w:r>
    </w:p>
    <w:p w:rsidR="00000000" w:rsidDel="00000000" w:rsidP="00000000" w:rsidRDefault="00000000" w:rsidRPr="00000000" w14:paraId="00000E0A">
      <w:pPr>
        <w:rPr>
          <w:rFonts w:ascii="Roboto" w:cs="Roboto" w:eastAsia="Roboto" w:hAnsi="Roboto"/>
        </w:rPr>
      </w:pPr>
      <w:r w:rsidDel="00000000" w:rsidR="00000000" w:rsidRPr="00000000">
        <w:rPr>
          <w:rFonts w:ascii="Roboto" w:cs="Roboto" w:eastAsia="Roboto" w:hAnsi="Roboto"/>
          <w:rtl w:val="0"/>
        </w:rPr>
        <w:t xml:space="preserve">Palo Alto Networks Prisma Cloud (formerly Twistlock, Redlock) is a cloud security posture management (CSPM) and cloud workload protection platform (CWPP). This provides multi-cloud visibility and threat detection. Please consult the </w:t>
      </w:r>
      <w:hyperlink r:id="rId192">
        <w:r w:rsidDel="00000000" w:rsidR="00000000" w:rsidRPr="00000000">
          <w:rPr>
            <w:rFonts w:ascii="Roboto" w:cs="Roboto" w:eastAsia="Roboto" w:hAnsi="Roboto"/>
            <w:color w:val="1155cc"/>
            <w:u w:val="single"/>
            <w:rtl w:val="0"/>
          </w:rPr>
          <w:t xml:space="preserve">Prisma Cloud Admin Guide (latest as of August 13th, 2021)</w:t>
        </w:r>
      </w:hyperlink>
      <w:r w:rsidDel="00000000" w:rsidR="00000000" w:rsidRPr="00000000">
        <w:rPr>
          <w:rFonts w:ascii="Roboto" w:cs="Roboto" w:eastAsia="Roboto" w:hAnsi="Roboto"/>
          <w:rtl w:val="0"/>
        </w:rPr>
        <w:t xml:space="preserve"> for more details.</w:t>
      </w:r>
    </w:p>
    <w:p w:rsidR="00000000" w:rsidDel="00000000" w:rsidP="00000000" w:rsidRDefault="00000000" w:rsidRPr="00000000" w14:paraId="00000E0B">
      <w:pPr>
        <w:rPr>
          <w:rFonts w:ascii="Roboto" w:cs="Roboto" w:eastAsia="Roboto" w:hAnsi="Roboto"/>
        </w:rPr>
      </w:pPr>
      <w:r w:rsidDel="00000000" w:rsidR="00000000" w:rsidRPr="00000000">
        <w:rPr>
          <w:rtl w:val="0"/>
        </w:rPr>
      </w:r>
    </w:p>
    <w:p w:rsidR="00000000" w:rsidDel="00000000" w:rsidP="00000000" w:rsidRDefault="00000000" w:rsidRPr="00000000" w14:paraId="00000E0C">
      <w:pPr>
        <w:rPr>
          <w:rFonts w:ascii="Roboto" w:cs="Roboto" w:eastAsia="Roboto" w:hAnsi="Roboto"/>
        </w:rPr>
      </w:pPr>
      <w:r w:rsidDel="00000000" w:rsidR="00000000" w:rsidRPr="00000000">
        <w:rPr>
          <w:rFonts w:ascii="Roboto" w:cs="Roboto" w:eastAsia="Roboto" w:hAnsi="Roboto"/>
          <w:rtl w:val="0"/>
        </w:rPr>
        <w:t xml:space="preserve">Amex currently uses Prisma Cloud (Twistlock) on premises to scan ingress traffic for their GKE clusters. Amex has a deep relationship with Palo Alto Networks and is very familiar with using their products to help secure their environments.   Many large enterprises use Prisma Cloud together with the Public Cloud native security solutions to manage and secure their cloud environments.  Specifically, Amex should integrate their Prisma Cloud with Google Security Command Center as </w:t>
      </w:r>
      <w:hyperlink r:id="rId193">
        <w:r w:rsidDel="00000000" w:rsidR="00000000" w:rsidRPr="00000000">
          <w:rPr>
            <w:rFonts w:ascii="Roboto" w:cs="Roboto" w:eastAsia="Roboto" w:hAnsi="Roboto"/>
            <w:color w:val="1155cc"/>
            <w:u w:val="single"/>
            <w:rtl w:val="0"/>
          </w:rPr>
          <w:t xml:space="preserve">outlined by Prism Cloud</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E0D">
      <w:pPr>
        <w:rPr>
          <w:rFonts w:ascii="Roboto" w:cs="Roboto" w:eastAsia="Roboto" w:hAnsi="Roboto"/>
        </w:rPr>
      </w:pPr>
      <w:r w:rsidDel="00000000" w:rsidR="00000000" w:rsidRPr="00000000">
        <w:rPr>
          <w:rtl w:val="0"/>
        </w:rPr>
      </w:r>
    </w:p>
    <w:p w:rsidR="00000000" w:rsidDel="00000000" w:rsidP="00000000" w:rsidRDefault="00000000" w:rsidRPr="00000000" w14:paraId="00000E0E">
      <w:pPr>
        <w:rPr>
          <w:rFonts w:ascii="Roboto" w:cs="Roboto" w:eastAsia="Roboto" w:hAnsi="Roboto"/>
        </w:rPr>
      </w:pPr>
      <w:r w:rsidDel="00000000" w:rsidR="00000000" w:rsidRPr="00000000">
        <w:rPr>
          <w:rtl w:val="0"/>
        </w:rPr>
      </w:r>
    </w:p>
    <w:p w:rsidR="00000000" w:rsidDel="00000000" w:rsidP="00000000" w:rsidRDefault="00000000" w:rsidRPr="00000000" w14:paraId="00000E0F">
      <w:pPr>
        <w:rPr>
          <w:rFonts w:ascii="Roboto" w:cs="Roboto" w:eastAsia="Roboto" w:hAnsi="Roboto"/>
        </w:rPr>
      </w:pPr>
      <w:r w:rsidDel="00000000" w:rsidR="00000000" w:rsidRPr="00000000">
        <w:rPr>
          <w:rtl w:val="0"/>
        </w:rPr>
      </w:r>
    </w:p>
    <w:p w:rsidR="00000000" w:rsidDel="00000000" w:rsidP="00000000" w:rsidRDefault="00000000" w:rsidRPr="00000000" w14:paraId="00000E10">
      <w:pPr>
        <w:rPr>
          <w:rFonts w:ascii="Roboto" w:cs="Roboto" w:eastAsia="Roboto" w:hAnsi="Roboto"/>
        </w:rPr>
      </w:pPr>
      <w:r w:rsidDel="00000000" w:rsidR="00000000" w:rsidRPr="00000000">
        <w:rPr>
          <w:rtl w:val="0"/>
        </w:rPr>
      </w:r>
    </w:p>
    <w:p w:rsidR="00000000" w:rsidDel="00000000" w:rsidP="00000000" w:rsidRDefault="00000000" w:rsidRPr="00000000" w14:paraId="00000E11">
      <w:pPr>
        <w:pStyle w:val="Heading5"/>
        <w:rPr>
          <w:rFonts w:ascii="Roboto" w:cs="Roboto" w:eastAsia="Roboto" w:hAnsi="Roboto"/>
        </w:rPr>
      </w:pPr>
      <w:bookmarkStart w:colFirst="0" w:colLast="0" w:name="_97r8tio46fs0" w:id="198"/>
      <w:bookmarkEnd w:id="198"/>
      <w:r w:rsidDel="00000000" w:rsidR="00000000" w:rsidRPr="00000000">
        <w:rPr>
          <w:rFonts w:ascii="Roboto" w:cs="Roboto" w:eastAsia="Roboto" w:hAnsi="Roboto"/>
          <w:rtl w:val="0"/>
        </w:rPr>
        <w:t xml:space="preserve">6.4.3.2.1 Prisma Cloud Service Exception</w:t>
      </w:r>
    </w:p>
    <w:p w:rsidR="00000000" w:rsidDel="00000000" w:rsidP="00000000" w:rsidRDefault="00000000" w:rsidRPr="00000000" w14:paraId="00000E12">
      <w:pPr>
        <w:rPr>
          <w:rFonts w:ascii="Roboto" w:cs="Roboto" w:eastAsia="Roboto" w:hAnsi="Roboto"/>
        </w:rPr>
      </w:pPr>
      <w:r w:rsidDel="00000000" w:rsidR="00000000" w:rsidRPr="00000000">
        <w:rPr>
          <w:rFonts w:ascii="Roboto" w:cs="Roboto" w:eastAsia="Roboto" w:hAnsi="Roboto"/>
          <w:rtl w:val="0"/>
        </w:rPr>
        <w:t xml:space="preserve">Prisma Cloud has the ability to </w:t>
      </w:r>
      <w:hyperlink r:id="rId194">
        <w:r w:rsidDel="00000000" w:rsidR="00000000" w:rsidRPr="00000000">
          <w:rPr>
            <w:rFonts w:ascii="Roboto" w:cs="Roboto" w:eastAsia="Roboto" w:hAnsi="Roboto"/>
            <w:color w:val="1155cc"/>
            <w:u w:val="single"/>
            <w:rtl w:val="0"/>
          </w:rPr>
          <w:t xml:space="preserve">automatically remediate Alerts </w:t>
        </w:r>
      </w:hyperlink>
      <w:r w:rsidDel="00000000" w:rsidR="00000000" w:rsidRPr="00000000">
        <w:rPr>
          <w:rFonts w:ascii="Roboto" w:cs="Roboto" w:eastAsia="Roboto" w:hAnsi="Roboto"/>
          <w:rtl w:val="0"/>
        </w:rPr>
        <w:t xml:space="preserve">as part of its capabilities.  Although this is a very operationally viable solution, it introduces significant risk by providing 3rd parties significant access to one’s environment with highly privileged Service Accounts.  From a security perspective, it is strongly recommended that any automations that make changes to your environment reside within the enterprise’s control.   Thus, as an Enterprise Policy, no Service Account keys with the ability to make organizational changes should ever be granted outside of the Public Cloud perimeter.   It is perfectly fine for external systems to trigger internal automations.  Just that the automations must be under the code control of the enterprise and not a 3rd party.</w:t>
      </w:r>
    </w:p>
    <w:p w:rsidR="00000000" w:rsidDel="00000000" w:rsidP="00000000" w:rsidRDefault="00000000" w:rsidRPr="00000000" w14:paraId="00000E13">
      <w:pPr>
        <w:rPr>
          <w:rFonts w:ascii="Roboto" w:cs="Roboto" w:eastAsia="Roboto" w:hAnsi="Roboto"/>
        </w:rPr>
      </w:pPr>
      <w:r w:rsidDel="00000000" w:rsidR="00000000" w:rsidRPr="00000000">
        <w:rPr>
          <w:rtl w:val="0"/>
        </w:rPr>
      </w:r>
    </w:p>
    <w:p w:rsidR="00000000" w:rsidDel="00000000" w:rsidP="00000000" w:rsidRDefault="00000000" w:rsidRPr="00000000" w14:paraId="00000E14">
      <w:pPr>
        <w:pStyle w:val="Heading4"/>
        <w:rPr>
          <w:rFonts w:ascii="Roboto" w:cs="Roboto" w:eastAsia="Roboto" w:hAnsi="Roboto"/>
        </w:rPr>
      </w:pPr>
      <w:bookmarkStart w:colFirst="0" w:colLast="0" w:name="_8et2lxc8zh3u" w:id="199"/>
      <w:bookmarkEnd w:id="199"/>
      <w:r w:rsidDel="00000000" w:rsidR="00000000" w:rsidRPr="00000000">
        <w:rPr>
          <w:rFonts w:ascii="Roboto" w:cs="Roboto" w:eastAsia="Roboto" w:hAnsi="Roboto"/>
          <w:rtl w:val="0"/>
        </w:rPr>
        <w:t xml:space="preserve">6.4.3.3 Hashicorp Vault</w:t>
      </w:r>
    </w:p>
    <w:p w:rsidR="00000000" w:rsidDel="00000000" w:rsidP="00000000" w:rsidRDefault="00000000" w:rsidRPr="00000000" w14:paraId="00000E15">
      <w:pPr>
        <w:rPr>
          <w:rFonts w:ascii="Roboto" w:cs="Roboto" w:eastAsia="Roboto" w:hAnsi="Roboto"/>
        </w:rPr>
      </w:pPr>
      <w:r w:rsidDel="00000000" w:rsidR="00000000" w:rsidRPr="00000000">
        <w:rPr>
          <w:rtl w:val="0"/>
        </w:rPr>
      </w:r>
    </w:p>
    <w:p w:rsidR="00000000" w:rsidDel="00000000" w:rsidP="00000000" w:rsidRDefault="00000000" w:rsidRPr="00000000" w14:paraId="00000E16">
      <w:pPr>
        <w:spacing w:line="276" w:lineRule="auto"/>
        <w:rPr>
          <w:rFonts w:ascii="Roboto" w:cs="Roboto" w:eastAsia="Roboto" w:hAnsi="Roboto"/>
        </w:rPr>
      </w:pPr>
      <w:r w:rsidDel="00000000" w:rsidR="00000000" w:rsidRPr="00000000">
        <w:rPr>
          <w:rFonts w:ascii="Roboto" w:cs="Roboto" w:eastAsia="Roboto" w:hAnsi="Roboto"/>
          <w:rtl w:val="0"/>
        </w:rPr>
        <w:t xml:space="preserve">The Google Key Management Service provides the ability to encrypt secrets, but it does not provide an ability to store secrets. As such, an overall approach for the storage and management of application secrets and credentials (eg. service account keys, database credentials, etc) needs to be determined, in alignment with the overall Amex  IT Security strategy.</w:t>
      </w:r>
    </w:p>
    <w:p w:rsidR="00000000" w:rsidDel="00000000" w:rsidP="00000000" w:rsidRDefault="00000000" w:rsidRPr="00000000" w14:paraId="00000E17">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E18">
      <w:pPr>
        <w:spacing w:line="276" w:lineRule="auto"/>
        <w:rPr>
          <w:rFonts w:ascii="Roboto" w:cs="Roboto" w:eastAsia="Roboto" w:hAnsi="Roboto"/>
        </w:rPr>
      </w:pPr>
      <w:r w:rsidDel="00000000" w:rsidR="00000000" w:rsidRPr="00000000">
        <w:rPr>
          <w:rFonts w:ascii="Roboto" w:cs="Roboto" w:eastAsia="Roboto" w:hAnsi="Roboto"/>
          <w:rtl w:val="0"/>
        </w:rPr>
        <w:t xml:space="preserve">For an overview of how Service Account authentication keys will be managed, refer to the Key management section, above.</w:t>
      </w:r>
    </w:p>
    <w:p w:rsidR="00000000" w:rsidDel="00000000" w:rsidP="00000000" w:rsidRDefault="00000000" w:rsidRPr="00000000" w14:paraId="00000E19">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E1A">
      <w:pPr>
        <w:spacing w:line="276" w:lineRule="auto"/>
        <w:rPr>
          <w:rFonts w:ascii="Roboto" w:cs="Roboto" w:eastAsia="Roboto" w:hAnsi="Roboto"/>
        </w:rPr>
      </w:pPr>
      <w:r w:rsidDel="00000000" w:rsidR="00000000" w:rsidRPr="00000000">
        <w:rPr>
          <w:rFonts w:ascii="Roboto" w:cs="Roboto" w:eastAsia="Roboto" w:hAnsi="Roboto"/>
          <w:rtl w:val="0"/>
        </w:rPr>
        <w:t xml:space="preserve">Whilst there are ways to create a </w:t>
      </w:r>
      <w:hyperlink r:id="rId195">
        <w:r w:rsidDel="00000000" w:rsidR="00000000" w:rsidRPr="00000000">
          <w:rPr>
            <w:rFonts w:ascii="Roboto" w:cs="Roboto" w:eastAsia="Roboto" w:hAnsi="Roboto"/>
            <w:color w:val="4285f4"/>
            <w:u w:val="single"/>
            <w:rtl w:val="0"/>
          </w:rPr>
          <w:t xml:space="preserve">secret management solution</w:t>
        </w:r>
      </w:hyperlink>
      <w:r w:rsidDel="00000000" w:rsidR="00000000" w:rsidRPr="00000000">
        <w:rPr>
          <w:rFonts w:ascii="Roboto" w:cs="Roboto" w:eastAsia="Roboto" w:hAnsi="Roboto"/>
          <w:rtl w:val="0"/>
        </w:rPr>
        <w:t xml:space="preserve"> with native GCP services, for longer term scalability and ease of management, Amex selected a 3rd party tool for the management of secrets.</w:t>
      </w:r>
    </w:p>
    <w:p w:rsidR="00000000" w:rsidDel="00000000" w:rsidP="00000000" w:rsidRDefault="00000000" w:rsidRPr="00000000" w14:paraId="00000E1B">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E1C">
      <w:pPr>
        <w:spacing w:line="276" w:lineRule="auto"/>
        <w:rPr>
          <w:rFonts w:ascii="Roboto" w:cs="Roboto" w:eastAsia="Roboto" w:hAnsi="Roboto"/>
        </w:rPr>
      </w:pPr>
      <w:hyperlink r:id="rId196">
        <w:r w:rsidDel="00000000" w:rsidR="00000000" w:rsidRPr="00000000">
          <w:rPr>
            <w:rFonts w:ascii="Roboto" w:cs="Roboto" w:eastAsia="Roboto" w:hAnsi="Roboto"/>
            <w:color w:val="4285f4"/>
            <w:u w:val="single"/>
            <w:rtl w:val="0"/>
          </w:rPr>
          <w:t xml:space="preserve">Hashicorp Vault</w:t>
        </w:r>
      </w:hyperlink>
      <w:r w:rsidDel="00000000" w:rsidR="00000000" w:rsidRPr="00000000">
        <w:rPr>
          <w:rFonts w:ascii="Roboto" w:cs="Roboto" w:eastAsia="Roboto" w:hAnsi="Roboto"/>
          <w:rtl w:val="0"/>
        </w:rPr>
        <w:t xml:space="preserve"> is an open source tool for secret management (with a paid Enterprise offering). It provides various capabilities for secret storage and management, and is integrated with various authentication solutions and storage backends, including native GCP services. Amex will use Hashicorp Vault as the central secret management solution for applications on GCP, (</w:t>
      </w:r>
      <w:hyperlink r:id="rId197">
        <w:r w:rsidDel="00000000" w:rsidR="00000000" w:rsidRPr="00000000">
          <w:rPr>
            <w:rFonts w:ascii="Roboto" w:cs="Roboto" w:eastAsia="Roboto" w:hAnsi="Roboto"/>
            <w:color w:val="4285f4"/>
            <w:u w:val="single"/>
            <w:rtl w:val="0"/>
          </w:rPr>
          <w:t xml:space="preserve">replication</w:t>
        </w:r>
      </w:hyperlink>
      <w:r w:rsidDel="00000000" w:rsidR="00000000" w:rsidRPr="00000000">
        <w:rPr>
          <w:rFonts w:ascii="Roboto" w:cs="Roboto" w:eastAsia="Roboto" w:hAnsi="Roboto"/>
          <w:rtl w:val="0"/>
        </w:rPr>
        <w:t xml:space="preserve"> can be configured for high availability, in the Vault Enterprise edition).</w:t>
      </w:r>
    </w:p>
    <w:p w:rsidR="00000000" w:rsidDel="00000000" w:rsidP="00000000" w:rsidRDefault="00000000" w:rsidRPr="00000000" w14:paraId="00000E1D">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E1E">
      <w:pPr>
        <w:spacing w:line="276" w:lineRule="auto"/>
        <w:rPr>
          <w:rFonts w:ascii="Roboto" w:cs="Roboto" w:eastAsia="Roboto" w:hAnsi="Roboto"/>
        </w:rPr>
      </w:pPr>
      <w:r w:rsidDel="00000000" w:rsidR="00000000" w:rsidRPr="00000000">
        <w:rPr>
          <w:rFonts w:ascii="Roboto" w:cs="Roboto" w:eastAsia="Roboto" w:hAnsi="Roboto"/>
          <w:rtl w:val="0"/>
        </w:rPr>
        <w:t xml:space="preserve">The following diagram shows an example of how Hashicorp Vault can hypothetically be integrated with GCP services:</w:t>
      </w:r>
    </w:p>
    <w:p w:rsidR="00000000" w:rsidDel="00000000" w:rsidP="00000000" w:rsidRDefault="00000000" w:rsidRPr="00000000" w14:paraId="00000E1F">
      <w:pPr>
        <w:spacing w:line="276" w:lineRule="auto"/>
        <w:jc w:val="center"/>
        <w:rPr>
          <w:rFonts w:ascii="Roboto" w:cs="Roboto" w:eastAsia="Roboto" w:hAnsi="Roboto"/>
        </w:rPr>
      </w:pPr>
      <w:hyperlink r:id="rId198">
        <w:r w:rsidDel="00000000" w:rsidR="00000000" w:rsidRPr="00000000">
          <w:rPr>
            <w:rFonts w:ascii="Roboto" w:cs="Roboto" w:eastAsia="Roboto" w:hAnsi="Roboto"/>
          </w:rPr>
          <w:drawing>
            <wp:inline distB="19050" distT="19050" distL="19050" distR="19050">
              <wp:extent cx="4605338" cy="3147600"/>
              <wp:effectExtent b="0" l="0" r="0" t="0"/>
              <wp:docPr id="31" name="image30.png"/>
              <a:graphic>
                <a:graphicData uri="http://schemas.openxmlformats.org/drawingml/2006/picture">
                  <pic:pic>
                    <pic:nvPicPr>
                      <pic:cNvPr id="0" name="image30.png"/>
                      <pic:cNvPicPr preferRelativeResize="0"/>
                    </pic:nvPicPr>
                    <pic:blipFill>
                      <a:blip r:embed="rId199"/>
                      <a:srcRect b="0" l="0" r="0" t="0"/>
                      <a:stretch>
                        <a:fillRect/>
                      </a:stretch>
                    </pic:blipFill>
                    <pic:spPr>
                      <a:xfrm>
                        <a:off x="0" y="0"/>
                        <a:ext cx="4605338" cy="3147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E20">
      <w:pPr>
        <w:spacing w:line="276" w:lineRule="auto"/>
        <w:jc w:val="center"/>
        <w:rPr>
          <w:rFonts w:ascii="Roboto" w:cs="Roboto" w:eastAsia="Roboto" w:hAnsi="Roboto"/>
        </w:rPr>
      </w:pPr>
      <w:r w:rsidDel="00000000" w:rsidR="00000000" w:rsidRPr="00000000">
        <w:rPr>
          <w:rFonts w:ascii="Roboto" w:cs="Roboto" w:eastAsia="Roboto" w:hAnsi="Roboto"/>
          <w:i w:val="1"/>
          <w:sz w:val="18"/>
          <w:szCs w:val="18"/>
          <w:rtl w:val="0"/>
        </w:rPr>
        <w:t xml:space="preserve">Figure 6.2 - Hashicorp Vault and GCP Integration</w:t>
      </w:r>
      <w:r w:rsidDel="00000000" w:rsidR="00000000" w:rsidRPr="00000000">
        <w:rPr>
          <w:rtl w:val="0"/>
        </w:rPr>
      </w:r>
    </w:p>
    <w:p w:rsidR="00000000" w:rsidDel="00000000" w:rsidP="00000000" w:rsidRDefault="00000000" w:rsidRPr="00000000" w14:paraId="00000E21">
      <w:pPr>
        <w:spacing w:line="276" w:lineRule="auto"/>
        <w:jc w:val="center"/>
        <w:rPr>
          <w:rFonts w:ascii="Roboto" w:cs="Roboto" w:eastAsia="Roboto" w:hAnsi="Roboto"/>
        </w:rPr>
      </w:pPr>
      <w:r w:rsidDel="00000000" w:rsidR="00000000" w:rsidRPr="00000000">
        <w:rPr>
          <w:rtl w:val="0"/>
        </w:rPr>
      </w:r>
    </w:p>
    <w:p w:rsidR="00000000" w:rsidDel="00000000" w:rsidP="00000000" w:rsidRDefault="00000000" w:rsidRPr="00000000" w14:paraId="00000E22">
      <w:pPr>
        <w:spacing w:line="276" w:lineRule="auto"/>
        <w:rPr>
          <w:rFonts w:ascii="Roboto" w:cs="Roboto" w:eastAsia="Roboto" w:hAnsi="Roboto"/>
        </w:rPr>
      </w:pPr>
      <w:r w:rsidDel="00000000" w:rsidR="00000000" w:rsidRPr="00000000">
        <w:rPr>
          <w:rFonts w:ascii="Roboto" w:cs="Roboto" w:eastAsia="Roboto" w:hAnsi="Roboto"/>
          <w:rtl w:val="0"/>
        </w:rPr>
        <w:t xml:space="preserve">In this scenario, Vault can be integrated with Google Cloud KMS to provide an “unseal key” that enables encryption of all data stored within Vault. Google Cloud IAM can be used as an “</w:t>
      </w:r>
      <w:hyperlink r:id="rId200">
        <w:r w:rsidDel="00000000" w:rsidR="00000000" w:rsidRPr="00000000">
          <w:rPr>
            <w:rFonts w:ascii="Roboto" w:cs="Roboto" w:eastAsia="Roboto" w:hAnsi="Roboto"/>
            <w:color w:val="1155cc"/>
            <w:u w:val="single"/>
            <w:rtl w:val="0"/>
          </w:rPr>
          <w:t xml:space="preserve">auth backend</w:t>
        </w:r>
      </w:hyperlink>
      <w:r w:rsidDel="00000000" w:rsidR="00000000" w:rsidRPr="00000000">
        <w:rPr>
          <w:rFonts w:ascii="Roboto" w:cs="Roboto" w:eastAsia="Roboto" w:hAnsi="Roboto"/>
          <w:rtl w:val="0"/>
        </w:rPr>
        <w:t xml:space="preserve">”, to allow applications and services to authenticate to Vault (eg. to access secrets) using native Google Cloud IAM. Google Operations Suite Logging can be used to capture logs from Vault, and Google Cloud Storage can be used as a storage backend.  </w:t>
      </w:r>
    </w:p>
    <w:p w:rsidR="00000000" w:rsidDel="00000000" w:rsidP="00000000" w:rsidRDefault="00000000" w:rsidRPr="00000000" w14:paraId="00000E23">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E24">
      <w:pPr>
        <w:spacing w:line="276" w:lineRule="auto"/>
        <w:rPr>
          <w:rFonts w:ascii="Roboto" w:cs="Roboto" w:eastAsia="Roboto" w:hAnsi="Roboto"/>
          <w:b w:val="1"/>
        </w:rPr>
      </w:pPr>
      <w:r w:rsidDel="00000000" w:rsidR="00000000" w:rsidRPr="00000000">
        <w:rPr>
          <w:rFonts w:ascii="Roboto" w:cs="Roboto" w:eastAsia="Roboto" w:hAnsi="Roboto"/>
          <w:b w:val="1"/>
          <w:rtl w:val="0"/>
        </w:rPr>
        <w:t xml:space="preserve">Dynamic access management</w:t>
      </w:r>
    </w:p>
    <w:p w:rsidR="00000000" w:rsidDel="00000000" w:rsidP="00000000" w:rsidRDefault="00000000" w:rsidRPr="00000000" w14:paraId="00000E25">
      <w:pPr>
        <w:spacing w:line="276" w:lineRule="auto"/>
        <w:rPr>
          <w:rFonts w:ascii="Roboto" w:cs="Roboto" w:eastAsia="Roboto" w:hAnsi="Roboto"/>
        </w:rPr>
      </w:pPr>
      <w:r w:rsidDel="00000000" w:rsidR="00000000" w:rsidRPr="00000000">
        <w:rPr>
          <w:rFonts w:ascii="Roboto" w:cs="Roboto" w:eastAsia="Roboto" w:hAnsi="Roboto"/>
          <w:rtl w:val="0"/>
        </w:rPr>
        <w:t xml:space="preserve">Hashicorp Vault should be deployed at Amex to provide the ability to manage application secrets and service account access permissions  (eg. definition of scopes and automatic cleanup of service account keys based on leases).  </w:t>
      </w:r>
    </w:p>
    <w:p w:rsidR="00000000" w:rsidDel="00000000" w:rsidP="00000000" w:rsidRDefault="00000000" w:rsidRPr="00000000" w14:paraId="00000E26">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E27">
      <w:pPr>
        <w:spacing w:line="276" w:lineRule="auto"/>
        <w:rPr>
          <w:rFonts w:ascii="Roboto" w:cs="Roboto" w:eastAsia="Roboto" w:hAnsi="Roboto"/>
        </w:rPr>
      </w:pPr>
      <w:r w:rsidDel="00000000" w:rsidR="00000000" w:rsidRPr="00000000">
        <w:rPr>
          <w:rFonts w:ascii="Roboto" w:cs="Roboto" w:eastAsia="Roboto" w:hAnsi="Roboto"/>
          <w:rtl w:val="0"/>
        </w:rPr>
        <w:t xml:space="preserve">Vault supports various authentication workflows, including a </w:t>
      </w:r>
      <w:hyperlink r:id="rId201">
        <w:r w:rsidDel="00000000" w:rsidR="00000000" w:rsidRPr="00000000">
          <w:rPr>
            <w:rFonts w:ascii="Roboto" w:cs="Roboto" w:eastAsia="Roboto" w:hAnsi="Roboto"/>
            <w:color w:val="1155cc"/>
            <w:u w:val="single"/>
            <w:rtl w:val="0"/>
          </w:rPr>
          <w:t xml:space="preserve">GCP Auth Method</w:t>
        </w:r>
      </w:hyperlink>
      <w:r w:rsidDel="00000000" w:rsidR="00000000" w:rsidRPr="00000000">
        <w:rPr>
          <w:rFonts w:ascii="Roboto" w:cs="Roboto" w:eastAsia="Roboto" w:hAnsi="Roboto"/>
          <w:rtl w:val="0"/>
        </w:rPr>
        <w:t xml:space="preserve">. In terms of accessing secrets post-authentication, an illustrative example is that Vault contains a </w:t>
      </w:r>
      <w:hyperlink r:id="rId202">
        <w:r w:rsidDel="00000000" w:rsidR="00000000" w:rsidRPr="00000000">
          <w:rPr>
            <w:rFonts w:ascii="Roboto" w:cs="Roboto" w:eastAsia="Roboto" w:hAnsi="Roboto"/>
            <w:color w:val="4285f4"/>
            <w:u w:val="single"/>
            <w:rtl w:val="0"/>
          </w:rPr>
          <w:t xml:space="preserve">Google Cloud Secrets Engine</w:t>
        </w:r>
      </w:hyperlink>
      <w:r w:rsidDel="00000000" w:rsidR="00000000" w:rsidRPr="00000000">
        <w:rPr>
          <w:rFonts w:ascii="Roboto" w:cs="Roboto" w:eastAsia="Roboto" w:hAnsi="Roboto"/>
          <w:rtl w:val="0"/>
        </w:rPr>
        <w:t xml:space="preserve"> that can perform the creation of on-demand, “just-in-time” access credentials. Having authenticated with Vault, applications can request Service Account keys, as well as OAuth2 access tokens that provide limited access to specific resources. Vault provides the ability to pre-define the permissions of these service account keys and OAuth2 access tokens.  The leasing/expiry of service account keys is configurable, but OAuth2 token lifetimes are currently not configurable (explained </w:t>
      </w:r>
      <w:hyperlink r:id="rId203">
        <w:r w:rsidDel="00000000" w:rsidR="00000000" w:rsidRPr="00000000">
          <w:rPr>
            <w:rFonts w:ascii="Roboto" w:cs="Roboto" w:eastAsia="Roboto" w:hAnsi="Roboto"/>
            <w:color w:val="1155cc"/>
            <w:u w:val="single"/>
            <w:rtl w:val="0"/>
          </w:rPr>
          <w:t xml:space="preserve">here</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E28">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E29">
      <w:pPr>
        <w:pStyle w:val="Heading2"/>
        <w:rPr>
          <w:rFonts w:ascii="Roboto" w:cs="Roboto" w:eastAsia="Roboto" w:hAnsi="Roboto"/>
        </w:rPr>
      </w:pPr>
      <w:bookmarkStart w:colFirst="0" w:colLast="0" w:name="_t5bjvtk3q3au" w:id="200"/>
      <w:bookmarkEnd w:id="200"/>
      <w:r w:rsidDel="00000000" w:rsidR="00000000" w:rsidRPr="00000000">
        <w:rPr>
          <w:rtl w:val="0"/>
        </w:rPr>
      </w:r>
    </w:p>
    <w:p w:rsidR="00000000" w:rsidDel="00000000" w:rsidP="00000000" w:rsidRDefault="00000000" w:rsidRPr="00000000" w14:paraId="00000E2A">
      <w:pPr>
        <w:pStyle w:val="Heading2"/>
        <w:rPr>
          <w:rFonts w:ascii="Roboto" w:cs="Roboto" w:eastAsia="Roboto" w:hAnsi="Roboto"/>
        </w:rPr>
      </w:pPr>
      <w:bookmarkStart w:colFirst="0" w:colLast="0" w:name="_m25ird6n685l" w:id="201"/>
      <w:bookmarkEnd w:id="201"/>
      <w:r w:rsidDel="00000000" w:rsidR="00000000" w:rsidRPr="00000000">
        <w:rPr>
          <w:rtl w:val="0"/>
        </w:rPr>
      </w:r>
    </w:p>
    <w:p w:rsidR="00000000" w:rsidDel="00000000" w:rsidP="00000000" w:rsidRDefault="00000000" w:rsidRPr="00000000" w14:paraId="00000E2B">
      <w:pPr>
        <w:pStyle w:val="Heading2"/>
        <w:rPr>
          <w:rFonts w:ascii="Roboto" w:cs="Roboto" w:eastAsia="Roboto" w:hAnsi="Roboto"/>
        </w:rPr>
      </w:pPr>
      <w:bookmarkStart w:colFirst="0" w:colLast="0" w:name="_i21d3ue8k29m" w:id="202"/>
      <w:bookmarkEnd w:id="202"/>
      <w:r w:rsidDel="00000000" w:rsidR="00000000" w:rsidRPr="00000000">
        <w:rPr>
          <w:rFonts w:ascii="Roboto" w:cs="Roboto" w:eastAsia="Roboto" w:hAnsi="Roboto"/>
          <w:rtl w:val="0"/>
        </w:rPr>
        <w:t xml:space="preserve">6.5 Application Security</w:t>
      </w:r>
    </w:p>
    <w:p w:rsidR="00000000" w:rsidDel="00000000" w:rsidP="00000000" w:rsidRDefault="00000000" w:rsidRPr="00000000" w14:paraId="00000E2C">
      <w:pPr>
        <w:rPr>
          <w:rFonts w:ascii="Roboto" w:cs="Roboto" w:eastAsia="Roboto" w:hAnsi="Roboto"/>
        </w:rPr>
      </w:pPr>
      <w:r w:rsidDel="00000000" w:rsidR="00000000" w:rsidRPr="00000000">
        <w:rPr>
          <w:rFonts w:ascii="Roboto" w:cs="Roboto" w:eastAsia="Roboto" w:hAnsi="Roboto"/>
          <w:rtl w:val="0"/>
        </w:rPr>
        <w:t xml:space="preserve">This section covers Cloud specific best practices around application security on GCP.  It is assumed that applications will be written following software development best practices.  Key GCP differentiators are described in this section.</w:t>
      </w:r>
    </w:p>
    <w:p w:rsidR="00000000" w:rsidDel="00000000" w:rsidP="00000000" w:rsidRDefault="00000000" w:rsidRPr="00000000" w14:paraId="00000E2D">
      <w:pPr>
        <w:rPr>
          <w:rFonts w:ascii="Roboto" w:cs="Roboto" w:eastAsia="Roboto" w:hAnsi="Roboto"/>
        </w:rPr>
      </w:pPr>
      <w:r w:rsidDel="00000000" w:rsidR="00000000" w:rsidRPr="00000000">
        <w:rPr>
          <w:rtl w:val="0"/>
        </w:rPr>
      </w:r>
    </w:p>
    <w:p w:rsidR="00000000" w:rsidDel="00000000" w:rsidP="00000000" w:rsidRDefault="00000000" w:rsidRPr="00000000" w14:paraId="00000E2E">
      <w:pPr>
        <w:pStyle w:val="Heading3"/>
        <w:rPr>
          <w:rFonts w:ascii="Roboto" w:cs="Roboto" w:eastAsia="Roboto" w:hAnsi="Roboto"/>
          <w:color w:val="757575"/>
        </w:rPr>
      </w:pPr>
      <w:bookmarkStart w:colFirst="0" w:colLast="0" w:name="_uqolwoshyne7" w:id="203"/>
      <w:bookmarkEnd w:id="203"/>
      <w:r w:rsidDel="00000000" w:rsidR="00000000" w:rsidRPr="00000000">
        <w:rPr>
          <w:rFonts w:ascii="Roboto" w:cs="Roboto" w:eastAsia="Roboto" w:hAnsi="Roboto"/>
          <w:rtl w:val="0"/>
        </w:rPr>
        <w:t xml:space="preserve">6.5.1 Application-layer Secret Encryption (Kubernetes)</w:t>
      </w:r>
      <w:r w:rsidDel="00000000" w:rsidR="00000000" w:rsidRPr="00000000">
        <w:rPr>
          <w:rtl w:val="0"/>
        </w:rPr>
      </w:r>
    </w:p>
    <w:p w:rsidR="00000000" w:rsidDel="00000000" w:rsidP="00000000" w:rsidRDefault="00000000" w:rsidRPr="00000000" w14:paraId="00000E2F">
      <w:pPr>
        <w:rPr>
          <w:rFonts w:ascii="Roboto" w:cs="Roboto" w:eastAsia="Roboto" w:hAnsi="Roboto"/>
        </w:rPr>
      </w:pPr>
      <w:r w:rsidDel="00000000" w:rsidR="00000000" w:rsidRPr="00000000">
        <w:rPr>
          <w:rFonts w:ascii="Roboto" w:cs="Roboto" w:eastAsia="Roboto" w:hAnsi="Roboto"/>
          <w:rtl w:val="0"/>
        </w:rPr>
        <w:t xml:space="preserve">There are some data related workloads that currently run on OpenShift, and will likely shift to GKE at some point. </w:t>
      </w:r>
    </w:p>
    <w:p w:rsidR="00000000" w:rsidDel="00000000" w:rsidP="00000000" w:rsidRDefault="00000000" w:rsidRPr="00000000" w14:paraId="00000E30">
      <w:pPr>
        <w:rPr>
          <w:rFonts w:ascii="Roboto" w:cs="Roboto" w:eastAsia="Roboto" w:hAnsi="Roboto"/>
        </w:rPr>
      </w:pPr>
      <w:r w:rsidDel="00000000" w:rsidR="00000000" w:rsidRPr="00000000">
        <w:rPr>
          <w:rtl w:val="0"/>
        </w:rPr>
      </w:r>
    </w:p>
    <w:p w:rsidR="00000000" w:rsidDel="00000000" w:rsidP="00000000" w:rsidRDefault="00000000" w:rsidRPr="00000000" w14:paraId="00000E31">
      <w:pPr>
        <w:rPr>
          <w:rFonts w:ascii="Roboto" w:cs="Roboto" w:eastAsia="Roboto" w:hAnsi="Roboto"/>
        </w:rPr>
      </w:pPr>
      <w:r w:rsidDel="00000000" w:rsidR="00000000" w:rsidRPr="00000000">
        <w:rPr>
          <w:rFonts w:ascii="Roboto" w:cs="Roboto" w:eastAsia="Roboto" w:hAnsi="Roboto"/>
          <w:rtl w:val="0"/>
        </w:rPr>
        <w:t xml:space="preserve">By default, GKE encrypts customer content stored at rest, including secrets. GKE handles and manages this default encryption for you without any additional action on your part.</w:t>
      </w:r>
    </w:p>
    <w:p w:rsidR="00000000" w:rsidDel="00000000" w:rsidP="00000000" w:rsidRDefault="00000000" w:rsidRPr="00000000" w14:paraId="00000E32">
      <w:pPr>
        <w:rPr>
          <w:rFonts w:ascii="Roboto" w:cs="Roboto" w:eastAsia="Roboto" w:hAnsi="Roboto"/>
        </w:rPr>
      </w:pPr>
      <w:r w:rsidDel="00000000" w:rsidR="00000000" w:rsidRPr="00000000">
        <w:rPr>
          <w:rtl w:val="0"/>
        </w:rPr>
      </w:r>
    </w:p>
    <w:p w:rsidR="00000000" w:rsidDel="00000000" w:rsidP="00000000" w:rsidRDefault="00000000" w:rsidRPr="00000000" w14:paraId="00000E33">
      <w:pPr>
        <w:rPr>
          <w:rFonts w:ascii="Roboto" w:cs="Roboto" w:eastAsia="Roboto" w:hAnsi="Roboto"/>
        </w:rPr>
      </w:pPr>
      <w:r w:rsidDel="00000000" w:rsidR="00000000" w:rsidRPr="00000000">
        <w:rPr>
          <w:rFonts w:ascii="Roboto" w:cs="Roboto" w:eastAsia="Roboto" w:hAnsi="Roboto"/>
          <w:rtl w:val="0"/>
        </w:rPr>
        <w:t xml:space="preserve">Application-layer Secrets Encryption provides an additional layer of security for sensitive data, such as Secrets, stored in etcd.  Using this functionality, you can use a key managed with Cloud KMS to encrypt data at the application layer. This protects against attackers who gain access to an offline copy of etcd.</w:t>
      </w:r>
    </w:p>
    <w:p w:rsidR="00000000" w:rsidDel="00000000" w:rsidP="00000000" w:rsidRDefault="00000000" w:rsidRPr="00000000" w14:paraId="00000E34">
      <w:pPr>
        <w:rPr>
          <w:rFonts w:ascii="Roboto" w:cs="Roboto" w:eastAsia="Roboto" w:hAnsi="Roboto"/>
        </w:rPr>
      </w:pPr>
      <w:r w:rsidDel="00000000" w:rsidR="00000000" w:rsidRPr="00000000">
        <w:rPr>
          <w:rtl w:val="0"/>
        </w:rPr>
      </w:r>
    </w:p>
    <w:p w:rsidR="00000000" w:rsidDel="00000000" w:rsidP="00000000" w:rsidRDefault="00000000" w:rsidRPr="00000000" w14:paraId="00000E35">
      <w:pPr>
        <w:rPr>
          <w:rFonts w:ascii="Roboto" w:cs="Roboto" w:eastAsia="Roboto" w:hAnsi="Roboto"/>
        </w:rPr>
      </w:pPr>
      <w:r w:rsidDel="00000000" w:rsidR="00000000" w:rsidRPr="00000000">
        <w:rPr>
          <w:rFonts w:ascii="Roboto" w:cs="Roboto" w:eastAsia="Roboto" w:hAnsi="Roboto"/>
          <w:rtl w:val="0"/>
        </w:rPr>
        <w:t xml:space="preserve">To use Application-layer Secrets Encryption, you must first create a Cloud KMS key and give the GKE service account access to the key. The key must be in the same location as the cluster to decrease latency and to prevent cases where resources depend on services spread across multiple failure domains. Then, you can enable the feature on a new or existing cluster by specifying the key you would like to use.</w:t>
      </w:r>
    </w:p>
    <w:p w:rsidR="00000000" w:rsidDel="00000000" w:rsidP="00000000" w:rsidRDefault="00000000" w:rsidRPr="00000000" w14:paraId="00000E36">
      <w:pPr>
        <w:rPr>
          <w:rFonts w:ascii="Roboto" w:cs="Roboto" w:eastAsia="Roboto" w:hAnsi="Roboto"/>
        </w:rPr>
      </w:pPr>
      <w:r w:rsidDel="00000000" w:rsidR="00000000" w:rsidRPr="00000000">
        <w:rPr>
          <w:rtl w:val="0"/>
        </w:rPr>
      </w:r>
    </w:p>
    <w:p w:rsidR="00000000" w:rsidDel="00000000" w:rsidP="00000000" w:rsidRDefault="00000000" w:rsidRPr="00000000" w14:paraId="00000E37">
      <w:pPr>
        <w:rPr>
          <w:rFonts w:ascii="Roboto" w:cs="Roboto" w:eastAsia="Roboto" w:hAnsi="Roboto"/>
        </w:rPr>
      </w:pPr>
      <w:r w:rsidDel="00000000" w:rsidR="00000000" w:rsidRPr="00000000">
        <w:rPr>
          <w:rFonts w:ascii="Roboto" w:cs="Roboto" w:eastAsia="Roboto" w:hAnsi="Roboto"/>
          <w:rtl w:val="0"/>
        </w:rPr>
        <w:t xml:space="preserve">More information at: </w:t>
      </w:r>
      <w:hyperlink r:id="rId204">
        <w:r w:rsidDel="00000000" w:rsidR="00000000" w:rsidRPr="00000000">
          <w:rPr>
            <w:rFonts w:ascii="Roboto" w:cs="Roboto" w:eastAsia="Roboto" w:hAnsi="Roboto"/>
            <w:color w:val="1155cc"/>
            <w:u w:val="single"/>
            <w:rtl w:val="0"/>
          </w:rPr>
          <w:t xml:space="preserve">encrypting Kubernetes secrets</w:t>
        </w:r>
      </w:hyperlink>
      <w:r w:rsidDel="00000000" w:rsidR="00000000" w:rsidRPr="00000000">
        <w:rPr>
          <w:rtl w:val="0"/>
        </w:rPr>
      </w:r>
    </w:p>
    <w:p w:rsidR="00000000" w:rsidDel="00000000" w:rsidP="00000000" w:rsidRDefault="00000000" w:rsidRPr="00000000" w14:paraId="00000E38">
      <w:pPr>
        <w:rPr>
          <w:rFonts w:ascii="Roboto" w:cs="Roboto" w:eastAsia="Roboto" w:hAnsi="Roboto"/>
        </w:rPr>
      </w:pPr>
      <w:r w:rsidDel="00000000" w:rsidR="00000000" w:rsidRPr="00000000">
        <w:rPr>
          <w:rtl w:val="0"/>
        </w:rPr>
      </w:r>
    </w:p>
    <w:p w:rsidR="00000000" w:rsidDel="00000000" w:rsidP="00000000" w:rsidRDefault="00000000" w:rsidRPr="00000000" w14:paraId="00000E39">
      <w:pPr>
        <w:rPr>
          <w:rFonts w:ascii="Roboto" w:cs="Roboto" w:eastAsia="Roboto" w:hAnsi="Roboto"/>
        </w:rPr>
      </w:pPr>
      <w:r w:rsidDel="00000000" w:rsidR="00000000" w:rsidRPr="00000000">
        <w:rPr>
          <w:rtl w:val="0"/>
        </w:rPr>
      </w:r>
    </w:p>
    <w:p w:rsidR="00000000" w:rsidDel="00000000" w:rsidP="00000000" w:rsidRDefault="00000000" w:rsidRPr="00000000" w14:paraId="00000E3A">
      <w:pPr>
        <w:pStyle w:val="Heading1"/>
        <w:rPr>
          <w:rFonts w:ascii="Roboto" w:cs="Roboto" w:eastAsia="Roboto" w:hAnsi="Roboto"/>
        </w:rPr>
      </w:pPr>
      <w:bookmarkStart w:colFirst="0" w:colLast="0" w:name="_alr0pjhal3ak" w:id="204"/>
      <w:bookmarkEnd w:id="204"/>
      <w:r w:rsidDel="00000000" w:rsidR="00000000" w:rsidRPr="00000000">
        <w:rPr>
          <w:rFonts w:ascii="Roboto" w:cs="Roboto" w:eastAsia="Roboto" w:hAnsi="Roboto"/>
          <w:rtl w:val="0"/>
        </w:rPr>
        <w:t xml:space="preserve">7. Billing and Quota</w:t>
      </w:r>
    </w:p>
    <w:p w:rsidR="00000000" w:rsidDel="00000000" w:rsidP="00000000" w:rsidRDefault="00000000" w:rsidRPr="00000000" w14:paraId="00000E3B">
      <w:pPr>
        <w:ind w:left="0" w:firstLine="0"/>
        <w:rPr>
          <w:rFonts w:ascii="Roboto" w:cs="Roboto" w:eastAsia="Roboto" w:hAnsi="Roboto"/>
        </w:rPr>
      </w:pPr>
      <w:r w:rsidDel="00000000" w:rsidR="00000000" w:rsidRPr="00000000">
        <w:rPr>
          <w:rFonts w:ascii="Roboto" w:cs="Roboto" w:eastAsia="Roboto" w:hAnsi="Roboto"/>
          <w:rtl w:val="0"/>
        </w:rPr>
        <w:t xml:space="preserve">Google Compute Platform charges are handled through billing accounts. Billing accounts can be handled three ways for Enterprise customers: credit card charges, bank account debits, or “offline” billing paid via purchase order. At least one billing account is necessary to get started in GCP. </w:t>
      </w:r>
    </w:p>
    <w:p w:rsidR="00000000" w:rsidDel="00000000" w:rsidP="00000000" w:rsidRDefault="00000000" w:rsidRPr="00000000" w14:paraId="00000E3C">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E3D">
      <w:pPr>
        <w:ind w:left="0" w:firstLine="0"/>
        <w:rPr>
          <w:rFonts w:ascii="Roboto" w:cs="Roboto" w:eastAsia="Roboto" w:hAnsi="Roboto"/>
        </w:rPr>
      </w:pPr>
      <w:r w:rsidDel="00000000" w:rsidR="00000000" w:rsidRPr="00000000">
        <w:rPr>
          <w:rFonts w:ascii="Roboto" w:cs="Roboto" w:eastAsia="Roboto" w:hAnsi="Roboto"/>
          <w:rtl w:val="0"/>
        </w:rPr>
        <w:t xml:space="preserve">Each project that is created can be associated with a single billing account; a single billing account can be associated with multiple projects. </w:t>
      </w:r>
    </w:p>
    <w:p w:rsidR="00000000" w:rsidDel="00000000" w:rsidP="00000000" w:rsidRDefault="00000000" w:rsidRPr="00000000" w14:paraId="00000E3E">
      <w:pPr>
        <w:ind w:left="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489200"/>
            <wp:effectExtent b="0" l="0" r="0" t="0"/>
            <wp:docPr id="13" name="image5.png"/>
            <a:graphic>
              <a:graphicData uri="http://schemas.openxmlformats.org/drawingml/2006/picture">
                <pic:pic>
                  <pic:nvPicPr>
                    <pic:cNvPr id="0" name="image5.png"/>
                    <pic:cNvPicPr preferRelativeResize="0"/>
                  </pic:nvPicPr>
                  <pic:blipFill>
                    <a:blip r:embed="rId205"/>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E3F">
      <w:pPr>
        <w:pStyle w:val="Heading2"/>
        <w:spacing w:line="240" w:lineRule="auto"/>
        <w:ind w:left="0" w:firstLine="0"/>
        <w:rPr>
          <w:rFonts w:ascii="Roboto" w:cs="Roboto" w:eastAsia="Roboto" w:hAnsi="Roboto"/>
        </w:rPr>
      </w:pPr>
      <w:bookmarkStart w:colFirst="0" w:colLast="0" w:name="_rt5czm1d73sn" w:id="205"/>
      <w:bookmarkEnd w:id="205"/>
      <w:r w:rsidDel="00000000" w:rsidR="00000000" w:rsidRPr="00000000">
        <w:rPr>
          <w:rFonts w:ascii="Roboto" w:cs="Roboto" w:eastAsia="Roboto" w:hAnsi="Roboto"/>
          <w:rtl w:val="0"/>
        </w:rPr>
        <w:t xml:space="preserve">7.1 Cloud Billing Account &amp; Payments Profile</w:t>
      </w:r>
    </w:p>
    <w:p w:rsidR="00000000" w:rsidDel="00000000" w:rsidP="00000000" w:rsidRDefault="00000000" w:rsidRPr="00000000" w14:paraId="00000E40">
      <w:pPr>
        <w:pStyle w:val="Heading3"/>
        <w:rPr>
          <w:rFonts w:ascii="Roboto" w:cs="Roboto" w:eastAsia="Roboto" w:hAnsi="Roboto"/>
        </w:rPr>
      </w:pPr>
      <w:bookmarkStart w:colFirst="0" w:colLast="0" w:name="_l4a9orlyd83q" w:id="206"/>
      <w:bookmarkEnd w:id="206"/>
      <w:r w:rsidDel="00000000" w:rsidR="00000000" w:rsidRPr="00000000">
        <w:rPr>
          <w:rtl w:val="0"/>
        </w:rPr>
      </w:r>
    </w:p>
    <w:p w:rsidR="00000000" w:rsidDel="00000000" w:rsidP="00000000" w:rsidRDefault="00000000" w:rsidRPr="00000000" w14:paraId="00000E41">
      <w:pPr>
        <w:pStyle w:val="Heading3"/>
        <w:rPr>
          <w:rFonts w:ascii="Roboto" w:cs="Roboto" w:eastAsia="Roboto" w:hAnsi="Roboto"/>
        </w:rPr>
      </w:pPr>
      <w:bookmarkStart w:colFirst="0" w:colLast="0" w:name="_hv2pspbc5ye2" w:id="207"/>
      <w:bookmarkEnd w:id="207"/>
      <w:r w:rsidDel="00000000" w:rsidR="00000000" w:rsidRPr="00000000">
        <w:rPr>
          <w:rFonts w:ascii="Roboto" w:cs="Roboto" w:eastAsia="Roboto" w:hAnsi="Roboto"/>
          <w:rtl w:val="0"/>
        </w:rPr>
        <w:t xml:space="preserve">7.1.1 Overview</w:t>
      </w:r>
    </w:p>
    <w:p w:rsidR="00000000" w:rsidDel="00000000" w:rsidP="00000000" w:rsidRDefault="00000000" w:rsidRPr="00000000" w14:paraId="00000E4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A </w:t>
      </w:r>
      <w:r w:rsidDel="00000000" w:rsidR="00000000" w:rsidRPr="00000000">
        <w:rPr>
          <w:rFonts w:ascii="Roboto" w:cs="Roboto" w:eastAsia="Roboto" w:hAnsi="Roboto"/>
          <w:b w:val="1"/>
          <w:rtl w:val="0"/>
        </w:rPr>
        <w:t xml:space="preserve">Cloud Billing account</w:t>
      </w:r>
      <w:r w:rsidDel="00000000" w:rsidR="00000000" w:rsidRPr="00000000">
        <w:rPr>
          <w:rFonts w:ascii="Roboto" w:cs="Roboto" w:eastAsia="Roboto" w:hAnsi="Roboto"/>
          <w:rtl w:val="0"/>
        </w:rPr>
        <w:t xml:space="preserve"> is set up in Google Cloud and is used to define who pays for a given set of Google Cloud resources. </w:t>
      </w:r>
      <w:hyperlink r:id="rId206">
        <w:r w:rsidDel="00000000" w:rsidR="00000000" w:rsidRPr="00000000">
          <w:rPr>
            <w:rFonts w:ascii="Roboto" w:cs="Roboto" w:eastAsia="Roboto" w:hAnsi="Roboto"/>
            <w:color w:val="4285f4"/>
            <w:u w:val="single"/>
            <w:rtl w:val="0"/>
          </w:rPr>
          <w:t xml:space="preserve">Access control to a Cloud Billing account</w:t>
        </w:r>
      </w:hyperlink>
      <w:r w:rsidDel="00000000" w:rsidR="00000000" w:rsidRPr="00000000">
        <w:rPr>
          <w:rFonts w:ascii="Roboto" w:cs="Roboto" w:eastAsia="Roboto" w:hAnsi="Roboto"/>
          <w:rtl w:val="0"/>
        </w:rPr>
        <w:t xml:space="preserve"> is established by IAM roles. A Cloud Billing account is connected to a </w:t>
      </w:r>
      <w:hyperlink r:id="rId207">
        <w:r w:rsidDel="00000000" w:rsidR="00000000" w:rsidRPr="00000000">
          <w:rPr>
            <w:rFonts w:ascii="Roboto" w:cs="Roboto" w:eastAsia="Roboto" w:hAnsi="Roboto"/>
            <w:color w:val="4285f4"/>
            <w:u w:val="single"/>
            <w:rtl w:val="0"/>
          </w:rPr>
          <w:t xml:space="preserve">Google payments profile</w:t>
        </w:r>
      </w:hyperlink>
      <w:r w:rsidDel="00000000" w:rsidR="00000000" w:rsidRPr="00000000">
        <w:rPr>
          <w:rFonts w:ascii="Roboto" w:cs="Roboto" w:eastAsia="Roboto" w:hAnsi="Roboto"/>
          <w:rtl w:val="0"/>
        </w:rPr>
        <w:t xml:space="preserve">. Your Google payments profile includes a payment instrument to which costs are charged.</w:t>
      </w:r>
    </w:p>
    <w:p w:rsidR="00000000" w:rsidDel="00000000" w:rsidP="00000000" w:rsidRDefault="00000000" w:rsidRPr="00000000" w14:paraId="00000E43">
      <w:pPr>
        <w:spacing w:line="240" w:lineRule="auto"/>
        <w:rPr>
          <w:rFonts w:ascii="Roboto" w:cs="Roboto" w:eastAsia="Roboto" w:hAnsi="Roboto"/>
          <w:color w:val="000000"/>
        </w:rPr>
      </w:pPr>
      <w:r w:rsidDel="00000000" w:rsidR="00000000" w:rsidRPr="00000000">
        <w:rPr>
          <w:rFonts w:ascii="Roboto" w:cs="Roboto" w:eastAsia="Roboto" w:hAnsi="Roboto"/>
          <w:color w:val="000000"/>
        </w:rPr>
        <w:drawing>
          <wp:inline distB="114300" distT="114300" distL="114300" distR="114300">
            <wp:extent cx="5943600" cy="3683000"/>
            <wp:effectExtent b="0" l="0" r="0" t="0"/>
            <wp:docPr id="5" name="image13.png"/>
            <a:graphic>
              <a:graphicData uri="http://schemas.openxmlformats.org/drawingml/2006/picture">
                <pic:pic>
                  <pic:nvPicPr>
                    <pic:cNvPr id="0" name="image13.png"/>
                    <pic:cNvPicPr preferRelativeResize="0"/>
                  </pic:nvPicPr>
                  <pic:blipFill>
                    <a:blip r:embed="rId208"/>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E44">
      <w:pPr>
        <w:pStyle w:val="Heading3"/>
        <w:rPr>
          <w:rFonts w:ascii="Roboto" w:cs="Roboto" w:eastAsia="Roboto" w:hAnsi="Roboto"/>
        </w:rPr>
      </w:pPr>
      <w:bookmarkStart w:colFirst="0" w:colLast="0" w:name="_amn8142vgqrk" w:id="208"/>
      <w:bookmarkEnd w:id="208"/>
      <w:r w:rsidDel="00000000" w:rsidR="00000000" w:rsidRPr="00000000">
        <w:rPr>
          <w:rtl w:val="0"/>
        </w:rPr>
      </w:r>
    </w:p>
    <w:p w:rsidR="00000000" w:rsidDel="00000000" w:rsidP="00000000" w:rsidRDefault="00000000" w:rsidRPr="00000000" w14:paraId="00000E45">
      <w:pPr>
        <w:pStyle w:val="Heading3"/>
        <w:rPr>
          <w:rFonts w:ascii="Roboto" w:cs="Roboto" w:eastAsia="Roboto" w:hAnsi="Roboto"/>
        </w:rPr>
      </w:pPr>
      <w:bookmarkStart w:colFirst="0" w:colLast="0" w:name="_6a6bx4s6n7p" w:id="209"/>
      <w:bookmarkEnd w:id="209"/>
      <w:r w:rsidDel="00000000" w:rsidR="00000000" w:rsidRPr="00000000">
        <w:rPr>
          <w:rFonts w:ascii="Roboto" w:cs="Roboto" w:eastAsia="Roboto" w:hAnsi="Roboto"/>
          <w:rtl w:val="0"/>
        </w:rPr>
        <w:t xml:space="preserve">7.1.2 Billing contacts</w:t>
      </w:r>
    </w:p>
    <w:p w:rsidR="00000000" w:rsidDel="00000000" w:rsidP="00000000" w:rsidRDefault="00000000" w:rsidRPr="00000000" w14:paraId="00000E4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A Cloud Billing account includes one or more contacts that are defined on the </w:t>
      </w:r>
      <w:hyperlink r:id="rId209">
        <w:r w:rsidDel="00000000" w:rsidR="00000000" w:rsidRPr="00000000">
          <w:rPr>
            <w:rFonts w:ascii="Roboto" w:cs="Roboto" w:eastAsia="Roboto" w:hAnsi="Roboto"/>
            <w:color w:val="4285f4"/>
            <w:u w:val="single"/>
            <w:rtl w:val="0"/>
          </w:rPr>
          <w:t xml:space="preserve">Google Payments profile</w:t>
        </w:r>
      </w:hyperlink>
      <w:r w:rsidDel="00000000" w:rsidR="00000000" w:rsidRPr="00000000">
        <w:rPr>
          <w:rFonts w:ascii="Roboto" w:cs="Roboto" w:eastAsia="Roboto" w:hAnsi="Roboto"/>
          <w:rtl w:val="0"/>
        </w:rPr>
        <w:t xml:space="preserve"> that is connected to the Cloud Billing account. These contacts are people who are designated to receive billing information specific to the payment instrument on file (for example, when a credit card needs to be updated). To access and manage this list of contacts, you can use the </w:t>
      </w:r>
      <w:hyperlink r:id="rId210">
        <w:r w:rsidDel="00000000" w:rsidR="00000000" w:rsidRPr="00000000">
          <w:rPr>
            <w:rFonts w:ascii="Roboto" w:cs="Roboto" w:eastAsia="Roboto" w:hAnsi="Roboto"/>
            <w:color w:val="4285f4"/>
            <w:u w:val="single"/>
            <w:rtl w:val="0"/>
          </w:rPr>
          <w:t xml:space="preserve">Payments console</w:t>
        </w:r>
      </w:hyperlink>
      <w:r w:rsidDel="00000000" w:rsidR="00000000" w:rsidRPr="00000000">
        <w:rPr>
          <w:rFonts w:ascii="Roboto" w:cs="Roboto" w:eastAsia="Roboto" w:hAnsi="Roboto"/>
          <w:rtl w:val="0"/>
        </w:rPr>
        <w:t xml:space="preserve"> or you can use the </w:t>
      </w:r>
      <w:hyperlink r:id="rId211">
        <w:r w:rsidDel="00000000" w:rsidR="00000000" w:rsidRPr="00000000">
          <w:rPr>
            <w:rFonts w:ascii="Roboto" w:cs="Roboto" w:eastAsia="Roboto" w:hAnsi="Roboto"/>
            <w:color w:val="4285f4"/>
            <w:u w:val="single"/>
            <w:rtl w:val="0"/>
          </w:rPr>
          <w:t xml:space="preserve">Cloud Console</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E47">
      <w:pPr>
        <w:pStyle w:val="Heading3"/>
        <w:rPr>
          <w:rFonts w:ascii="Roboto" w:cs="Roboto" w:eastAsia="Roboto" w:hAnsi="Roboto"/>
        </w:rPr>
      </w:pPr>
      <w:bookmarkStart w:colFirst="0" w:colLast="0" w:name="_yrhyh6yzveik" w:id="210"/>
      <w:bookmarkEnd w:id="210"/>
      <w:r w:rsidDel="00000000" w:rsidR="00000000" w:rsidRPr="00000000">
        <w:rPr>
          <w:rFonts w:ascii="Roboto" w:cs="Roboto" w:eastAsia="Roboto" w:hAnsi="Roboto"/>
          <w:rtl w:val="0"/>
        </w:rPr>
        <w:t xml:space="preserve">7.1.3 Access control</w:t>
      </w:r>
    </w:p>
    <w:p w:rsidR="00000000" w:rsidDel="00000000" w:rsidP="00000000" w:rsidRDefault="00000000" w:rsidRPr="00000000" w14:paraId="00000E4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Cloud Billing lets you control which users have administrative and cost viewing permissions for specific resources by setting </w:t>
      </w:r>
      <w:hyperlink r:id="rId212">
        <w:r w:rsidDel="00000000" w:rsidR="00000000" w:rsidRPr="00000000">
          <w:rPr>
            <w:rFonts w:ascii="Roboto" w:cs="Roboto" w:eastAsia="Roboto" w:hAnsi="Roboto"/>
            <w:color w:val="4285f4"/>
            <w:u w:val="single"/>
            <w:rtl w:val="0"/>
          </w:rPr>
          <w:t xml:space="preserve">Identity and Access Management (IAM)</w:t>
        </w:r>
      </w:hyperlink>
      <w:r w:rsidDel="00000000" w:rsidR="00000000" w:rsidRPr="00000000">
        <w:rPr>
          <w:rFonts w:ascii="Roboto" w:cs="Roboto" w:eastAsia="Roboto" w:hAnsi="Roboto"/>
          <w:rtl w:val="0"/>
        </w:rPr>
        <w:t xml:space="preserve"> policies on the resources.</w:t>
      </w:r>
    </w:p>
    <w:p w:rsidR="00000000" w:rsidDel="00000000" w:rsidP="00000000" w:rsidRDefault="00000000" w:rsidRPr="00000000" w14:paraId="00000E4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To grant or limit access to Cloud Billing, you can set an IAM policy at the </w:t>
      </w:r>
      <w:hyperlink r:id="rId213">
        <w:r w:rsidDel="00000000" w:rsidR="00000000" w:rsidRPr="00000000">
          <w:rPr>
            <w:rFonts w:ascii="Roboto" w:cs="Roboto" w:eastAsia="Roboto" w:hAnsi="Roboto"/>
            <w:color w:val="4285f4"/>
            <w:u w:val="single"/>
            <w:rtl w:val="0"/>
          </w:rPr>
          <w:t xml:space="preserve">organization level</w:t>
        </w:r>
      </w:hyperlink>
      <w:r w:rsidDel="00000000" w:rsidR="00000000" w:rsidRPr="00000000">
        <w:rPr>
          <w:rFonts w:ascii="Roboto" w:cs="Roboto" w:eastAsia="Roboto" w:hAnsi="Roboto"/>
          <w:rtl w:val="0"/>
        </w:rPr>
        <w:t xml:space="preserve">, the Cloud Billing account level, and/or the project level. Google Cloud resources </w:t>
      </w:r>
      <w:r w:rsidDel="00000000" w:rsidR="00000000" w:rsidRPr="00000000">
        <w:rPr>
          <w:rFonts w:ascii="Roboto" w:cs="Roboto" w:eastAsia="Roboto" w:hAnsi="Roboto"/>
          <w:b w:val="1"/>
          <w:rtl w:val="0"/>
        </w:rPr>
        <w:t xml:space="preserve">inherit </w:t>
      </w:r>
      <w:r w:rsidDel="00000000" w:rsidR="00000000" w:rsidRPr="00000000">
        <w:rPr>
          <w:rFonts w:ascii="Roboto" w:cs="Roboto" w:eastAsia="Roboto" w:hAnsi="Roboto"/>
          <w:rtl w:val="0"/>
        </w:rPr>
        <w:t xml:space="preserve">the IAM policies of their parent node, which means you can set a policy at the organization level to apply it to all the Cloud Billing accounts, projects, and resources in the organization.</w:t>
      </w:r>
    </w:p>
    <w:p w:rsidR="00000000" w:rsidDel="00000000" w:rsidP="00000000" w:rsidRDefault="00000000" w:rsidRPr="00000000" w14:paraId="00000E4A">
      <w:pPr>
        <w:rPr>
          <w:b w:val="1"/>
        </w:rPr>
      </w:pPr>
      <w:r w:rsidDel="00000000" w:rsidR="00000000" w:rsidRPr="00000000">
        <w:rPr>
          <w:b w:val="1"/>
          <w:rtl w:val="0"/>
        </w:rPr>
        <w:t xml:space="preserve">Key Roles:</w:t>
      </w:r>
      <w:r w:rsidDel="00000000" w:rsidR="00000000" w:rsidRPr="00000000">
        <w:rPr>
          <w:rtl w:val="0"/>
        </w:rPr>
      </w:r>
    </w:p>
    <w:p w:rsidR="00000000" w:rsidDel="00000000" w:rsidP="00000000" w:rsidRDefault="00000000" w:rsidRPr="00000000" w14:paraId="00000E4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pPr>
      <w:r w:rsidDel="00000000" w:rsidR="00000000" w:rsidRPr="00000000">
        <w:rPr>
          <w:rFonts w:ascii="Roboto" w:cs="Roboto" w:eastAsia="Roboto" w:hAnsi="Roboto"/>
          <w:color w:val="202124"/>
          <w:sz w:val="24"/>
          <w:szCs w:val="24"/>
        </w:rPr>
        <w:drawing>
          <wp:inline distB="114300" distT="114300" distL="114300" distR="114300">
            <wp:extent cx="5943600" cy="2730500"/>
            <wp:effectExtent b="0" l="0" r="0" t="0"/>
            <wp:docPr id="15" name="image3.png"/>
            <a:graphic>
              <a:graphicData uri="http://schemas.openxmlformats.org/drawingml/2006/picture">
                <pic:pic>
                  <pic:nvPicPr>
                    <pic:cNvPr id="0" name="image3.png"/>
                    <pic:cNvPicPr preferRelativeResize="0"/>
                  </pic:nvPicPr>
                  <pic:blipFill>
                    <a:blip r:embed="rId21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E4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w:cs="Roboto" w:eastAsia="Roboto" w:hAnsi="Roboto"/>
        </w:rPr>
      </w:pPr>
      <w:r w:rsidDel="00000000" w:rsidR="00000000" w:rsidRPr="00000000">
        <w:rPr>
          <w:rFonts w:ascii="Roboto" w:cs="Roboto" w:eastAsia="Roboto" w:hAnsi="Roboto"/>
          <w:color w:val="202124"/>
          <w:sz w:val="24"/>
          <w:szCs w:val="24"/>
        </w:rPr>
        <w:drawing>
          <wp:inline distB="114300" distT="114300" distL="114300" distR="114300">
            <wp:extent cx="5943600" cy="2095500"/>
            <wp:effectExtent b="0" l="0" r="0" t="0"/>
            <wp:docPr id="10" name="image4.png"/>
            <a:graphic>
              <a:graphicData uri="http://schemas.openxmlformats.org/drawingml/2006/picture">
                <pic:pic>
                  <pic:nvPicPr>
                    <pic:cNvPr id="0" name="image4.png"/>
                    <pic:cNvPicPr preferRelativeResize="0"/>
                  </pic:nvPicPr>
                  <pic:blipFill>
                    <a:blip r:embed="rId215"/>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E4D">
      <w:pPr>
        <w:rPr/>
      </w:pPr>
      <w:r w:rsidDel="00000000" w:rsidR="00000000" w:rsidRPr="00000000">
        <w:rPr>
          <w:rtl w:val="0"/>
        </w:rPr>
        <w:t xml:space="preserve">For details on Billing predefined roles refer to </w:t>
      </w:r>
      <w:hyperlink r:id="rId216">
        <w:r w:rsidDel="00000000" w:rsidR="00000000" w:rsidRPr="00000000">
          <w:rPr>
            <w:color w:val="1155cc"/>
            <w:u w:val="single"/>
            <w:rtl w:val="0"/>
          </w:rPr>
          <w:t xml:space="preserve">this</w:t>
        </w:r>
      </w:hyperlink>
      <w:r w:rsidDel="00000000" w:rsidR="00000000" w:rsidRPr="00000000">
        <w:rPr>
          <w:rtl w:val="0"/>
        </w:rPr>
        <w:t xml:space="preserve"> page.</w:t>
      </w:r>
    </w:p>
    <w:p w:rsidR="00000000" w:rsidDel="00000000" w:rsidP="00000000" w:rsidRDefault="00000000" w:rsidRPr="00000000" w14:paraId="00000E4E">
      <w:pPr>
        <w:rPr/>
      </w:pPr>
      <w:r w:rsidDel="00000000" w:rsidR="00000000" w:rsidRPr="00000000">
        <w:rPr>
          <w:rtl w:val="0"/>
        </w:rPr>
      </w:r>
    </w:p>
    <w:p w:rsidR="00000000" w:rsidDel="00000000" w:rsidP="00000000" w:rsidRDefault="00000000" w:rsidRPr="00000000" w14:paraId="00000E4F">
      <w:pPr>
        <w:pStyle w:val="Heading2"/>
        <w:spacing w:line="240" w:lineRule="auto"/>
        <w:rPr>
          <w:rFonts w:ascii="Roboto" w:cs="Roboto" w:eastAsia="Roboto" w:hAnsi="Roboto"/>
        </w:rPr>
      </w:pPr>
      <w:bookmarkStart w:colFirst="0" w:colLast="0" w:name="_v7yc2fvmra7x" w:id="211"/>
      <w:bookmarkEnd w:id="211"/>
      <w:r w:rsidDel="00000000" w:rsidR="00000000" w:rsidRPr="00000000">
        <w:rPr>
          <w:rFonts w:ascii="Roboto" w:cs="Roboto" w:eastAsia="Roboto" w:hAnsi="Roboto"/>
          <w:rtl w:val="0"/>
        </w:rPr>
        <w:t xml:space="preserve">7.2 Cloud Billing Resource Hierarchy</w:t>
      </w:r>
    </w:p>
    <w:p w:rsidR="00000000" w:rsidDel="00000000" w:rsidP="00000000" w:rsidRDefault="00000000" w:rsidRPr="00000000" w14:paraId="00000E5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Two types of relationships govern the interactions between organizations, Cloud Billing accounts, and projects: ownership and payment linkage.</w:t>
      </w:r>
    </w:p>
    <w:p w:rsidR="00000000" w:rsidDel="00000000" w:rsidP="00000000" w:rsidRDefault="00000000" w:rsidRPr="00000000" w14:paraId="00000E51">
      <w:pPr>
        <w:numPr>
          <w:ilvl w:val="0"/>
          <w:numId w:val="62"/>
        </w:numPr>
        <w:pBdr>
          <w:top w:color="auto" w:space="0" w:sz="0" w:val="none"/>
          <w:bottom w:color="auto" w:space="0" w:sz="0" w:val="none"/>
          <w:right w:color="auto" w:space="0" w:sz="0" w:val="none"/>
          <w:between w:color="auto" w:space="0" w:sz="0" w:val="none"/>
        </w:pBdr>
        <w:shd w:fill="ffffff" w:val="clear"/>
        <w:spacing w:after="0" w:afterAutospacing="0" w:before="180" w:line="240" w:lineRule="auto"/>
        <w:ind w:left="720" w:hanging="360"/>
        <w:rPr>
          <w:color w:val="757575"/>
          <w:sz w:val="22"/>
          <w:szCs w:val="22"/>
        </w:rPr>
      </w:pPr>
      <w:r w:rsidDel="00000000" w:rsidR="00000000" w:rsidRPr="00000000">
        <w:rPr>
          <w:rFonts w:ascii="Roboto" w:cs="Roboto" w:eastAsia="Roboto" w:hAnsi="Roboto"/>
          <w:b w:val="1"/>
          <w:rtl w:val="0"/>
        </w:rPr>
        <w:t xml:space="preserve">Ownership</w:t>
      </w:r>
      <w:r w:rsidDel="00000000" w:rsidR="00000000" w:rsidRPr="00000000">
        <w:rPr>
          <w:rFonts w:ascii="Roboto" w:cs="Roboto" w:eastAsia="Roboto" w:hAnsi="Roboto"/>
          <w:rtl w:val="0"/>
        </w:rPr>
        <w:t xml:space="preserve"> refers to IAM permission inheritance.</w:t>
      </w:r>
    </w:p>
    <w:p w:rsidR="00000000" w:rsidDel="00000000" w:rsidP="00000000" w:rsidRDefault="00000000" w:rsidRPr="00000000" w14:paraId="00000E52">
      <w:pPr>
        <w:numPr>
          <w:ilvl w:val="0"/>
          <w:numId w:val="62"/>
        </w:numPr>
        <w:pBdr>
          <w:top w:color="auto" w:space="0" w:sz="0" w:val="none"/>
          <w:bottom w:color="auto" w:space="0" w:sz="0" w:val="none"/>
          <w:right w:color="auto" w:space="0" w:sz="0" w:val="none"/>
          <w:between w:color="auto" w:space="0" w:sz="0" w:val="none"/>
        </w:pBdr>
        <w:shd w:fill="ffffff" w:val="clear"/>
        <w:spacing w:after="180" w:before="0" w:beforeAutospacing="0" w:line="240" w:lineRule="auto"/>
        <w:ind w:left="720" w:hanging="360"/>
        <w:rPr>
          <w:color w:val="757575"/>
          <w:sz w:val="22"/>
          <w:szCs w:val="22"/>
        </w:rPr>
      </w:pPr>
      <w:r w:rsidDel="00000000" w:rsidR="00000000" w:rsidRPr="00000000">
        <w:rPr>
          <w:rFonts w:ascii="Roboto" w:cs="Roboto" w:eastAsia="Roboto" w:hAnsi="Roboto"/>
          <w:b w:val="1"/>
          <w:rtl w:val="0"/>
        </w:rPr>
        <w:t xml:space="preserve">Payment linkages</w:t>
      </w:r>
      <w:r w:rsidDel="00000000" w:rsidR="00000000" w:rsidRPr="00000000">
        <w:rPr>
          <w:rFonts w:ascii="Roboto" w:cs="Roboto" w:eastAsia="Roboto" w:hAnsi="Roboto"/>
          <w:rtl w:val="0"/>
        </w:rPr>
        <w:t xml:space="preserve"> define which Cloud Billing account pays for a given project.</w:t>
      </w:r>
    </w:p>
    <w:p w:rsidR="00000000" w:rsidDel="00000000" w:rsidP="00000000" w:rsidRDefault="00000000" w:rsidRPr="00000000" w14:paraId="00000E53">
      <w:pPr>
        <w:spacing w:line="240" w:lineRule="auto"/>
        <w:rPr>
          <w:rFonts w:ascii="Roboto" w:cs="Roboto" w:eastAsia="Roboto" w:hAnsi="Roboto"/>
        </w:rPr>
      </w:pPr>
      <w:r w:rsidDel="00000000" w:rsidR="00000000" w:rsidRPr="00000000">
        <w:rPr>
          <w:rFonts w:ascii="Roboto" w:cs="Roboto" w:eastAsia="Roboto" w:hAnsi="Roboto"/>
          <w:b w:val="1"/>
          <w:rtl w:val="0"/>
        </w:rPr>
        <w:t xml:space="preserve">Note: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Ownership</w:t>
      </w:r>
      <w:r w:rsidDel="00000000" w:rsidR="00000000" w:rsidRPr="00000000">
        <w:rPr>
          <w:rFonts w:ascii="Roboto" w:cs="Roboto" w:eastAsia="Roboto" w:hAnsi="Roboto"/>
          <w:rtl w:val="0"/>
        </w:rPr>
        <w:t xml:space="preserve"> of a Cloud Billing account is limited to a single organization. </w:t>
      </w:r>
      <w:r w:rsidDel="00000000" w:rsidR="00000000" w:rsidRPr="00000000">
        <w:rPr>
          <w:rFonts w:ascii="Roboto" w:cs="Roboto" w:eastAsia="Roboto" w:hAnsi="Roboto"/>
          <w:i w:val="1"/>
          <w:rtl w:val="0"/>
        </w:rPr>
        <w:t xml:space="preserve">Payment linkage</w:t>
      </w:r>
      <w:r w:rsidDel="00000000" w:rsidR="00000000" w:rsidRPr="00000000">
        <w:rPr>
          <w:rFonts w:ascii="Roboto" w:cs="Roboto" w:eastAsia="Roboto" w:hAnsi="Roboto"/>
          <w:rtl w:val="0"/>
        </w:rPr>
        <w:t xml:space="preserve"> of a project linked to a Cloud Billing account is not limited by organization ownership. It is possible for a Cloud Billing account to pay for projects that belong to an organization that is different from the organization that owns the Cloud Billing account. For more information on managing the Cloud Billing account for your projects, see </w:t>
      </w:r>
      <w:hyperlink r:id="rId217">
        <w:r w:rsidDel="00000000" w:rsidR="00000000" w:rsidRPr="00000000">
          <w:rPr>
            <w:rFonts w:ascii="Roboto" w:cs="Roboto" w:eastAsia="Roboto" w:hAnsi="Roboto"/>
            <w:color w:val="4285f4"/>
            <w:u w:val="single"/>
            <w:rtl w:val="0"/>
          </w:rPr>
          <w:t xml:space="preserve">Enable, disable, or change billing for a project</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E5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w:cs="Roboto" w:eastAsia="Roboto" w:hAnsi="Roboto"/>
          <w:color w:val="202124"/>
        </w:rPr>
      </w:pPr>
      <w:r w:rsidDel="00000000" w:rsidR="00000000" w:rsidRPr="00000000">
        <w:rPr>
          <w:rFonts w:ascii="Roboto" w:cs="Roboto" w:eastAsia="Roboto" w:hAnsi="Roboto"/>
          <w:rtl w:val="0"/>
        </w:rPr>
        <w:t xml:space="preserve">The following diagram shows the relationship of ownership and payment linkages for a sample organization</w:t>
      </w:r>
      <w:r w:rsidDel="00000000" w:rsidR="00000000" w:rsidRPr="00000000">
        <w:rPr>
          <w:rFonts w:ascii="Roboto" w:cs="Roboto" w:eastAsia="Roboto" w:hAnsi="Roboto"/>
          <w:color w:val="202124"/>
          <w:rtl w:val="0"/>
        </w:rPr>
        <w:t xml:space="preserve">.</w:t>
      </w:r>
    </w:p>
    <w:p w:rsidR="00000000" w:rsidDel="00000000" w:rsidP="00000000" w:rsidRDefault="00000000" w:rsidRPr="00000000" w14:paraId="00000E5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w:cs="Roboto" w:eastAsia="Roboto" w:hAnsi="Roboto"/>
          <w:color w:val="202124"/>
          <w:sz w:val="24"/>
          <w:szCs w:val="24"/>
        </w:rPr>
      </w:pPr>
      <w:r w:rsidDel="00000000" w:rsidR="00000000" w:rsidRPr="00000000">
        <w:rPr>
          <w:rFonts w:ascii="Roboto" w:cs="Roboto" w:eastAsia="Roboto" w:hAnsi="Roboto"/>
          <w:color w:val="202124"/>
          <w:sz w:val="24"/>
          <w:szCs w:val="24"/>
        </w:rPr>
        <w:drawing>
          <wp:inline distB="114300" distT="114300" distL="114300" distR="114300">
            <wp:extent cx="5943600" cy="2895600"/>
            <wp:effectExtent b="0" l="0" r="0" t="0"/>
            <wp:docPr id="8" name="image9.png"/>
            <a:graphic>
              <a:graphicData uri="http://schemas.openxmlformats.org/drawingml/2006/picture">
                <pic:pic>
                  <pic:nvPicPr>
                    <pic:cNvPr id="0" name="image9.png"/>
                    <pic:cNvPicPr preferRelativeResize="0"/>
                  </pic:nvPicPr>
                  <pic:blipFill>
                    <a:blip r:embed="rId21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E5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In the diagram, the organization has ownership over Projects 1, 2, and 3, meaning that it is the IAM permissions parent of the three projects.</w:t>
      </w:r>
    </w:p>
    <w:p w:rsidR="00000000" w:rsidDel="00000000" w:rsidP="00000000" w:rsidRDefault="00000000" w:rsidRPr="00000000" w14:paraId="00000E5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The Cloud Billing account is linked to Projects 1, 2, and 3, meaning that it pays for costs incurred by the three projects.</w:t>
      </w:r>
    </w:p>
    <w:p w:rsidR="00000000" w:rsidDel="00000000" w:rsidP="00000000" w:rsidRDefault="00000000" w:rsidRPr="00000000" w14:paraId="00000E58">
      <w:pPr>
        <w:spacing w:line="240" w:lineRule="auto"/>
        <w:rPr>
          <w:rFonts w:ascii="Roboto" w:cs="Roboto" w:eastAsia="Roboto" w:hAnsi="Roboto"/>
        </w:rPr>
      </w:pPr>
      <w:r w:rsidDel="00000000" w:rsidR="00000000" w:rsidRPr="00000000">
        <w:rPr>
          <w:rFonts w:ascii="Roboto" w:cs="Roboto" w:eastAsia="Roboto" w:hAnsi="Roboto"/>
          <w:b w:val="1"/>
          <w:rtl w:val="0"/>
        </w:rPr>
        <w:t xml:space="preserve">Note:</w:t>
      </w:r>
      <w:r w:rsidDel="00000000" w:rsidR="00000000" w:rsidRPr="00000000">
        <w:rPr>
          <w:rFonts w:ascii="Roboto" w:cs="Roboto" w:eastAsia="Roboto" w:hAnsi="Roboto"/>
          <w:rtl w:val="0"/>
        </w:rPr>
        <w:t xml:space="preserve"> Although you link Cloud Billing accounts to projects, Cloud Billing accounts are not parents of projects in an IAM sense, and therefore projects don't inherit permissions from the Cloud Billing account they are linked to.</w:t>
      </w:r>
    </w:p>
    <w:p w:rsidR="00000000" w:rsidDel="00000000" w:rsidP="00000000" w:rsidRDefault="00000000" w:rsidRPr="00000000" w14:paraId="00000E5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The Cloud Billing account is also linked to a </w:t>
      </w:r>
      <w:hyperlink r:id="rId219">
        <w:r w:rsidDel="00000000" w:rsidR="00000000" w:rsidRPr="00000000">
          <w:rPr>
            <w:rFonts w:ascii="Roboto" w:cs="Roboto" w:eastAsia="Roboto" w:hAnsi="Roboto"/>
            <w:color w:val="4285f4"/>
            <w:u w:val="single"/>
            <w:rtl w:val="0"/>
          </w:rPr>
          <w:t xml:space="preserve">Google payments profile</w:t>
        </w:r>
      </w:hyperlink>
      <w:r w:rsidDel="00000000" w:rsidR="00000000" w:rsidRPr="00000000">
        <w:rPr>
          <w:rFonts w:ascii="Roboto" w:cs="Roboto" w:eastAsia="Roboto" w:hAnsi="Roboto"/>
          <w:rtl w:val="0"/>
        </w:rPr>
        <w:t xml:space="preserve">, which stores information like name, address, and payment methods.</w:t>
      </w:r>
    </w:p>
    <w:p w:rsidR="00000000" w:rsidDel="00000000" w:rsidP="00000000" w:rsidRDefault="00000000" w:rsidRPr="00000000" w14:paraId="00000E5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In this example, any users who are granted IAM billing roles in the organization also have those roles on the Cloud Billing account or the projects.</w:t>
      </w:r>
    </w:p>
    <w:p w:rsidR="00000000" w:rsidDel="00000000" w:rsidP="00000000" w:rsidRDefault="00000000" w:rsidRPr="00000000" w14:paraId="00000E5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For more information on granting IAM billing roles, see </w:t>
      </w:r>
      <w:hyperlink r:id="rId220">
        <w:r w:rsidDel="00000000" w:rsidR="00000000" w:rsidRPr="00000000">
          <w:rPr>
            <w:rFonts w:ascii="Roboto" w:cs="Roboto" w:eastAsia="Roboto" w:hAnsi="Roboto"/>
            <w:color w:val="4285f4"/>
            <w:u w:val="single"/>
            <w:rtl w:val="0"/>
          </w:rPr>
          <w:t xml:space="preserve">Overview of Cloud Billing access control</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E5C">
      <w:pPr>
        <w:rPr/>
      </w:pPr>
      <w:r w:rsidDel="00000000" w:rsidR="00000000" w:rsidRPr="00000000">
        <w:rPr>
          <w:rtl w:val="0"/>
        </w:rPr>
      </w:r>
    </w:p>
    <w:p w:rsidR="00000000" w:rsidDel="00000000" w:rsidP="00000000" w:rsidRDefault="00000000" w:rsidRPr="00000000" w14:paraId="00000E5D">
      <w:pPr>
        <w:pStyle w:val="Heading2"/>
        <w:spacing w:line="240" w:lineRule="auto"/>
        <w:rPr>
          <w:rFonts w:ascii="Roboto" w:cs="Roboto" w:eastAsia="Roboto" w:hAnsi="Roboto"/>
        </w:rPr>
      </w:pPr>
      <w:bookmarkStart w:colFirst="0" w:colLast="0" w:name="_ijd49fpj69ue" w:id="212"/>
      <w:bookmarkEnd w:id="212"/>
      <w:r w:rsidDel="00000000" w:rsidR="00000000" w:rsidRPr="00000000">
        <w:rPr>
          <w:rFonts w:ascii="Roboto" w:cs="Roboto" w:eastAsia="Roboto" w:hAnsi="Roboto"/>
          <w:rtl w:val="0"/>
        </w:rPr>
        <w:t xml:space="preserve">7.3 Billing Accounts</w:t>
      </w:r>
    </w:p>
    <w:p w:rsidR="00000000" w:rsidDel="00000000" w:rsidP="00000000" w:rsidRDefault="00000000" w:rsidRPr="00000000" w14:paraId="00000E5E">
      <w:pPr>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AMEX has a single billing account.  Each project will be associated with this billing account.  Typically, the project creator would associate the billing account to the new projects.  This is ideally accomplished by automation, leveraging a GCP Service Account with proper permissions.</w:t>
      </w:r>
    </w:p>
    <w:p w:rsidR="00000000" w:rsidDel="00000000" w:rsidP="00000000" w:rsidRDefault="00000000" w:rsidRPr="00000000" w14:paraId="00000E5F">
      <w:pPr>
        <w:spacing w:lin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E60">
      <w:pPr>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For review of costs and administration of the billing account, users can be granted the Billing Account Viewer of Billing Account Administrator role.  As of the writing of this section of the TDD the following users have been granted the Billing Account Administrator role:</w:t>
      </w:r>
    </w:p>
    <w:p w:rsidR="00000000" w:rsidDel="00000000" w:rsidP="00000000" w:rsidRDefault="00000000" w:rsidRPr="00000000" w14:paraId="00000E61">
      <w:pPr>
        <w:spacing w:line="240" w:lineRule="auto"/>
        <w:ind w:left="0" w:firstLine="0"/>
        <w:rPr>
          <w:rFonts w:ascii="Roboto" w:cs="Roboto" w:eastAsia="Roboto" w:hAnsi="Roboto"/>
          <w:highlight w:val="yellow"/>
        </w:rPr>
      </w:pPr>
      <w:r w:rsidDel="00000000" w:rsidR="00000000" w:rsidRPr="00000000">
        <w:rPr>
          <w:rFonts w:ascii="Roboto" w:cs="Roboto" w:eastAsia="Roboto" w:hAnsi="Roboto"/>
          <w:highlight w:val="yellow"/>
          <w:rtl w:val="0"/>
        </w:rPr>
        <w:t xml:space="preserve">@TODO Who are the AMEX billing administrators? </w:t>
      </w:r>
    </w:p>
    <w:p w:rsidR="00000000" w:rsidDel="00000000" w:rsidP="00000000" w:rsidRDefault="00000000" w:rsidRPr="00000000" w14:paraId="00000E62">
      <w:pPr>
        <w:spacing w:line="240" w:lineRule="auto"/>
        <w:ind w:left="-90" w:firstLine="0"/>
        <w:rPr>
          <w:rFonts w:ascii="Roboto" w:cs="Roboto" w:eastAsia="Roboto" w:hAnsi="Roboto"/>
          <w:b w:val="1"/>
        </w:rPr>
      </w:pPr>
      <w:r w:rsidDel="00000000" w:rsidR="00000000" w:rsidRPr="00000000">
        <w:rPr>
          <w:rtl w:val="0"/>
        </w:rPr>
      </w:r>
    </w:p>
    <w:tbl>
      <w:tblPr>
        <w:tblStyle w:val="Table49"/>
        <w:tblW w:w="7365.0" w:type="dxa"/>
        <w:jc w:val="center"/>
        <w:tblLayout w:type="fixed"/>
        <w:tblLook w:val="0600"/>
      </w:tblPr>
      <w:tblGrid>
        <w:gridCol w:w="3750"/>
        <w:gridCol w:w="3615"/>
        <w:tblGridChange w:id="0">
          <w:tblGrid>
            <w:gridCol w:w="3750"/>
            <w:gridCol w:w="361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3362b5" w:val="clear"/>
            <w:tcMar>
              <w:top w:w="100.0" w:type="dxa"/>
              <w:left w:w="100.0" w:type="dxa"/>
              <w:bottom w:w="100.0" w:type="dxa"/>
              <w:right w:w="100.0" w:type="dxa"/>
            </w:tcMar>
            <w:vAlign w:val="top"/>
          </w:tcPr>
          <w:p w:rsidR="00000000" w:rsidDel="00000000" w:rsidP="00000000" w:rsidRDefault="00000000" w:rsidRPr="00000000" w14:paraId="00000E63">
            <w:pPr>
              <w:widowControl w:val="0"/>
              <w:spacing w:line="240" w:lineRule="auto"/>
              <w:ind w:left="165" w:firstLine="0"/>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Name</w:t>
            </w:r>
          </w:p>
        </w:tc>
        <w:tc>
          <w:tcPr>
            <w:tcBorders>
              <w:top w:color="000000" w:space="0" w:sz="0" w:val="nil"/>
              <w:left w:color="000000" w:space="0" w:sz="0" w:val="nil"/>
              <w:bottom w:color="000000" w:space="0" w:sz="0" w:val="nil"/>
              <w:right w:color="000000" w:space="0" w:sz="0" w:val="nil"/>
            </w:tcBorders>
            <w:shd w:fill="3362b5" w:val="clear"/>
            <w:tcMar>
              <w:top w:w="100.0" w:type="dxa"/>
              <w:left w:w="100.0" w:type="dxa"/>
              <w:bottom w:w="100.0" w:type="dxa"/>
              <w:right w:w="100.0" w:type="dxa"/>
            </w:tcMar>
            <w:vAlign w:val="top"/>
          </w:tcPr>
          <w:p w:rsidR="00000000" w:rsidDel="00000000" w:rsidP="00000000" w:rsidRDefault="00000000" w:rsidRPr="00000000" w14:paraId="00000E64">
            <w:pPr>
              <w:widowControl w:val="0"/>
              <w:spacing w:line="240" w:lineRule="auto"/>
              <w:ind w:left="-90" w:firstLine="255"/>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Email</w:t>
            </w:r>
          </w:p>
        </w:tc>
      </w:tr>
      <w:tr>
        <w:trPr>
          <w:cantSplit w:val="0"/>
          <w:trHeight w:val="1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65">
            <w:pPr>
              <w:spacing w:line="240" w:lineRule="auto"/>
              <w:ind w:left="165" w:firstLine="0"/>
              <w:rPr>
                <w:rFonts w:ascii="Roboto" w:cs="Roboto" w:eastAsia="Roboto" w:hAnsi="Roboto"/>
              </w:rPr>
            </w:pPr>
            <w:r w:rsidDel="00000000" w:rsidR="00000000" w:rsidRPr="00000000">
              <w:rPr>
                <w:rFonts w:ascii="Roboto" w:cs="Roboto" w:eastAsia="Roboto" w:hAnsi="Roboto"/>
                <w:rtl w:val="0"/>
              </w:rPr>
              <w:t xml:space="preserve">AMEX Billing Admin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66">
            <w:pPr>
              <w:spacing w:line="240" w:lineRule="auto"/>
              <w:ind w:left="-90" w:firstLine="255"/>
              <w:rPr>
                <w:rFonts w:ascii="Roboto" w:cs="Roboto" w:eastAsia="Roboto" w:hAnsi="Roboto"/>
              </w:rPr>
            </w:pPr>
            <w:r w:rsidDel="00000000" w:rsidR="00000000" w:rsidRPr="00000000">
              <w:rPr>
                <w:rFonts w:ascii="Roboto" w:cs="Roboto" w:eastAsia="Roboto" w:hAnsi="Roboto"/>
                <w:rtl w:val="0"/>
              </w:rPr>
              <w:t xml:space="preserve"> </w:t>
            </w:r>
          </w:p>
        </w:tc>
      </w:tr>
      <w:tr>
        <w:trPr>
          <w:cantSplit w:val="0"/>
          <w:trHeight w:val="180" w:hRule="atLeast"/>
          <w:tblHeader w:val="0"/>
        </w:trPr>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E67">
            <w:pPr>
              <w:spacing w:line="240" w:lineRule="auto"/>
              <w:ind w:left="165" w:firstLine="0"/>
              <w:rPr>
                <w:rFonts w:ascii="Roboto" w:cs="Roboto" w:eastAsia="Roboto" w:hAnsi="Roboto"/>
              </w:rPr>
            </w:pPr>
            <w:r w:rsidDel="00000000" w:rsidR="00000000" w:rsidRPr="00000000">
              <w:rPr>
                <w:rFonts w:ascii="Roboto" w:cs="Roboto" w:eastAsia="Roboto" w:hAnsi="Roboto"/>
                <w:rtl w:val="0"/>
              </w:rPr>
              <w:t xml:space="preserve">AMEX Billing Admin</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E68">
            <w:pPr>
              <w:widowControl w:val="0"/>
              <w:spacing w:line="240" w:lineRule="auto"/>
              <w:ind w:left="-90" w:firstLine="0"/>
              <w:rPr>
                <w:rFonts w:ascii="Roboto" w:cs="Roboto" w:eastAsia="Roboto" w:hAnsi="Roboto"/>
              </w:rPr>
            </w:pPr>
            <w:r w:rsidDel="00000000" w:rsidR="00000000" w:rsidRPr="00000000">
              <w:rPr>
                <w:rtl w:val="0"/>
              </w:rPr>
            </w:r>
          </w:p>
        </w:tc>
      </w:tr>
      <w:tr>
        <w:trPr>
          <w:cantSplit w:val="0"/>
          <w:trHeight w:val="1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69">
            <w:pPr>
              <w:spacing w:line="240" w:lineRule="auto"/>
              <w:ind w:left="165" w:firstLine="0"/>
              <w:rPr>
                <w:rFonts w:ascii="Roboto" w:cs="Roboto" w:eastAsia="Roboto" w:hAnsi="Roboto"/>
              </w:rPr>
            </w:pPr>
            <w:r w:rsidDel="00000000" w:rsidR="00000000" w:rsidRPr="00000000">
              <w:rPr>
                <w:rFonts w:ascii="Roboto" w:cs="Roboto" w:eastAsia="Roboto" w:hAnsi="Roboto"/>
                <w:rtl w:val="0"/>
              </w:rPr>
              <w:t xml:space="preserve">AMEX Billing Admin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6A">
            <w:pPr>
              <w:widowControl w:val="0"/>
              <w:spacing w:line="240" w:lineRule="auto"/>
              <w:ind w:left="-90" w:firstLine="0"/>
              <w:rPr>
                <w:rFonts w:ascii="Roboto" w:cs="Roboto" w:eastAsia="Roboto" w:hAnsi="Roboto"/>
              </w:rPr>
            </w:pPr>
            <w:r w:rsidDel="00000000" w:rsidR="00000000" w:rsidRPr="00000000">
              <w:rPr>
                <w:rtl w:val="0"/>
              </w:rPr>
            </w:r>
          </w:p>
        </w:tc>
      </w:tr>
      <w:tr>
        <w:trPr>
          <w:cantSplit w:val="0"/>
          <w:trHeight w:val="180" w:hRule="atLeast"/>
          <w:tblHeader w:val="0"/>
        </w:trPr>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E6B">
            <w:pPr>
              <w:spacing w:line="240" w:lineRule="auto"/>
              <w:ind w:left="165" w:firstLine="0"/>
              <w:rPr>
                <w:rFonts w:ascii="Roboto" w:cs="Roboto" w:eastAsia="Roboto" w:hAnsi="Roboto"/>
              </w:rPr>
            </w:pPr>
            <w:r w:rsidDel="00000000" w:rsidR="00000000" w:rsidRPr="00000000">
              <w:rPr>
                <w:rFonts w:ascii="Roboto" w:cs="Roboto" w:eastAsia="Roboto" w:hAnsi="Roboto"/>
                <w:rtl w:val="0"/>
              </w:rPr>
              <w:t xml:space="preserve">AMEX Billing Admin</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E6C">
            <w:pPr>
              <w:widowControl w:val="0"/>
              <w:spacing w:line="240" w:lineRule="auto"/>
              <w:ind w:left="-90" w:firstLine="0"/>
              <w:rPr>
                <w:rFonts w:ascii="Roboto" w:cs="Roboto" w:eastAsia="Roboto" w:hAnsi="Roboto"/>
              </w:rPr>
            </w:pPr>
            <w:r w:rsidDel="00000000" w:rsidR="00000000" w:rsidRPr="00000000">
              <w:rPr>
                <w:rtl w:val="0"/>
              </w:rPr>
            </w:r>
          </w:p>
        </w:tc>
      </w:tr>
    </w:tbl>
    <w:p w:rsidR="00000000" w:rsidDel="00000000" w:rsidP="00000000" w:rsidRDefault="00000000" w:rsidRPr="00000000" w14:paraId="00000E6D">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E6E">
      <w:pPr>
        <w:spacing w:line="240" w:lineRule="auto"/>
        <w:rPr>
          <w:rFonts w:ascii="Roboto" w:cs="Roboto" w:eastAsia="Roboto" w:hAnsi="Roboto"/>
          <w:color w:val="000000"/>
        </w:rPr>
      </w:pPr>
      <w:r w:rsidDel="00000000" w:rsidR="00000000" w:rsidRPr="00000000">
        <w:rPr>
          <w:rtl w:val="0"/>
        </w:rPr>
      </w:r>
    </w:p>
    <w:p w:rsidR="00000000" w:rsidDel="00000000" w:rsidP="00000000" w:rsidRDefault="00000000" w:rsidRPr="00000000" w14:paraId="00000E6F">
      <w:pPr>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It is highly recommended that groups be created and assigned the respective Billing roles, rather than keeping the named individuals listed.</w:t>
      </w:r>
    </w:p>
    <w:p w:rsidR="00000000" w:rsidDel="00000000" w:rsidP="00000000" w:rsidRDefault="00000000" w:rsidRPr="00000000" w14:paraId="00000E70">
      <w:pPr>
        <w:spacing w:lin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E71">
      <w:pPr>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Review how billing accounts will be managed?</w:t>
      </w:r>
    </w:p>
    <w:p w:rsidR="00000000" w:rsidDel="00000000" w:rsidP="00000000" w:rsidRDefault="00000000" w:rsidRPr="00000000" w14:paraId="00000E72">
      <w:pPr>
        <w:numPr>
          <w:ilvl w:val="0"/>
          <w:numId w:val="83"/>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What billing account strategy will be used? </w:t>
      </w:r>
    </w:p>
    <w:p w:rsidR="00000000" w:rsidDel="00000000" w:rsidP="00000000" w:rsidRDefault="00000000" w:rsidRPr="00000000" w14:paraId="00000E73">
      <w:pPr>
        <w:numPr>
          <w:ilvl w:val="1"/>
          <w:numId w:val="83"/>
        </w:numPr>
        <w:spacing w:line="240" w:lineRule="auto"/>
        <w:ind w:left="1440" w:hanging="360"/>
        <w:rPr>
          <w:rFonts w:ascii="Roboto" w:cs="Roboto" w:eastAsia="Roboto" w:hAnsi="Roboto"/>
        </w:rPr>
      </w:pPr>
      <w:r w:rsidDel="00000000" w:rsidR="00000000" w:rsidRPr="00000000">
        <w:rPr>
          <w:rFonts w:ascii="Roboto" w:cs="Roboto" w:eastAsia="Roboto" w:hAnsi="Roboto"/>
          <w:rtl w:val="0"/>
        </w:rPr>
        <w:t xml:space="preserve">Single account / multiple accounts? - Single billing account</w:t>
      </w:r>
    </w:p>
    <w:p w:rsidR="00000000" w:rsidDel="00000000" w:rsidP="00000000" w:rsidRDefault="00000000" w:rsidRPr="00000000" w14:paraId="00000E74">
      <w:pPr>
        <w:numPr>
          <w:ilvl w:val="0"/>
          <w:numId w:val="83"/>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How will the billing accounts be charged? </w:t>
      </w:r>
    </w:p>
    <w:p w:rsidR="00000000" w:rsidDel="00000000" w:rsidP="00000000" w:rsidRDefault="00000000" w:rsidRPr="00000000" w14:paraId="00000E75">
      <w:pPr>
        <w:numPr>
          <w:ilvl w:val="1"/>
          <w:numId w:val="83"/>
        </w:numPr>
        <w:spacing w:line="240" w:lineRule="auto"/>
        <w:ind w:left="1440" w:hanging="360"/>
        <w:rPr>
          <w:rFonts w:ascii="Roboto" w:cs="Roboto" w:eastAsia="Roboto" w:hAnsi="Roboto"/>
        </w:rPr>
      </w:pPr>
      <w:r w:rsidDel="00000000" w:rsidR="00000000" w:rsidRPr="00000000">
        <w:rPr>
          <w:rFonts w:ascii="Roboto" w:cs="Roboto" w:eastAsia="Roboto" w:hAnsi="Roboto"/>
          <w:rtl w:val="0"/>
        </w:rPr>
        <w:t xml:space="preserve">P.O., CC, Bank transfer</w:t>
      </w:r>
    </w:p>
    <w:p w:rsidR="00000000" w:rsidDel="00000000" w:rsidP="00000000" w:rsidRDefault="00000000" w:rsidRPr="00000000" w14:paraId="00000E76">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E77">
      <w:pPr>
        <w:pStyle w:val="Heading2"/>
        <w:spacing w:line="240" w:lineRule="auto"/>
        <w:rPr>
          <w:rFonts w:ascii="Roboto" w:cs="Roboto" w:eastAsia="Roboto" w:hAnsi="Roboto"/>
        </w:rPr>
      </w:pPr>
      <w:bookmarkStart w:colFirst="0" w:colLast="0" w:name="_payr06n9fzd8" w:id="213"/>
      <w:bookmarkEnd w:id="213"/>
      <w:r w:rsidDel="00000000" w:rsidR="00000000" w:rsidRPr="00000000">
        <w:rPr>
          <w:rFonts w:ascii="Roboto" w:cs="Roboto" w:eastAsia="Roboto" w:hAnsi="Roboto"/>
          <w:rtl w:val="0"/>
        </w:rPr>
        <w:t xml:space="preserve">7.4 Cloud Billing Budget</w:t>
      </w:r>
    </w:p>
    <w:p w:rsidR="00000000" w:rsidDel="00000000" w:rsidP="00000000" w:rsidRDefault="00000000" w:rsidRPr="00000000" w14:paraId="00000E78">
      <w:pPr>
        <w:pStyle w:val="Heading3"/>
        <w:rPr>
          <w:rFonts w:ascii="Roboto" w:cs="Roboto" w:eastAsia="Roboto" w:hAnsi="Roboto"/>
        </w:rPr>
      </w:pPr>
      <w:bookmarkStart w:colFirst="0" w:colLast="0" w:name="_efm4whf82uv6" w:id="214"/>
      <w:bookmarkEnd w:id="214"/>
      <w:r w:rsidDel="00000000" w:rsidR="00000000" w:rsidRPr="00000000">
        <w:rPr>
          <w:rtl w:val="0"/>
        </w:rPr>
      </w:r>
    </w:p>
    <w:p w:rsidR="00000000" w:rsidDel="00000000" w:rsidP="00000000" w:rsidRDefault="00000000" w:rsidRPr="00000000" w14:paraId="00000E79">
      <w:pPr>
        <w:pStyle w:val="Heading3"/>
        <w:rPr>
          <w:rFonts w:ascii="Roboto" w:cs="Roboto" w:eastAsia="Roboto" w:hAnsi="Roboto"/>
        </w:rPr>
      </w:pPr>
      <w:bookmarkStart w:colFirst="0" w:colLast="0" w:name="_ygvdakk3i27c" w:id="215"/>
      <w:bookmarkEnd w:id="215"/>
      <w:r w:rsidDel="00000000" w:rsidR="00000000" w:rsidRPr="00000000">
        <w:rPr>
          <w:rFonts w:ascii="Roboto" w:cs="Roboto" w:eastAsia="Roboto" w:hAnsi="Roboto"/>
          <w:rtl w:val="0"/>
        </w:rPr>
        <w:t xml:space="preserve">7.4.1 Overview</w:t>
      </w:r>
    </w:p>
    <w:p w:rsidR="00000000" w:rsidDel="00000000" w:rsidP="00000000" w:rsidRDefault="00000000" w:rsidRPr="00000000" w14:paraId="00000E7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Avoid surprises on your bill by creating Cloud Billing budgets to monitor all of your Google Cloud charges in one place. A budget enables you to track your actual Google Cloud spend against your planned spend. After you've set a budget amount, you set budget alert threshold rules that are used to trigger email notifications. Budget alert emails help you stay informed about how your spend is tracking against your budget. You can also use budgets to automate cost control responses.</w:t>
      </w:r>
    </w:p>
    <w:p w:rsidR="00000000" w:rsidDel="00000000" w:rsidP="00000000" w:rsidRDefault="00000000" w:rsidRPr="00000000" w14:paraId="00000E7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With Cloud Billing budgets:</w:t>
      </w:r>
    </w:p>
    <w:p w:rsidR="00000000" w:rsidDel="00000000" w:rsidP="00000000" w:rsidRDefault="00000000" w:rsidRPr="00000000" w14:paraId="00000E7C">
      <w:pPr>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240" w:lineRule="auto"/>
        <w:ind w:left="720" w:hanging="360"/>
        <w:rPr>
          <w:rFonts w:ascii="Roboto" w:cs="Roboto" w:eastAsia="Roboto" w:hAnsi="Roboto"/>
        </w:rPr>
      </w:pPr>
      <w:r w:rsidDel="00000000" w:rsidR="00000000" w:rsidRPr="00000000">
        <w:rPr>
          <w:rFonts w:ascii="Roboto" w:cs="Roboto" w:eastAsia="Roboto" w:hAnsi="Roboto"/>
          <w:rtl w:val="0"/>
        </w:rPr>
        <w:t xml:space="preserve">You can specify the time period for the budget, configuring budgets for monthly, quarterly, yearly, or custom time ranges.</w:t>
      </w:r>
    </w:p>
    <w:p w:rsidR="00000000" w:rsidDel="00000000" w:rsidP="00000000" w:rsidRDefault="00000000" w:rsidRPr="00000000" w14:paraId="00000E7D">
      <w:pPr>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Roboto" w:cs="Roboto" w:eastAsia="Roboto" w:hAnsi="Roboto"/>
        </w:rPr>
      </w:pPr>
      <w:r w:rsidDel="00000000" w:rsidR="00000000" w:rsidRPr="00000000">
        <w:rPr>
          <w:rFonts w:ascii="Roboto" w:cs="Roboto" w:eastAsia="Roboto" w:hAnsi="Roboto"/>
          <w:rtl w:val="0"/>
        </w:rPr>
        <w:t xml:space="preserve">You can define the scope of the budget. For example, you can scope the budget to apply to the spend in an entire Cloud Billing account, or narrow the scope to one or more projects, and/or one or more services, and/or other budget filters applicable to your Cloud Billing account.</w:t>
      </w:r>
    </w:p>
    <w:p w:rsidR="00000000" w:rsidDel="00000000" w:rsidP="00000000" w:rsidRDefault="00000000" w:rsidRPr="00000000" w14:paraId="00000E7E">
      <w:pPr>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Roboto" w:cs="Roboto" w:eastAsia="Roboto" w:hAnsi="Roboto"/>
        </w:rPr>
      </w:pPr>
      <w:r w:rsidDel="00000000" w:rsidR="00000000" w:rsidRPr="00000000">
        <w:rPr>
          <w:rFonts w:ascii="Roboto" w:cs="Roboto" w:eastAsia="Roboto" w:hAnsi="Roboto"/>
          <w:rtl w:val="0"/>
        </w:rPr>
        <w:t xml:space="preserve">You can set the budget amount to a total that you specify, or base the budget amount on the previous calendar period's spend.</w:t>
      </w:r>
    </w:p>
    <w:p w:rsidR="00000000" w:rsidDel="00000000" w:rsidP="00000000" w:rsidRDefault="00000000" w:rsidRPr="00000000" w14:paraId="00000E7F">
      <w:pPr>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Roboto" w:cs="Roboto" w:eastAsia="Roboto" w:hAnsi="Roboto"/>
        </w:rPr>
      </w:pPr>
      <w:r w:rsidDel="00000000" w:rsidR="00000000" w:rsidRPr="00000000">
        <w:rPr>
          <w:rFonts w:ascii="Roboto" w:cs="Roboto" w:eastAsia="Roboto" w:hAnsi="Roboto"/>
          <w:rtl w:val="0"/>
        </w:rPr>
        <w:t xml:space="preserve">You can set threshold rules to trigger email alert notifications. When your costs (actual costs or forecasted costs) exceed a percentage of your budget (based on the rules you set), alert emails are sent to the recipients you specify.</w:t>
      </w:r>
    </w:p>
    <w:p w:rsidR="00000000" w:rsidDel="00000000" w:rsidP="00000000" w:rsidRDefault="00000000" w:rsidRPr="00000000" w14:paraId="00000E80">
      <w:pPr>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Roboto" w:cs="Roboto" w:eastAsia="Roboto" w:hAnsi="Roboto"/>
        </w:rPr>
      </w:pPr>
      <w:r w:rsidDel="00000000" w:rsidR="00000000" w:rsidRPr="00000000">
        <w:rPr>
          <w:rFonts w:ascii="Roboto" w:cs="Roboto" w:eastAsia="Roboto" w:hAnsi="Roboto"/>
          <w:rtl w:val="0"/>
        </w:rPr>
        <w:t xml:space="preserve">You can specify the recipients of email alerts in these ways:</w:t>
      </w:r>
    </w:p>
    <w:p w:rsidR="00000000" w:rsidDel="00000000" w:rsidP="00000000" w:rsidRDefault="00000000" w:rsidRPr="00000000" w14:paraId="00000E81">
      <w:pPr>
        <w:numPr>
          <w:ilvl w:val="1"/>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1440" w:hanging="360"/>
        <w:rPr>
          <w:rFonts w:ascii="Roboto" w:cs="Roboto" w:eastAsia="Roboto" w:hAnsi="Roboto"/>
        </w:rPr>
      </w:pPr>
      <w:r w:rsidDel="00000000" w:rsidR="00000000" w:rsidRPr="00000000">
        <w:rPr>
          <w:rFonts w:ascii="Roboto" w:cs="Roboto" w:eastAsia="Roboto" w:hAnsi="Roboto"/>
          <w:rtl w:val="0"/>
        </w:rPr>
        <w:t xml:space="preserve">Using the role-based option (default), you can send email alerts to billing admins and users on the Cloud Billing account.</w:t>
      </w:r>
    </w:p>
    <w:p w:rsidR="00000000" w:rsidDel="00000000" w:rsidP="00000000" w:rsidRDefault="00000000" w:rsidRPr="00000000" w14:paraId="00000E82">
      <w:pPr>
        <w:numPr>
          <w:ilvl w:val="1"/>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1440" w:hanging="360"/>
        <w:rPr>
          <w:rFonts w:ascii="Roboto" w:cs="Roboto" w:eastAsia="Roboto" w:hAnsi="Roboto"/>
        </w:rPr>
      </w:pPr>
      <w:r w:rsidDel="00000000" w:rsidR="00000000" w:rsidRPr="00000000">
        <w:rPr>
          <w:rFonts w:ascii="Roboto" w:cs="Roboto" w:eastAsia="Roboto" w:hAnsi="Roboto"/>
          <w:rtl w:val="0"/>
        </w:rPr>
        <w:t xml:space="preserve">Using Cloud Monitoring, you can specify other people in your organization (for example, project managers) to receive budget alert emails.</w:t>
      </w:r>
    </w:p>
    <w:p w:rsidR="00000000" w:rsidDel="00000000" w:rsidP="00000000" w:rsidRDefault="00000000" w:rsidRPr="00000000" w14:paraId="00000E83">
      <w:pPr>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240" w:lineRule="auto"/>
        <w:ind w:left="720" w:hanging="360"/>
        <w:rPr>
          <w:rFonts w:ascii="Roboto" w:cs="Roboto" w:eastAsia="Roboto" w:hAnsi="Roboto"/>
        </w:rPr>
      </w:pPr>
      <w:r w:rsidDel="00000000" w:rsidR="00000000" w:rsidRPr="00000000">
        <w:rPr>
          <w:rFonts w:ascii="Roboto" w:cs="Roboto" w:eastAsia="Roboto" w:hAnsi="Roboto"/>
          <w:rtl w:val="0"/>
        </w:rPr>
        <w:t xml:space="preserve">You can also use Pub/Sub for programmatic notifications (for example, to forward your budget messages to other mediums or to automate cost management tasks).</w:t>
      </w:r>
      <w:r w:rsidDel="00000000" w:rsidR="00000000" w:rsidRPr="00000000">
        <w:rPr>
          <w:rtl w:val="0"/>
        </w:rPr>
      </w:r>
    </w:p>
    <w:p w:rsidR="00000000" w:rsidDel="00000000" w:rsidP="00000000" w:rsidRDefault="00000000" w:rsidRPr="00000000" w14:paraId="00000E84">
      <w:pPr>
        <w:pStyle w:val="Heading3"/>
        <w:rPr>
          <w:rFonts w:ascii="Roboto" w:cs="Roboto" w:eastAsia="Roboto" w:hAnsi="Roboto"/>
        </w:rPr>
      </w:pPr>
      <w:bookmarkStart w:colFirst="0" w:colLast="0" w:name="_1a8wht9galik" w:id="216"/>
      <w:bookmarkEnd w:id="216"/>
      <w:r w:rsidDel="00000000" w:rsidR="00000000" w:rsidRPr="00000000">
        <w:rPr>
          <w:rFonts w:ascii="Roboto" w:cs="Roboto" w:eastAsia="Roboto" w:hAnsi="Roboto"/>
          <w:rtl w:val="0"/>
        </w:rPr>
        <w:t xml:space="preserve">7.4.2 Budget alerts</w:t>
      </w:r>
    </w:p>
    <w:p w:rsidR="00000000" w:rsidDel="00000000" w:rsidP="00000000" w:rsidRDefault="00000000" w:rsidRPr="00000000" w14:paraId="00000E85">
      <w:pPr>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The following sections need to be reviewed with the AMEX team to determine </w:t>
      </w:r>
      <w:hyperlink r:id="rId221">
        <w:r w:rsidDel="00000000" w:rsidR="00000000" w:rsidRPr="00000000">
          <w:rPr>
            <w:rFonts w:ascii="Roboto" w:cs="Roboto" w:eastAsia="Roboto" w:hAnsi="Roboto"/>
            <w:u w:val="single"/>
            <w:rtl w:val="0"/>
          </w:rPr>
          <w:t xml:space="preserve">billing alerting</w:t>
        </w:r>
      </w:hyperlink>
      <w:r w:rsidDel="00000000" w:rsidR="00000000" w:rsidRPr="00000000">
        <w:rPr>
          <w:rFonts w:ascii="Roboto" w:cs="Roboto" w:eastAsia="Roboto" w:hAnsi="Roboto"/>
          <w:rtl w:val="0"/>
        </w:rPr>
        <w:t xml:space="preserve"> requirements.</w:t>
      </w:r>
    </w:p>
    <w:p w:rsidR="00000000" w:rsidDel="00000000" w:rsidP="00000000" w:rsidRDefault="00000000" w:rsidRPr="00000000" w14:paraId="00000E86">
      <w:pPr>
        <w:spacing w:lin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E87">
      <w:pPr>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Configuring billing alerts is recommended to draw attention to unexpectedly high-spending projects early. The following is a list of the alerts to be configured for the billing account[s]. </w:t>
      </w:r>
    </w:p>
    <w:p w:rsidR="00000000" w:rsidDel="00000000" w:rsidP="00000000" w:rsidRDefault="00000000" w:rsidRPr="00000000" w14:paraId="00000E88">
      <w:pPr>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For each budget account, create billing alerts:</w:t>
      </w:r>
    </w:p>
    <w:p w:rsidR="00000000" w:rsidDel="00000000" w:rsidP="00000000" w:rsidRDefault="00000000" w:rsidRPr="00000000" w14:paraId="00000E89">
      <w:pPr>
        <w:spacing w:lin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E8A">
      <w:pPr>
        <w:numPr>
          <w:ilvl w:val="0"/>
          <w:numId w:val="70"/>
        </w:numPr>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Budget name: </w:t>
      </w:r>
      <w:r w:rsidDel="00000000" w:rsidR="00000000" w:rsidRPr="00000000">
        <w:rPr>
          <w:rFonts w:ascii="Roboto" w:cs="Roboto" w:eastAsia="Roboto" w:hAnsi="Roboto"/>
          <w:highlight w:val="yellow"/>
          <w:rtl w:val="0"/>
        </w:rPr>
        <w:t xml:space="preserve">@TODO</w:t>
      </w:r>
      <w:r w:rsidDel="00000000" w:rsidR="00000000" w:rsidRPr="00000000">
        <w:rPr>
          <w:rtl w:val="0"/>
        </w:rPr>
      </w:r>
    </w:p>
    <w:p w:rsidR="00000000" w:rsidDel="00000000" w:rsidP="00000000" w:rsidRDefault="00000000" w:rsidRPr="00000000" w14:paraId="00000E8B">
      <w:pPr>
        <w:numPr>
          <w:ilvl w:val="0"/>
          <w:numId w:val="70"/>
        </w:numPr>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Billing account name: </w:t>
      </w:r>
      <w:r w:rsidDel="00000000" w:rsidR="00000000" w:rsidRPr="00000000">
        <w:rPr>
          <w:rFonts w:ascii="Roboto" w:cs="Roboto" w:eastAsia="Roboto" w:hAnsi="Roboto"/>
          <w:highlight w:val="yellow"/>
          <w:rtl w:val="0"/>
        </w:rPr>
        <w:t xml:space="preserve">@TODO</w:t>
      </w:r>
      <w:r w:rsidDel="00000000" w:rsidR="00000000" w:rsidRPr="00000000">
        <w:rPr>
          <w:rtl w:val="0"/>
        </w:rPr>
      </w:r>
    </w:p>
    <w:p w:rsidR="00000000" w:rsidDel="00000000" w:rsidP="00000000" w:rsidRDefault="00000000" w:rsidRPr="00000000" w14:paraId="00000E8C">
      <w:pPr>
        <w:numPr>
          <w:ilvl w:val="0"/>
          <w:numId w:val="70"/>
        </w:numPr>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Budget amount: </w:t>
      </w:r>
      <w:r w:rsidDel="00000000" w:rsidR="00000000" w:rsidRPr="00000000">
        <w:rPr>
          <w:rFonts w:ascii="Roboto" w:cs="Roboto" w:eastAsia="Roboto" w:hAnsi="Roboto"/>
          <w:highlight w:val="yellow"/>
          <w:rtl w:val="0"/>
        </w:rPr>
        <w:t xml:space="preserve">@TODO</w:t>
      </w:r>
      <w:r w:rsidDel="00000000" w:rsidR="00000000" w:rsidRPr="00000000">
        <w:rPr>
          <w:rtl w:val="0"/>
        </w:rPr>
      </w:r>
    </w:p>
    <w:p w:rsidR="00000000" w:rsidDel="00000000" w:rsidP="00000000" w:rsidRDefault="00000000" w:rsidRPr="00000000" w14:paraId="00000E8D">
      <w:pPr>
        <w:spacing w:lin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E8E">
      <w:pPr>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The following associated alerts are to be created.</w:t>
      </w:r>
    </w:p>
    <w:p w:rsidR="00000000" w:rsidDel="00000000" w:rsidP="00000000" w:rsidRDefault="00000000" w:rsidRPr="00000000" w14:paraId="00000E8F">
      <w:pPr>
        <w:spacing w:lin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E90">
      <w:pPr>
        <w:spacing w:line="240" w:lineRule="auto"/>
        <w:ind w:left="0" w:firstLine="0"/>
        <w:rPr>
          <w:rFonts w:ascii="Roboto" w:cs="Roboto" w:eastAsia="Roboto" w:hAnsi="Roboto"/>
          <w:b w:val="1"/>
        </w:rPr>
      </w:pPr>
      <w:r w:rsidDel="00000000" w:rsidR="00000000" w:rsidRPr="00000000">
        <w:rPr>
          <w:rtl w:val="0"/>
        </w:rPr>
      </w:r>
    </w:p>
    <w:tbl>
      <w:tblPr>
        <w:tblStyle w:val="Table50"/>
        <w:tblW w:w="6000.0" w:type="dxa"/>
        <w:jc w:val="center"/>
        <w:tblLayout w:type="fixed"/>
        <w:tblLook w:val="0600"/>
      </w:tblPr>
      <w:tblGrid>
        <w:gridCol w:w="3075"/>
        <w:gridCol w:w="2925"/>
        <w:tblGridChange w:id="0">
          <w:tblGrid>
            <w:gridCol w:w="3075"/>
            <w:gridCol w:w="29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3362b5" w:val="clear"/>
            <w:tcMar>
              <w:top w:w="100.0" w:type="dxa"/>
              <w:left w:w="100.0" w:type="dxa"/>
              <w:bottom w:w="100.0" w:type="dxa"/>
              <w:right w:w="100.0" w:type="dxa"/>
            </w:tcMar>
            <w:vAlign w:val="top"/>
          </w:tcPr>
          <w:p w:rsidR="00000000" w:rsidDel="00000000" w:rsidP="00000000" w:rsidRDefault="00000000" w:rsidRPr="00000000" w14:paraId="00000E91">
            <w:pPr>
              <w:widowControl w:val="0"/>
              <w:spacing w:line="240" w:lineRule="auto"/>
              <w:ind w:left="0" w:firstLine="0"/>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Percentage of budget</w:t>
            </w:r>
          </w:p>
        </w:tc>
        <w:tc>
          <w:tcPr>
            <w:tcBorders>
              <w:top w:color="000000" w:space="0" w:sz="0" w:val="nil"/>
              <w:left w:color="000000" w:space="0" w:sz="0" w:val="nil"/>
              <w:bottom w:color="000000" w:space="0" w:sz="0" w:val="nil"/>
              <w:right w:color="000000" w:space="0" w:sz="0" w:val="nil"/>
            </w:tcBorders>
            <w:shd w:fill="3362b5" w:val="clear"/>
            <w:tcMar>
              <w:top w:w="100.0" w:type="dxa"/>
              <w:left w:w="100.0" w:type="dxa"/>
              <w:bottom w:w="100.0" w:type="dxa"/>
              <w:right w:w="100.0" w:type="dxa"/>
            </w:tcMar>
            <w:vAlign w:val="top"/>
          </w:tcPr>
          <w:p w:rsidR="00000000" w:rsidDel="00000000" w:rsidP="00000000" w:rsidRDefault="00000000" w:rsidRPr="00000000" w14:paraId="00000E92">
            <w:pPr>
              <w:widowControl w:val="0"/>
              <w:spacing w:line="240" w:lineRule="auto"/>
              <w:ind w:left="0" w:firstLine="0"/>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Amount</w:t>
            </w:r>
          </w:p>
        </w:tc>
      </w:tr>
      <w:tr>
        <w:trPr>
          <w:cantSplit w:val="0"/>
          <w:trHeight w:val="1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93">
            <w:pPr>
              <w:spacing w:line="240" w:lineRule="auto"/>
              <w:ind w:left="0" w:firstLine="0"/>
              <w:jc w:val="center"/>
              <w:rPr>
                <w:rFonts w:ascii="Roboto" w:cs="Roboto" w:eastAsia="Roboto" w:hAnsi="Roboto"/>
              </w:rPr>
            </w:pPr>
            <w:r w:rsidDel="00000000" w:rsidR="00000000" w:rsidRPr="00000000">
              <w:rPr>
                <w:rFonts w:ascii="Roboto" w:cs="Roboto" w:eastAsia="Roboto" w:hAnsi="Roboto"/>
                <w:rtl w:val="0"/>
              </w:rPr>
              <w:t xml:space="preserve">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94">
            <w:pPr>
              <w:spacing w:line="240" w:lineRule="auto"/>
              <w:ind w:left="0" w:firstLine="0"/>
              <w:jc w:val="center"/>
              <w:rPr>
                <w:rFonts w:ascii="Roboto" w:cs="Roboto" w:eastAsia="Roboto" w:hAnsi="Roboto"/>
              </w:rPr>
            </w:pPr>
            <w:r w:rsidDel="00000000" w:rsidR="00000000" w:rsidRPr="00000000">
              <w:rPr>
                <w:rFonts w:ascii="Roboto" w:cs="Roboto" w:eastAsia="Roboto" w:hAnsi="Roboto"/>
                <w:rtl w:val="0"/>
              </w:rPr>
              <w:t xml:space="preserve">TBD</w:t>
            </w:r>
          </w:p>
        </w:tc>
      </w:tr>
      <w:tr>
        <w:trPr>
          <w:cantSplit w:val="0"/>
          <w:trHeight w:val="480" w:hRule="atLeast"/>
          <w:tblHeader w:val="0"/>
        </w:trPr>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E95">
            <w:pPr>
              <w:spacing w:line="240" w:lineRule="auto"/>
              <w:ind w:left="0" w:firstLine="0"/>
              <w:jc w:val="center"/>
              <w:rPr>
                <w:rFonts w:ascii="Roboto" w:cs="Roboto" w:eastAsia="Roboto" w:hAnsi="Roboto"/>
              </w:rPr>
            </w:pPr>
            <w:r w:rsidDel="00000000" w:rsidR="00000000" w:rsidRPr="00000000">
              <w:rPr>
                <w:rFonts w:ascii="Roboto" w:cs="Roboto" w:eastAsia="Roboto" w:hAnsi="Roboto"/>
                <w:rtl w:val="0"/>
              </w:rPr>
              <w:t xml:space="preserve">75%</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E96">
            <w:pPr>
              <w:widowControl w:val="0"/>
              <w:spacing w:line="240" w:lineRule="auto"/>
              <w:ind w:left="0" w:firstLine="0"/>
              <w:jc w:val="center"/>
              <w:rPr>
                <w:rFonts w:ascii="Roboto" w:cs="Roboto" w:eastAsia="Roboto" w:hAnsi="Roboto"/>
              </w:rPr>
            </w:pPr>
            <w:r w:rsidDel="00000000" w:rsidR="00000000" w:rsidRPr="00000000">
              <w:rPr>
                <w:rFonts w:ascii="Roboto" w:cs="Roboto" w:eastAsia="Roboto" w:hAnsi="Roboto"/>
                <w:rtl w:val="0"/>
              </w:rPr>
              <w:t xml:space="preserve">TBD</w:t>
            </w:r>
          </w:p>
        </w:tc>
      </w:tr>
      <w:tr>
        <w:trPr>
          <w:cantSplit w:val="0"/>
          <w:trHeight w:val="1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97">
            <w:pPr>
              <w:spacing w:line="240" w:lineRule="auto"/>
              <w:ind w:left="0" w:firstLine="0"/>
              <w:jc w:val="center"/>
              <w:rPr>
                <w:rFonts w:ascii="Roboto" w:cs="Roboto" w:eastAsia="Roboto" w:hAnsi="Roboto"/>
              </w:rPr>
            </w:pPr>
            <w:r w:rsidDel="00000000" w:rsidR="00000000" w:rsidRPr="00000000">
              <w:rPr>
                <w:rFonts w:ascii="Roboto" w:cs="Roboto" w:eastAsia="Roboto" w:hAnsi="Roboto"/>
                <w:rtl w:val="0"/>
              </w:rPr>
              <w:t xml:space="preserve">90%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98">
            <w:pPr>
              <w:widowControl w:val="0"/>
              <w:spacing w:line="240" w:lineRule="auto"/>
              <w:ind w:left="0" w:firstLine="0"/>
              <w:jc w:val="center"/>
              <w:rPr>
                <w:rFonts w:ascii="Roboto" w:cs="Roboto" w:eastAsia="Roboto" w:hAnsi="Roboto"/>
              </w:rPr>
            </w:pPr>
            <w:r w:rsidDel="00000000" w:rsidR="00000000" w:rsidRPr="00000000">
              <w:rPr>
                <w:rFonts w:ascii="Roboto" w:cs="Roboto" w:eastAsia="Roboto" w:hAnsi="Roboto"/>
                <w:rtl w:val="0"/>
              </w:rPr>
              <w:t xml:space="preserve">TBD</w:t>
            </w:r>
          </w:p>
        </w:tc>
      </w:tr>
      <w:tr>
        <w:trPr>
          <w:cantSplit w:val="0"/>
          <w:trHeight w:val="180" w:hRule="atLeast"/>
          <w:tblHeader w:val="0"/>
        </w:trPr>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E99">
            <w:pPr>
              <w:spacing w:line="240" w:lineRule="auto"/>
              <w:ind w:left="0" w:firstLine="0"/>
              <w:jc w:val="center"/>
              <w:rPr>
                <w:rFonts w:ascii="Roboto" w:cs="Roboto" w:eastAsia="Roboto" w:hAnsi="Roboto"/>
              </w:rPr>
            </w:pPr>
            <w:r w:rsidDel="00000000" w:rsidR="00000000" w:rsidRPr="00000000">
              <w:rPr>
                <w:rFonts w:ascii="Roboto" w:cs="Roboto" w:eastAsia="Roboto" w:hAnsi="Roboto"/>
                <w:rtl w:val="0"/>
              </w:rPr>
              <w:t xml:space="preserve">100%</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E9A">
            <w:pPr>
              <w:widowControl w:val="0"/>
              <w:spacing w:line="240" w:lineRule="auto"/>
              <w:ind w:left="0" w:firstLine="0"/>
              <w:jc w:val="center"/>
              <w:rPr>
                <w:rFonts w:ascii="Roboto" w:cs="Roboto" w:eastAsia="Roboto" w:hAnsi="Roboto"/>
              </w:rPr>
            </w:pPr>
            <w:r w:rsidDel="00000000" w:rsidR="00000000" w:rsidRPr="00000000">
              <w:rPr>
                <w:rFonts w:ascii="Roboto" w:cs="Roboto" w:eastAsia="Roboto" w:hAnsi="Roboto"/>
                <w:rtl w:val="0"/>
              </w:rPr>
              <w:t xml:space="preserve">TBD</w:t>
            </w:r>
          </w:p>
        </w:tc>
      </w:tr>
      <w:tr>
        <w:trPr>
          <w:cantSplit w:val="0"/>
          <w:trHeight w:val="1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9B">
            <w:pPr>
              <w:spacing w:line="240" w:lineRule="auto"/>
              <w:ind w:left="0" w:firstLine="0"/>
              <w:jc w:val="center"/>
              <w:rPr>
                <w:rFonts w:ascii="Roboto" w:cs="Roboto" w:eastAsia="Roboto" w:hAnsi="Roboto"/>
              </w:rPr>
            </w:pPr>
            <w:r w:rsidDel="00000000" w:rsidR="00000000" w:rsidRPr="00000000">
              <w:rPr>
                <w:rFonts w:ascii="Roboto" w:cs="Roboto" w:eastAsia="Roboto" w:hAnsi="Roboto"/>
                <w:rtl w:val="0"/>
              </w:rPr>
              <w:t xml:space="preserve">110%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9C">
            <w:pPr>
              <w:widowControl w:val="0"/>
              <w:spacing w:line="240" w:lineRule="auto"/>
              <w:ind w:left="0" w:firstLine="0"/>
              <w:jc w:val="center"/>
              <w:rPr>
                <w:rFonts w:ascii="Roboto" w:cs="Roboto" w:eastAsia="Roboto" w:hAnsi="Roboto"/>
              </w:rPr>
            </w:pPr>
            <w:r w:rsidDel="00000000" w:rsidR="00000000" w:rsidRPr="00000000">
              <w:rPr>
                <w:rFonts w:ascii="Roboto" w:cs="Roboto" w:eastAsia="Roboto" w:hAnsi="Roboto"/>
                <w:rtl w:val="0"/>
              </w:rPr>
              <w:t xml:space="preserve">TBD</w:t>
            </w:r>
          </w:p>
        </w:tc>
      </w:tr>
      <w:tr>
        <w:trPr>
          <w:cantSplit w:val="0"/>
          <w:trHeight w:val="180" w:hRule="atLeast"/>
          <w:tblHeader w:val="0"/>
        </w:trPr>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E9D">
            <w:pPr>
              <w:spacing w:line="240" w:lineRule="auto"/>
              <w:ind w:left="0" w:firstLine="0"/>
              <w:jc w:val="center"/>
              <w:rPr>
                <w:rFonts w:ascii="Roboto" w:cs="Roboto" w:eastAsia="Roboto" w:hAnsi="Roboto"/>
              </w:rPr>
            </w:pPr>
            <w:r w:rsidDel="00000000" w:rsidR="00000000" w:rsidRPr="00000000">
              <w:rPr>
                <w:rFonts w:ascii="Roboto" w:cs="Roboto" w:eastAsia="Roboto" w:hAnsi="Roboto"/>
                <w:rtl w:val="0"/>
              </w:rPr>
              <w:t xml:space="preserve">125%</w:t>
            </w:r>
          </w:p>
        </w:tc>
        <w:tc>
          <w:tcPr>
            <w:tcBorders>
              <w:top w:color="000000" w:space="0" w:sz="0" w:val="nil"/>
              <w:left w:color="000000" w:space="0" w:sz="0" w:val="nil"/>
              <w:bottom w:color="000000" w:space="0" w:sz="0" w:val="nil"/>
              <w:right w:color="000000" w:space="0" w:sz="0" w:val="nil"/>
            </w:tcBorders>
            <w:shd w:fill="e3f2fd" w:val="clear"/>
            <w:tcMar>
              <w:top w:w="100.0" w:type="dxa"/>
              <w:left w:w="100.0" w:type="dxa"/>
              <w:bottom w:w="100.0" w:type="dxa"/>
              <w:right w:w="100.0" w:type="dxa"/>
            </w:tcMar>
            <w:vAlign w:val="top"/>
          </w:tcPr>
          <w:p w:rsidR="00000000" w:rsidDel="00000000" w:rsidP="00000000" w:rsidRDefault="00000000" w:rsidRPr="00000000" w14:paraId="00000E9E">
            <w:pPr>
              <w:widowControl w:val="0"/>
              <w:spacing w:line="240" w:lineRule="auto"/>
              <w:ind w:left="0" w:firstLine="0"/>
              <w:jc w:val="center"/>
              <w:rPr>
                <w:rFonts w:ascii="Roboto" w:cs="Roboto" w:eastAsia="Roboto" w:hAnsi="Roboto"/>
              </w:rPr>
            </w:pPr>
            <w:r w:rsidDel="00000000" w:rsidR="00000000" w:rsidRPr="00000000">
              <w:rPr>
                <w:rFonts w:ascii="Roboto" w:cs="Roboto" w:eastAsia="Roboto" w:hAnsi="Roboto"/>
                <w:rtl w:val="0"/>
              </w:rPr>
              <w:t xml:space="preserve">TBD</w:t>
            </w:r>
          </w:p>
        </w:tc>
      </w:tr>
      <w:tr>
        <w:trPr>
          <w:cantSplit w:val="0"/>
          <w:trHeight w:val="1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9F">
            <w:pPr>
              <w:spacing w:line="240" w:lineRule="auto"/>
              <w:ind w:left="0" w:firstLine="0"/>
              <w:jc w:val="center"/>
              <w:rPr>
                <w:rFonts w:ascii="Roboto" w:cs="Roboto" w:eastAsia="Roboto" w:hAnsi="Roboto"/>
              </w:rPr>
            </w:pPr>
            <w:r w:rsidDel="00000000" w:rsidR="00000000" w:rsidRPr="00000000">
              <w:rPr>
                <w:rFonts w:ascii="Roboto" w:cs="Roboto" w:eastAsia="Roboto" w:hAnsi="Roboto"/>
                <w:rtl w:val="0"/>
              </w:rPr>
              <w:t xml:space="preserve">150%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A0">
            <w:pPr>
              <w:widowControl w:val="0"/>
              <w:spacing w:line="240" w:lineRule="auto"/>
              <w:ind w:left="0" w:firstLine="0"/>
              <w:jc w:val="center"/>
              <w:rPr>
                <w:rFonts w:ascii="Roboto" w:cs="Roboto" w:eastAsia="Roboto" w:hAnsi="Roboto"/>
              </w:rPr>
            </w:pPr>
            <w:r w:rsidDel="00000000" w:rsidR="00000000" w:rsidRPr="00000000">
              <w:rPr>
                <w:rFonts w:ascii="Roboto" w:cs="Roboto" w:eastAsia="Roboto" w:hAnsi="Roboto"/>
                <w:rtl w:val="0"/>
              </w:rPr>
              <w:t xml:space="preserve">TBD</w:t>
            </w:r>
          </w:p>
        </w:tc>
      </w:tr>
    </w:tbl>
    <w:p w:rsidR="00000000" w:rsidDel="00000000" w:rsidP="00000000" w:rsidRDefault="00000000" w:rsidRPr="00000000" w14:paraId="00000EA1">
      <w:pPr>
        <w:spacing w:lin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EA2">
      <w:pPr>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It is highly recommended to include thresholds over and above 100% of the target.  These thresholds do not incur any resource stoppage if met, meaning deployed resources will continue to accrue charges regardless of the percentage of spend consumed.</w:t>
      </w:r>
    </w:p>
    <w:p w:rsidR="00000000" w:rsidDel="00000000" w:rsidP="00000000" w:rsidRDefault="00000000" w:rsidRPr="00000000" w14:paraId="00000EA3">
      <w:pPr>
        <w:rPr/>
      </w:pPr>
      <w:r w:rsidDel="00000000" w:rsidR="00000000" w:rsidRPr="00000000">
        <w:rPr>
          <w:rtl w:val="0"/>
        </w:rPr>
      </w:r>
    </w:p>
    <w:p w:rsidR="00000000" w:rsidDel="00000000" w:rsidP="00000000" w:rsidRDefault="00000000" w:rsidRPr="00000000" w14:paraId="00000EA4">
      <w:pPr>
        <w:pStyle w:val="Heading2"/>
        <w:spacing w:line="240" w:lineRule="auto"/>
        <w:rPr>
          <w:rFonts w:ascii="Roboto" w:cs="Roboto" w:eastAsia="Roboto" w:hAnsi="Roboto"/>
        </w:rPr>
      </w:pPr>
      <w:bookmarkStart w:colFirst="0" w:colLast="0" w:name="_gcxldq2k3mxv" w:id="217"/>
      <w:bookmarkEnd w:id="217"/>
      <w:r w:rsidDel="00000000" w:rsidR="00000000" w:rsidRPr="00000000">
        <w:rPr>
          <w:rFonts w:ascii="Roboto" w:cs="Roboto" w:eastAsia="Roboto" w:hAnsi="Roboto"/>
          <w:rtl w:val="0"/>
        </w:rPr>
        <w:t xml:space="preserve">7.5 Billing Labels</w:t>
      </w:r>
    </w:p>
    <w:p w:rsidR="00000000" w:rsidDel="00000000" w:rsidP="00000000" w:rsidRDefault="00000000" w:rsidRPr="00000000" w14:paraId="00000EA5">
      <w:pPr>
        <w:rPr>
          <w:rFonts w:ascii="Roboto" w:cs="Roboto" w:eastAsia="Roboto" w:hAnsi="Roboto"/>
          <w:highlight w:val="white"/>
        </w:rPr>
      </w:pPr>
      <w:r w:rsidDel="00000000" w:rsidR="00000000" w:rsidRPr="00000000">
        <w:rPr>
          <w:rtl w:val="0"/>
        </w:rPr>
        <w:t xml:space="preserve">As mentioned above in </w:t>
      </w:r>
      <w:hyperlink w:anchor="_i0ele21aylhx">
        <w:r w:rsidDel="00000000" w:rsidR="00000000" w:rsidRPr="00000000">
          <w:rPr>
            <w:color w:val="1155cc"/>
            <w:u w:val="single"/>
            <w:rtl w:val="0"/>
          </w:rPr>
          <w:t xml:space="preserve">section 2.2.7</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highlight w:val="white"/>
          <w:rtl w:val="0"/>
        </w:rPr>
        <w:t xml:space="preserve">you can attach a label to each resource, then filter the resources based on their labels. Information about labels is forwarded to the billing system, so you can </w:t>
      </w:r>
      <w:hyperlink r:id="rId222">
        <w:r w:rsidDel="00000000" w:rsidR="00000000" w:rsidRPr="00000000">
          <w:rPr>
            <w:rFonts w:ascii="Roboto" w:cs="Roboto" w:eastAsia="Roboto" w:hAnsi="Roboto"/>
            <w:color w:val="006fcf"/>
            <w:highlight w:val="white"/>
            <w:u w:val="single"/>
            <w:rtl w:val="0"/>
          </w:rPr>
          <w:t xml:space="preserve">break down your billed charges</w:t>
        </w:r>
      </w:hyperlink>
      <w:r w:rsidDel="00000000" w:rsidR="00000000" w:rsidRPr="00000000">
        <w:rPr>
          <w:rFonts w:ascii="Roboto" w:cs="Roboto" w:eastAsia="Roboto" w:hAnsi="Roboto"/>
          <w:highlight w:val="white"/>
          <w:rtl w:val="0"/>
        </w:rPr>
        <w:t xml:space="preserve"> by label.</w:t>
      </w:r>
    </w:p>
    <w:p w:rsidR="00000000" w:rsidDel="00000000" w:rsidP="00000000" w:rsidRDefault="00000000" w:rsidRPr="00000000" w14:paraId="00000EA6">
      <w:pPr>
        <w:widowControl w:val="0"/>
        <w:rPr>
          <w:rFonts w:ascii="Roboto" w:cs="Roboto" w:eastAsia="Roboto" w:hAnsi="Roboto"/>
        </w:rPr>
      </w:pPr>
      <w:r w:rsidDel="00000000" w:rsidR="00000000" w:rsidRPr="00000000">
        <w:rPr>
          <w:rtl w:val="0"/>
        </w:rPr>
      </w:r>
    </w:p>
    <w:p w:rsidR="00000000" w:rsidDel="00000000" w:rsidP="00000000" w:rsidRDefault="00000000" w:rsidRPr="00000000" w14:paraId="00000EA7">
      <w:pPr>
        <w:widowControl w:val="0"/>
        <w:rPr>
          <w:rFonts w:ascii="Roboto" w:cs="Roboto" w:eastAsia="Roboto" w:hAnsi="Roboto"/>
        </w:rPr>
      </w:pPr>
      <w:r w:rsidDel="00000000" w:rsidR="00000000" w:rsidRPr="00000000">
        <w:rPr>
          <w:rFonts w:ascii="Roboto" w:cs="Roboto" w:eastAsia="Roboto" w:hAnsi="Roboto"/>
          <w:rtl w:val="0"/>
        </w:rPr>
        <w:t xml:space="preserve">A label is a </w:t>
      </w:r>
      <w:r w:rsidDel="00000000" w:rsidR="00000000" w:rsidRPr="00000000">
        <w:rPr>
          <w:rFonts w:ascii="Roboto" w:cs="Roboto" w:eastAsia="Roboto" w:hAnsi="Roboto"/>
          <w:b w:val="1"/>
          <w:rtl w:val="0"/>
        </w:rPr>
        <w:t xml:space="preserve">key:value pair</w:t>
      </w:r>
      <w:r w:rsidDel="00000000" w:rsidR="00000000" w:rsidRPr="00000000">
        <w:rPr>
          <w:rtl w:val="0"/>
        </w:rPr>
      </w:r>
    </w:p>
    <w:p w:rsidR="00000000" w:rsidDel="00000000" w:rsidP="00000000" w:rsidRDefault="00000000" w:rsidRPr="00000000" w14:paraId="00000EA8">
      <w:pPr>
        <w:widowControl w:val="0"/>
        <w:numPr>
          <w:ilvl w:val="0"/>
          <w:numId w:val="71"/>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Can be </w:t>
      </w:r>
      <w:r w:rsidDel="00000000" w:rsidR="00000000" w:rsidRPr="00000000">
        <w:rPr>
          <w:rFonts w:ascii="Roboto" w:cs="Roboto" w:eastAsia="Roboto" w:hAnsi="Roboto"/>
          <w:b w:val="1"/>
          <w:rtl w:val="0"/>
        </w:rPr>
        <w:t xml:space="preserve">attached</w:t>
      </w:r>
      <w:r w:rsidDel="00000000" w:rsidR="00000000" w:rsidRPr="00000000">
        <w:rPr>
          <w:rFonts w:ascii="Roboto" w:cs="Roboto" w:eastAsia="Roboto" w:hAnsi="Roboto"/>
          <w:rtl w:val="0"/>
        </w:rPr>
        <w:t xml:space="preserve"> to a </w:t>
      </w:r>
      <w:r w:rsidDel="00000000" w:rsidR="00000000" w:rsidRPr="00000000">
        <w:rPr>
          <w:rFonts w:ascii="Roboto" w:cs="Roboto" w:eastAsia="Roboto" w:hAnsi="Roboto"/>
          <w:b w:val="1"/>
          <w:rtl w:val="0"/>
        </w:rPr>
        <w:t xml:space="preserve">project / resource</w:t>
      </w:r>
      <w:r w:rsidDel="00000000" w:rsidR="00000000" w:rsidRPr="00000000">
        <w:rPr>
          <w:rFonts w:ascii="Roboto" w:cs="Roboto" w:eastAsia="Roboto" w:hAnsi="Roboto"/>
          <w:rtl w:val="0"/>
        </w:rPr>
        <w:t xml:space="preserve"> </w:t>
      </w:r>
    </w:p>
    <w:p w:rsidR="00000000" w:rsidDel="00000000" w:rsidP="00000000" w:rsidRDefault="00000000" w:rsidRPr="00000000" w14:paraId="00000EA9">
      <w:pPr>
        <w:widowControl w:val="0"/>
        <w:numPr>
          <w:ilvl w:val="0"/>
          <w:numId w:val="71"/>
        </w:numPr>
        <w:ind w:left="72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Proper role(s) required to create labels</w:t>
      </w:r>
    </w:p>
    <w:p w:rsidR="00000000" w:rsidDel="00000000" w:rsidP="00000000" w:rsidRDefault="00000000" w:rsidRPr="00000000" w14:paraId="00000EAA">
      <w:pPr>
        <w:widowControl w:val="0"/>
        <w:numPr>
          <w:ilvl w:val="1"/>
          <w:numId w:val="71"/>
        </w:numPr>
        <w:ind w:left="1440" w:hanging="360"/>
        <w:rPr>
          <w:rFonts w:ascii="Roboto" w:cs="Roboto" w:eastAsia="Roboto" w:hAnsi="Roboto"/>
          <w:color w:val="757575"/>
          <w:sz w:val="22"/>
          <w:szCs w:val="22"/>
        </w:rPr>
      </w:pPr>
      <w:r w:rsidDel="00000000" w:rsidR="00000000" w:rsidRPr="00000000">
        <w:rPr>
          <w:rFonts w:ascii="Roboto" w:cs="Roboto" w:eastAsia="Roboto" w:hAnsi="Roboto"/>
          <w:rtl w:val="0"/>
        </w:rPr>
        <w:t xml:space="preserve">Outside of billing permissions</w:t>
      </w:r>
    </w:p>
    <w:p w:rsidR="00000000" w:rsidDel="00000000" w:rsidP="00000000" w:rsidRDefault="00000000" w:rsidRPr="00000000" w14:paraId="00000EAB">
      <w:pPr>
        <w:widowControl w:val="0"/>
        <w:numPr>
          <w:ilvl w:val="0"/>
          <w:numId w:val="50"/>
        </w:numPr>
        <w:ind w:left="720" w:hanging="360"/>
        <w:rPr>
          <w:color w:val="757575"/>
          <w:sz w:val="22"/>
          <w:szCs w:val="22"/>
        </w:rPr>
      </w:pPr>
      <w:r w:rsidDel="00000000" w:rsidR="00000000" w:rsidRPr="00000000">
        <w:rPr>
          <w:rFonts w:ascii="Roboto" w:cs="Roboto" w:eastAsia="Roboto" w:hAnsi="Roboto"/>
          <w:rtl w:val="0"/>
        </w:rPr>
        <w:t xml:space="preserve">Labels based on</w:t>
      </w:r>
      <w:r w:rsidDel="00000000" w:rsidR="00000000" w:rsidRPr="00000000">
        <w:rPr>
          <w:rFonts w:ascii="Roboto" w:cs="Roboto" w:eastAsia="Roboto" w:hAnsi="Roboto"/>
          <w:b w:val="1"/>
          <w:rtl w:val="0"/>
        </w:rPr>
        <w:t xml:space="preserve"> team </w:t>
      </w:r>
      <w:r w:rsidDel="00000000" w:rsidR="00000000" w:rsidRPr="00000000">
        <w:rPr>
          <w:rFonts w:ascii="Roboto" w:cs="Roboto" w:eastAsia="Roboto" w:hAnsi="Roboto"/>
          <w:rtl w:val="0"/>
        </w:rPr>
        <w:t xml:space="preserve">or </w:t>
      </w:r>
      <w:r w:rsidDel="00000000" w:rsidR="00000000" w:rsidRPr="00000000">
        <w:rPr>
          <w:rFonts w:ascii="Roboto" w:cs="Roboto" w:eastAsia="Roboto" w:hAnsi="Roboto"/>
          <w:b w:val="1"/>
          <w:rtl w:val="0"/>
        </w:rPr>
        <w:t xml:space="preserve">cost center </w:t>
      </w:r>
      <w:r w:rsidDel="00000000" w:rsidR="00000000" w:rsidRPr="00000000">
        <w:rPr>
          <w:rtl w:val="0"/>
        </w:rPr>
      </w:r>
    </w:p>
    <w:p w:rsidR="00000000" w:rsidDel="00000000" w:rsidP="00000000" w:rsidRDefault="00000000" w:rsidRPr="00000000" w14:paraId="00000EAC">
      <w:pPr>
        <w:widowControl w:val="0"/>
        <w:numPr>
          <w:ilvl w:val="1"/>
          <w:numId w:val="50"/>
        </w:numPr>
        <w:ind w:left="1440" w:hanging="360"/>
        <w:rPr>
          <w:rFonts w:ascii="Roboto" w:cs="Roboto" w:eastAsia="Roboto" w:hAnsi="Roboto"/>
          <w:color w:val="757575"/>
        </w:rPr>
      </w:pPr>
      <w:r w:rsidDel="00000000" w:rsidR="00000000" w:rsidRPr="00000000">
        <w:rPr>
          <w:rFonts w:ascii="Roboto" w:cs="Roboto" w:eastAsia="Roboto" w:hAnsi="Roboto"/>
          <w:rtl w:val="0"/>
        </w:rPr>
        <w:t xml:space="preserve">May distinguish projects owned by teams</w:t>
      </w:r>
    </w:p>
    <w:p w:rsidR="00000000" w:rsidDel="00000000" w:rsidP="00000000" w:rsidRDefault="00000000" w:rsidRPr="00000000" w14:paraId="00000EAD">
      <w:pPr>
        <w:widowControl w:val="0"/>
        <w:numPr>
          <w:ilvl w:val="1"/>
          <w:numId w:val="50"/>
        </w:numPr>
        <w:ind w:left="1440" w:hanging="360"/>
        <w:rPr>
          <w:rFonts w:ascii="Roboto" w:cs="Roboto" w:eastAsia="Roboto" w:hAnsi="Roboto"/>
          <w:color w:val="757575"/>
        </w:rPr>
      </w:pPr>
      <w:r w:rsidDel="00000000" w:rsidR="00000000" w:rsidRPr="00000000">
        <w:rPr>
          <w:rFonts w:ascii="Roboto" w:cs="Roboto" w:eastAsia="Roboto" w:hAnsi="Roboto"/>
          <w:rtl w:val="0"/>
        </w:rPr>
        <w:t xml:space="preserve">Can be used in cost accounting or budgeting</w:t>
      </w:r>
    </w:p>
    <w:p w:rsidR="00000000" w:rsidDel="00000000" w:rsidP="00000000" w:rsidRDefault="00000000" w:rsidRPr="00000000" w14:paraId="00000EAE">
      <w:pPr>
        <w:widowControl w:val="0"/>
        <w:numPr>
          <w:ilvl w:val="1"/>
          <w:numId w:val="50"/>
        </w:numPr>
        <w:ind w:left="1440" w:hanging="360"/>
        <w:rPr>
          <w:rFonts w:ascii="Roboto" w:cs="Roboto" w:eastAsia="Roboto" w:hAnsi="Roboto"/>
          <w:color w:val="757575"/>
        </w:rPr>
      </w:pPr>
      <w:r w:rsidDel="00000000" w:rsidR="00000000" w:rsidRPr="00000000">
        <w:rPr>
          <w:rFonts w:ascii="Roboto" w:cs="Roboto" w:eastAsia="Roboto" w:hAnsi="Roboto"/>
          <w:rtl w:val="0"/>
        </w:rPr>
        <w:t xml:space="preserve">For example, team:marketing, team:research</w:t>
      </w:r>
    </w:p>
    <w:p w:rsidR="00000000" w:rsidDel="00000000" w:rsidP="00000000" w:rsidRDefault="00000000" w:rsidRPr="00000000" w14:paraId="00000EAF">
      <w:pPr>
        <w:spacing w:line="240" w:lineRule="auto"/>
        <w:ind w:left="0" w:firstLine="0"/>
        <w:rPr>
          <w:rFonts w:ascii="Roboto" w:cs="Roboto" w:eastAsia="Roboto" w:hAnsi="Roboto"/>
        </w:rPr>
      </w:pPr>
      <w:r w:rsidDel="00000000" w:rsidR="00000000" w:rsidRPr="00000000">
        <w:rPr>
          <w:rFonts w:ascii="Roboto" w:cs="Roboto" w:eastAsia="Roboto" w:hAnsi="Roboto"/>
          <w:b w:val="1"/>
          <w:rtl w:val="0"/>
        </w:rPr>
        <w:t xml:space="preserve">Note:</w:t>
      </w:r>
      <w:r w:rsidDel="00000000" w:rsidR="00000000" w:rsidRPr="00000000">
        <w:rPr>
          <w:rFonts w:ascii="Roboto" w:cs="Roboto" w:eastAsia="Roboto" w:hAnsi="Roboto"/>
          <w:rtl w:val="0"/>
        </w:rPr>
        <w:t xml:space="preserve"> When filtering your billing breakdown by label keys, you are not able to select labels applied to a project. You can select other user-created labels that you set up and applied to Google Cloud services.</w:t>
      </w:r>
    </w:p>
    <w:p w:rsidR="00000000" w:rsidDel="00000000" w:rsidP="00000000" w:rsidRDefault="00000000" w:rsidRPr="00000000" w14:paraId="00000EB0">
      <w:pPr>
        <w:widowControl w:val="0"/>
        <w:ind w:left="1440" w:firstLine="0"/>
        <w:rPr>
          <w:color w:val="444444"/>
          <w:sz w:val="24"/>
          <w:szCs w:val="24"/>
        </w:rPr>
      </w:pPr>
      <w:r w:rsidDel="00000000" w:rsidR="00000000" w:rsidRPr="00000000">
        <w:rPr>
          <w:rtl w:val="0"/>
        </w:rPr>
      </w:r>
    </w:p>
    <w:p w:rsidR="00000000" w:rsidDel="00000000" w:rsidP="00000000" w:rsidRDefault="00000000" w:rsidRPr="00000000" w14:paraId="00000EB1">
      <w:pPr>
        <w:widowControl w:val="0"/>
        <w:spacing w:line="240" w:lineRule="auto"/>
        <w:ind w:left="0" w:firstLine="0"/>
        <w:rPr>
          <w:rFonts w:ascii="Roboto" w:cs="Roboto" w:eastAsia="Roboto" w:hAnsi="Roboto"/>
          <w:b w:val="1"/>
        </w:rPr>
      </w:pPr>
      <w:r w:rsidDel="00000000" w:rsidR="00000000" w:rsidRPr="00000000">
        <w:rPr>
          <w:rFonts w:ascii="Roboto" w:cs="Roboto" w:eastAsia="Roboto" w:hAnsi="Roboto"/>
          <w:b w:val="1"/>
          <w:rtl w:val="0"/>
        </w:rPr>
        <w:t xml:space="preserve">Considerations:</w:t>
      </w:r>
    </w:p>
    <w:p w:rsidR="00000000" w:rsidDel="00000000" w:rsidP="00000000" w:rsidRDefault="00000000" w:rsidRPr="00000000" w14:paraId="00000EB2">
      <w:pPr>
        <w:widowControl w:val="0"/>
        <w:numPr>
          <w:ilvl w:val="0"/>
          <w:numId w:val="78"/>
        </w:numPr>
        <w:spacing w:line="240" w:lineRule="auto"/>
        <w:ind w:left="720" w:hanging="360"/>
        <w:rPr>
          <w:color w:val="757575"/>
        </w:rPr>
      </w:pPr>
      <w:r w:rsidDel="00000000" w:rsidR="00000000" w:rsidRPr="00000000">
        <w:rPr>
          <w:rFonts w:ascii="Roboto" w:cs="Roboto" w:eastAsia="Roboto" w:hAnsi="Roboto"/>
          <w:rtl w:val="0"/>
        </w:rPr>
        <w:t xml:space="preserve">You should focus on</w:t>
      </w:r>
      <w:r w:rsidDel="00000000" w:rsidR="00000000" w:rsidRPr="00000000">
        <w:rPr>
          <w:rFonts w:ascii="Roboto" w:cs="Roboto" w:eastAsia="Roboto" w:hAnsi="Roboto"/>
          <w:b w:val="1"/>
          <w:rtl w:val="0"/>
        </w:rPr>
        <w:t xml:space="preserve"> label consistency</w:t>
      </w:r>
      <w:r w:rsidDel="00000000" w:rsidR="00000000" w:rsidRPr="00000000">
        <w:rPr>
          <w:rFonts w:ascii="Roboto" w:cs="Roboto" w:eastAsia="Roboto" w:hAnsi="Roboto"/>
          <w:rtl w:val="0"/>
        </w:rPr>
        <w:t xml:space="preserve"> by </w:t>
      </w:r>
      <w:r w:rsidDel="00000000" w:rsidR="00000000" w:rsidRPr="00000000">
        <w:rPr>
          <w:rFonts w:ascii="Roboto" w:cs="Roboto" w:eastAsia="Roboto" w:hAnsi="Roboto"/>
          <w:b w:val="1"/>
          <w:rtl w:val="0"/>
        </w:rPr>
        <w:t xml:space="preserve">applying </w:t>
      </w:r>
      <w:r w:rsidDel="00000000" w:rsidR="00000000" w:rsidRPr="00000000">
        <w:rPr>
          <w:rFonts w:ascii="Roboto" w:cs="Roboto" w:eastAsia="Roboto" w:hAnsi="Roboto"/>
          <w:rtl w:val="0"/>
        </w:rPr>
        <w:t xml:space="preserve">them </w:t>
      </w:r>
      <w:r w:rsidDel="00000000" w:rsidR="00000000" w:rsidRPr="00000000">
        <w:rPr>
          <w:rFonts w:ascii="Roboto" w:cs="Roboto" w:eastAsia="Roboto" w:hAnsi="Roboto"/>
          <w:b w:val="1"/>
          <w:rtl w:val="0"/>
        </w:rPr>
        <w:t xml:space="preserve">programmatically</w:t>
      </w:r>
      <w:r w:rsidDel="00000000" w:rsidR="00000000" w:rsidRPr="00000000">
        <w:rPr>
          <w:rFonts w:ascii="Roboto" w:cs="Roboto" w:eastAsia="Roboto" w:hAnsi="Roboto"/>
          <w:rtl w:val="0"/>
        </w:rPr>
        <w:t xml:space="preserve"> if that's possible. Additionally, if you are </w:t>
      </w:r>
      <w:r w:rsidDel="00000000" w:rsidR="00000000" w:rsidRPr="00000000">
        <w:rPr>
          <w:rFonts w:ascii="Roboto" w:cs="Roboto" w:eastAsia="Roboto" w:hAnsi="Roboto"/>
          <w:b w:val="1"/>
          <w:rtl w:val="0"/>
        </w:rPr>
        <w:t xml:space="preserve">multi-cloud</w:t>
      </w:r>
      <w:r w:rsidDel="00000000" w:rsidR="00000000" w:rsidRPr="00000000">
        <w:rPr>
          <w:rFonts w:ascii="Roboto" w:cs="Roboto" w:eastAsia="Roboto" w:hAnsi="Roboto"/>
          <w:rtl w:val="0"/>
        </w:rPr>
        <w:t xml:space="preserve">, then you should try to </w:t>
      </w:r>
      <w:r w:rsidDel="00000000" w:rsidR="00000000" w:rsidRPr="00000000">
        <w:rPr>
          <w:rFonts w:ascii="Roboto" w:cs="Roboto" w:eastAsia="Roboto" w:hAnsi="Roboto"/>
          <w:b w:val="1"/>
          <w:rtl w:val="0"/>
        </w:rPr>
        <w:t xml:space="preserve">ensure</w:t>
      </w:r>
      <w:r w:rsidDel="00000000" w:rsidR="00000000" w:rsidRPr="00000000">
        <w:rPr>
          <w:rFonts w:ascii="Roboto" w:cs="Roboto" w:eastAsia="Roboto" w:hAnsi="Roboto"/>
          <w:rtl w:val="0"/>
        </w:rPr>
        <w:t xml:space="preserve"> your labeling is</w:t>
      </w:r>
      <w:r w:rsidDel="00000000" w:rsidR="00000000" w:rsidRPr="00000000">
        <w:rPr>
          <w:rFonts w:ascii="Roboto" w:cs="Roboto" w:eastAsia="Roboto" w:hAnsi="Roboto"/>
          <w:b w:val="1"/>
          <w:rtl w:val="0"/>
        </w:rPr>
        <w:t xml:space="preserve"> consistent across both</w:t>
      </w:r>
      <w:r w:rsidDel="00000000" w:rsidR="00000000" w:rsidRPr="00000000">
        <w:rPr>
          <w:rFonts w:ascii="Roboto" w:cs="Roboto" w:eastAsia="Roboto" w:hAnsi="Roboto"/>
          <w:rtl w:val="0"/>
        </w:rPr>
        <w:t xml:space="preserve">.</w:t>
      </w:r>
    </w:p>
    <w:p w:rsidR="00000000" w:rsidDel="00000000" w:rsidP="00000000" w:rsidRDefault="00000000" w:rsidRPr="00000000" w14:paraId="00000EB3">
      <w:pPr>
        <w:widowControl w:val="0"/>
        <w:numPr>
          <w:ilvl w:val="0"/>
          <w:numId w:val="78"/>
        </w:numPr>
        <w:spacing w:line="240" w:lineRule="auto"/>
        <w:ind w:left="720" w:hanging="360"/>
        <w:rPr>
          <w:color w:val="757575"/>
        </w:rPr>
      </w:pPr>
      <w:r w:rsidDel="00000000" w:rsidR="00000000" w:rsidRPr="00000000">
        <w:rPr>
          <w:rFonts w:ascii="Roboto" w:cs="Roboto" w:eastAsia="Roboto" w:hAnsi="Roboto"/>
          <w:rtl w:val="0"/>
        </w:rPr>
        <w:t xml:space="preserve">You have the ability to apply </w:t>
      </w:r>
      <w:r w:rsidDel="00000000" w:rsidR="00000000" w:rsidRPr="00000000">
        <w:rPr>
          <w:rFonts w:ascii="Roboto" w:cs="Roboto" w:eastAsia="Roboto" w:hAnsi="Roboto"/>
          <w:b w:val="1"/>
          <w:rtl w:val="0"/>
        </w:rPr>
        <w:t xml:space="preserve">many labels </w:t>
      </w:r>
      <w:r w:rsidDel="00000000" w:rsidR="00000000" w:rsidRPr="00000000">
        <w:rPr>
          <w:rFonts w:ascii="Roboto" w:cs="Roboto" w:eastAsia="Roboto" w:hAnsi="Roboto"/>
          <w:rtl w:val="0"/>
        </w:rPr>
        <w:t xml:space="preserve">but Google recommends using </w:t>
      </w:r>
      <w:r w:rsidDel="00000000" w:rsidR="00000000" w:rsidRPr="00000000">
        <w:rPr>
          <w:rFonts w:ascii="Roboto" w:cs="Roboto" w:eastAsia="Roboto" w:hAnsi="Roboto"/>
          <w:b w:val="1"/>
          <w:rtl w:val="0"/>
        </w:rPr>
        <w:t xml:space="preserve">not more than 5 per resource</w:t>
      </w:r>
      <w:r w:rsidDel="00000000" w:rsidR="00000000" w:rsidRPr="00000000">
        <w:rPr>
          <w:rFonts w:ascii="Roboto" w:cs="Roboto" w:eastAsia="Roboto" w:hAnsi="Roboto"/>
          <w:rtl w:val="0"/>
        </w:rPr>
        <w:t xml:space="preserve">.</w:t>
      </w:r>
    </w:p>
    <w:p w:rsidR="00000000" w:rsidDel="00000000" w:rsidP="00000000" w:rsidRDefault="00000000" w:rsidRPr="00000000" w14:paraId="00000EB4">
      <w:pPr>
        <w:widowControl w:val="0"/>
        <w:numPr>
          <w:ilvl w:val="0"/>
          <w:numId w:val="78"/>
        </w:numPr>
        <w:spacing w:line="240" w:lineRule="auto"/>
        <w:ind w:left="720" w:hanging="360"/>
        <w:rPr>
          <w:rFonts w:ascii="Roboto" w:cs="Roboto" w:eastAsia="Roboto" w:hAnsi="Roboto"/>
          <w:color w:val="757575"/>
        </w:rPr>
      </w:pPr>
      <w:r w:rsidDel="00000000" w:rsidR="00000000" w:rsidRPr="00000000">
        <w:rPr>
          <w:rFonts w:ascii="Roboto" w:cs="Roboto" w:eastAsia="Roboto" w:hAnsi="Roboto"/>
          <w:rtl w:val="0"/>
        </w:rPr>
        <w:t xml:space="preserve">You should pick what these labels are by asking yourself what aggregations of cost you intend to report on.</w:t>
      </w:r>
    </w:p>
    <w:p w:rsidR="00000000" w:rsidDel="00000000" w:rsidP="00000000" w:rsidRDefault="00000000" w:rsidRPr="00000000" w14:paraId="00000EB5">
      <w:pPr>
        <w:spacing w:lin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EB6">
      <w:pPr>
        <w:pStyle w:val="Heading2"/>
        <w:spacing w:line="240" w:lineRule="auto"/>
        <w:rPr>
          <w:rFonts w:ascii="Roboto" w:cs="Roboto" w:eastAsia="Roboto" w:hAnsi="Roboto"/>
        </w:rPr>
      </w:pPr>
      <w:bookmarkStart w:colFirst="0" w:colLast="0" w:name="_frplrk62erxk" w:id="218"/>
      <w:bookmarkEnd w:id="218"/>
      <w:r w:rsidDel="00000000" w:rsidR="00000000" w:rsidRPr="00000000">
        <w:rPr>
          <w:rFonts w:ascii="Roboto" w:cs="Roboto" w:eastAsia="Roboto" w:hAnsi="Roboto"/>
          <w:rtl w:val="0"/>
        </w:rPr>
        <w:t xml:space="preserve">7.6 Billing Reporting</w:t>
      </w:r>
    </w:p>
    <w:p w:rsidR="00000000" w:rsidDel="00000000" w:rsidP="00000000" w:rsidRDefault="00000000" w:rsidRPr="00000000" w14:paraId="00000EB7">
      <w:pPr>
        <w:spacing w:line="240" w:lineRule="auto"/>
        <w:ind w:left="0" w:firstLine="0"/>
        <w:rPr>
          <w:rFonts w:ascii="Roboto" w:cs="Roboto" w:eastAsia="Roboto" w:hAnsi="Roboto"/>
          <w:highlight w:val="white"/>
        </w:rPr>
      </w:pPr>
      <w:r w:rsidDel="00000000" w:rsidR="00000000" w:rsidRPr="00000000">
        <w:rPr>
          <w:rFonts w:ascii="Roboto" w:cs="Roboto" w:eastAsia="Roboto" w:hAnsi="Roboto"/>
          <w:highlight w:val="white"/>
          <w:rtl w:val="0"/>
        </w:rPr>
        <w:t xml:space="preserve">Get at-a-glance and user-configurable views of your cost history, current cost trends, and forecasted costs with intuitive reports available in the Google Cloud Console. Several different reports are available for your billing data analysis needs.</w:t>
      </w:r>
    </w:p>
    <w:p w:rsidR="00000000" w:rsidDel="00000000" w:rsidP="00000000" w:rsidRDefault="00000000" w:rsidRPr="00000000" w14:paraId="00000EB8">
      <w:pPr>
        <w:pStyle w:val="Heading3"/>
        <w:rPr>
          <w:rFonts w:ascii="Roboto" w:cs="Roboto" w:eastAsia="Roboto" w:hAnsi="Roboto"/>
        </w:rPr>
      </w:pPr>
      <w:bookmarkStart w:colFirst="0" w:colLast="0" w:name="_j83b60valfsi" w:id="219"/>
      <w:bookmarkEnd w:id="219"/>
      <w:r w:rsidDel="00000000" w:rsidR="00000000" w:rsidRPr="00000000">
        <w:rPr>
          <w:rtl w:val="0"/>
        </w:rPr>
      </w:r>
    </w:p>
    <w:p w:rsidR="00000000" w:rsidDel="00000000" w:rsidP="00000000" w:rsidRDefault="00000000" w:rsidRPr="00000000" w14:paraId="00000EB9">
      <w:pPr>
        <w:pStyle w:val="Heading3"/>
        <w:rPr>
          <w:rFonts w:ascii="Roboto" w:cs="Roboto" w:eastAsia="Roboto" w:hAnsi="Roboto"/>
        </w:rPr>
      </w:pPr>
      <w:bookmarkStart w:colFirst="0" w:colLast="0" w:name="_oi3dr5dixj1e" w:id="220"/>
      <w:bookmarkEnd w:id="220"/>
      <w:r w:rsidDel="00000000" w:rsidR="00000000" w:rsidRPr="00000000">
        <w:rPr>
          <w:rFonts w:ascii="Roboto" w:cs="Roboto" w:eastAsia="Roboto" w:hAnsi="Roboto"/>
          <w:rtl w:val="0"/>
        </w:rPr>
        <w:t xml:space="preserve">7.6.1 Budget report</w:t>
      </w:r>
    </w:p>
    <w:p w:rsidR="00000000" w:rsidDel="00000000" w:rsidP="00000000" w:rsidRDefault="00000000" w:rsidRPr="00000000" w14:paraId="00000EBA">
      <w:pPr>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Use the </w:t>
      </w:r>
      <w:hyperlink r:id="rId223">
        <w:r w:rsidDel="00000000" w:rsidR="00000000" w:rsidRPr="00000000">
          <w:rPr>
            <w:rFonts w:ascii="Roboto" w:cs="Roboto" w:eastAsia="Roboto" w:hAnsi="Roboto"/>
            <w:color w:val="4285f4"/>
            <w:highlight w:val="white"/>
            <w:u w:val="single"/>
            <w:rtl w:val="0"/>
          </w:rPr>
          <w:t xml:space="preserve">billing report</w:t>
        </w:r>
      </w:hyperlink>
      <w:r w:rsidDel="00000000" w:rsidR="00000000" w:rsidRPr="00000000">
        <w:rPr>
          <w:rFonts w:ascii="Roboto" w:cs="Roboto" w:eastAsia="Roboto" w:hAnsi="Roboto"/>
          <w:highlight w:val="white"/>
          <w:rtl w:val="0"/>
        </w:rPr>
        <w:t xml:space="preserve"> to view and analyze your Google Cloud usage costs using many selectable settings and filters.</w:t>
      </w:r>
    </w:p>
    <w:p w:rsidR="00000000" w:rsidDel="00000000" w:rsidP="00000000" w:rsidRDefault="00000000" w:rsidRPr="00000000" w14:paraId="00000EBB">
      <w:pPr>
        <w:spacing w:line="240" w:lineRule="auto"/>
        <w:rPr>
          <w:rFonts w:ascii="Roboto" w:cs="Roboto" w:eastAsia="Roboto" w:hAnsi="Roboto"/>
          <w:highlight w:val="white"/>
        </w:rPr>
      </w:pPr>
      <w:r w:rsidDel="00000000" w:rsidR="00000000" w:rsidRPr="00000000">
        <w:rPr>
          <w:rtl w:val="0"/>
        </w:rPr>
      </w:r>
    </w:p>
    <w:p w:rsidR="00000000" w:rsidDel="00000000" w:rsidP="00000000" w:rsidRDefault="00000000" w:rsidRPr="00000000" w14:paraId="00000EBC">
      <w:pPr>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Configuring various views of the Cloud Billing report can help you answer questions like these:</w:t>
      </w:r>
    </w:p>
    <w:p w:rsidR="00000000" w:rsidDel="00000000" w:rsidP="00000000" w:rsidRDefault="00000000" w:rsidRPr="00000000" w14:paraId="00000EBD">
      <w:pPr>
        <w:numPr>
          <w:ilvl w:val="0"/>
          <w:numId w:val="95"/>
        </w:numPr>
        <w:pBdr>
          <w:top w:color="auto" w:space="0" w:sz="0" w:val="none"/>
          <w:bottom w:color="auto" w:space="0" w:sz="0" w:val="none"/>
          <w:right w:color="auto" w:space="0" w:sz="0" w:val="none"/>
          <w:between w:color="auto" w:space="0" w:sz="0" w:val="none"/>
        </w:pBdr>
        <w:shd w:fill="ffffff" w:val="clear"/>
        <w:spacing w:after="0" w:afterAutospacing="0" w:before="180" w:line="240" w:lineRule="auto"/>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How is my current month's Google Cloud spending trending?</w:t>
      </w:r>
    </w:p>
    <w:p w:rsidR="00000000" w:rsidDel="00000000" w:rsidP="00000000" w:rsidRDefault="00000000" w:rsidRPr="00000000" w14:paraId="00000EBE">
      <w:pPr>
        <w:numPr>
          <w:ilvl w:val="0"/>
          <w:numId w:val="95"/>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What Google Cloud project cost the most last month?</w:t>
      </w:r>
    </w:p>
    <w:p w:rsidR="00000000" w:rsidDel="00000000" w:rsidP="00000000" w:rsidRDefault="00000000" w:rsidRPr="00000000" w14:paraId="00000EBF">
      <w:pPr>
        <w:numPr>
          <w:ilvl w:val="0"/>
          <w:numId w:val="95"/>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What Google Cloud service (for example, Compute Engine or Cloud Storage) cost me the most?</w:t>
      </w:r>
    </w:p>
    <w:p w:rsidR="00000000" w:rsidDel="00000000" w:rsidP="00000000" w:rsidRDefault="00000000" w:rsidRPr="00000000" w14:paraId="00000EC0">
      <w:pPr>
        <w:numPr>
          <w:ilvl w:val="0"/>
          <w:numId w:val="95"/>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What are my forecasted future costs based on historical trends?</w:t>
      </w:r>
    </w:p>
    <w:p w:rsidR="00000000" w:rsidDel="00000000" w:rsidP="00000000" w:rsidRDefault="00000000" w:rsidRPr="00000000" w14:paraId="00000EC1">
      <w:pPr>
        <w:numPr>
          <w:ilvl w:val="0"/>
          <w:numId w:val="95"/>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How much am I spending by region?</w:t>
      </w:r>
    </w:p>
    <w:p w:rsidR="00000000" w:rsidDel="00000000" w:rsidP="00000000" w:rsidRDefault="00000000" w:rsidRPr="00000000" w14:paraId="00000EC2">
      <w:pPr>
        <w:numPr>
          <w:ilvl w:val="0"/>
          <w:numId w:val="95"/>
        </w:numPr>
        <w:pBdr>
          <w:top w:color="auto" w:space="0" w:sz="0" w:val="none"/>
          <w:bottom w:color="auto" w:space="0" w:sz="0" w:val="none"/>
          <w:right w:color="auto" w:space="0" w:sz="0" w:val="none"/>
          <w:between w:color="auto" w:space="0" w:sz="0" w:val="none"/>
        </w:pBdr>
        <w:shd w:fill="ffffff" w:val="clear"/>
        <w:spacing w:after="180" w:before="0" w:beforeAutospacing="0" w:line="240" w:lineRule="auto"/>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What was the cost of resources with label </w:t>
      </w:r>
      <w:r w:rsidDel="00000000" w:rsidR="00000000" w:rsidRPr="00000000">
        <w:rPr>
          <w:rFonts w:ascii="Roboto" w:cs="Roboto" w:eastAsia="Roboto" w:hAnsi="Roboto"/>
          <w:b w:val="1"/>
          <w:highlight w:val="white"/>
          <w:rtl w:val="0"/>
        </w:rPr>
        <w:t xml:space="preserve">X</w:t>
      </w:r>
      <w:r w:rsidDel="00000000" w:rsidR="00000000" w:rsidRPr="00000000">
        <w:rPr>
          <w:rFonts w:ascii="Roboto" w:cs="Roboto" w:eastAsia="Roboto" w:hAnsi="Roboto"/>
          <w:highlight w:val="white"/>
          <w:rtl w:val="0"/>
        </w:rPr>
        <w:t xml:space="preserve">?</w:t>
      </w:r>
    </w:p>
    <w:p w:rsidR="00000000" w:rsidDel="00000000" w:rsidP="00000000" w:rsidRDefault="00000000" w:rsidRPr="00000000" w14:paraId="00000EC3">
      <w:pPr>
        <w:pBdr>
          <w:top w:color="auto" w:space="0" w:sz="0" w:val="none"/>
          <w:bottom w:color="auto" w:space="0" w:sz="0" w:val="none"/>
          <w:right w:color="auto" w:space="0" w:sz="0" w:val="none"/>
          <w:between w:color="auto" w:space="0" w:sz="0" w:val="none"/>
        </w:pBdr>
        <w:shd w:fill="ffffff" w:val="clear"/>
        <w:spacing w:after="180" w:before="180" w:line="240" w:lineRule="auto"/>
        <w:rPr>
          <w:rFonts w:ascii="Roboto" w:cs="Roboto" w:eastAsia="Roboto" w:hAnsi="Roboto"/>
          <w:highlight w:val="yellow"/>
        </w:rPr>
      </w:pPr>
      <w:r w:rsidDel="00000000" w:rsidR="00000000" w:rsidRPr="00000000">
        <w:rPr>
          <w:rFonts w:ascii="Roboto" w:cs="Roboto" w:eastAsia="Roboto" w:hAnsi="Roboto"/>
          <w:highlight w:val="white"/>
          <w:rtl w:val="0"/>
        </w:rPr>
        <w:t xml:space="preserve">Your customized report views are saveable and shareable.</w:t>
      </w:r>
      <w:r w:rsidDel="00000000" w:rsidR="00000000" w:rsidRPr="00000000">
        <w:rPr>
          <w:rtl w:val="0"/>
        </w:rPr>
      </w:r>
    </w:p>
    <w:p w:rsidR="00000000" w:rsidDel="00000000" w:rsidP="00000000" w:rsidRDefault="00000000" w:rsidRPr="00000000" w14:paraId="00000EC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Use the </w:t>
      </w:r>
      <w:hyperlink r:id="rId224">
        <w:r w:rsidDel="00000000" w:rsidR="00000000" w:rsidRPr="00000000">
          <w:rPr>
            <w:rFonts w:ascii="Roboto" w:cs="Roboto" w:eastAsia="Roboto" w:hAnsi="Roboto"/>
            <w:color w:val="4285f4"/>
            <w:highlight w:val="white"/>
            <w:u w:val="single"/>
            <w:rtl w:val="0"/>
          </w:rPr>
          <w:t xml:space="preserve">cost table report</w:t>
        </w:r>
      </w:hyperlink>
      <w:r w:rsidDel="00000000" w:rsidR="00000000" w:rsidRPr="00000000">
        <w:rPr>
          <w:rFonts w:ascii="Roboto" w:cs="Roboto" w:eastAsia="Roboto" w:hAnsi="Roboto"/>
          <w:highlight w:val="white"/>
          <w:rtl w:val="0"/>
        </w:rPr>
        <w:t xml:space="preserve"> to access and analyze the details of your invoices and statements.</w:t>
      </w:r>
    </w:p>
    <w:p w:rsidR="00000000" w:rsidDel="00000000" w:rsidP="00000000" w:rsidRDefault="00000000" w:rsidRPr="00000000" w14:paraId="00000EC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Based on conversations with AMEX Google recommends creating consolidated billing reports which would span across projects and based per application.  In order to make relevant reports, AMEX will need to provide different aggregations to allow users to interact at the correct level of granularity.  Console reports and custom dashboards are one way to achieve this.  This will help application teams view their respective billing dashboards and manage cost.</w:t>
      </w:r>
    </w:p>
    <w:p w:rsidR="00000000" w:rsidDel="00000000" w:rsidP="00000000" w:rsidRDefault="00000000" w:rsidRPr="00000000" w14:paraId="00000EC6">
      <w:pPr>
        <w:pStyle w:val="Heading3"/>
        <w:rPr>
          <w:rFonts w:ascii="Roboto" w:cs="Roboto" w:eastAsia="Roboto" w:hAnsi="Roboto"/>
          <w:color w:val="434343"/>
        </w:rPr>
      </w:pPr>
      <w:bookmarkStart w:colFirst="0" w:colLast="0" w:name="_o70p1cz4au60" w:id="221"/>
      <w:bookmarkEnd w:id="221"/>
      <w:r w:rsidDel="00000000" w:rsidR="00000000" w:rsidRPr="00000000">
        <w:rPr>
          <w:rFonts w:ascii="Roboto" w:cs="Roboto" w:eastAsia="Roboto" w:hAnsi="Roboto"/>
          <w:rtl w:val="0"/>
        </w:rPr>
        <w:t xml:space="preserve">7.6.2 Cost table report</w:t>
      </w:r>
      <w:r w:rsidDel="00000000" w:rsidR="00000000" w:rsidRPr="00000000">
        <w:rPr>
          <w:rtl w:val="0"/>
        </w:rPr>
      </w:r>
    </w:p>
    <w:p w:rsidR="00000000" w:rsidDel="00000000" w:rsidP="00000000" w:rsidRDefault="00000000" w:rsidRPr="00000000" w14:paraId="00000EC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Because your generated invoice and statement PDFs only contain simplified, summarized views of your costs, the cost table report is available to provide invoice or statement cost details, such as the following:</w:t>
      </w:r>
    </w:p>
    <w:p w:rsidR="00000000" w:rsidDel="00000000" w:rsidP="00000000" w:rsidRDefault="00000000" w:rsidRPr="00000000" w14:paraId="00000EC8">
      <w:pPr>
        <w:numPr>
          <w:ilvl w:val="0"/>
          <w:numId w:val="35"/>
        </w:numPr>
        <w:pBdr>
          <w:top w:color="auto" w:space="0" w:sz="0" w:val="none"/>
          <w:bottom w:color="auto" w:space="0" w:sz="0" w:val="none"/>
          <w:right w:color="auto" w:space="0" w:sz="0" w:val="none"/>
          <w:between w:color="auto" w:space="0" w:sz="0" w:val="none"/>
        </w:pBdr>
        <w:shd w:fill="ffffff" w:val="clear"/>
        <w:spacing w:after="0" w:afterAutospacing="0" w:before="180" w:line="240" w:lineRule="auto"/>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Includes project-level cost details from your invoices and statements, including your </w:t>
      </w:r>
      <w:hyperlink r:id="rId225">
        <w:r w:rsidDel="00000000" w:rsidR="00000000" w:rsidRPr="00000000">
          <w:rPr>
            <w:rFonts w:ascii="Roboto" w:cs="Roboto" w:eastAsia="Roboto" w:hAnsi="Roboto"/>
            <w:color w:val="4285f4"/>
            <w:highlight w:val="white"/>
            <w:u w:val="single"/>
            <w:rtl w:val="0"/>
          </w:rPr>
          <w:t xml:space="preserve">tax costs broken out by project</w:t>
        </w:r>
      </w:hyperlink>
      <w:r w:rsidDel="00000000" w:rsidR="00000000" w:rsidRPr="00000000">
        <w:rPr>
          <w:rFonts w:ascii="Roboto" w:cs="Roboto" w:eastAsia="Roboto" w:hAnsi="Roboto"/>
          <w:highlight w:val="white"/>
          <w:rtl w:val="0"/>
        </w:rPr>
        <w:t xml:space="preserve">.</w:t>
      </w:r>
    </w:p>
    <w:p w:rsidR="00000000" w:rsidDel="00000000" w:rsidP="00000000" w:rsidRDefault="00000000" w:rsidRPr="00000000" w14:paraId="00000EC9">
      <w:pPr>
        <w:numPr>
          <w:ilvl w:val="0"/>
          <w:numId w:val="35"/>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Includes additional details you might need, such as </w:t>
      </w:r>
      <w:hyperlink r:id="rId226">
        <w:r w:rsidDel="00000000" w:rsidR="00000000" w:rsidRPr="00000000">
          <w:rPr>
            <w:rFonts w:ascii="Roboto" w:cs="Roboto" w:eastAsia="Roboto" w:hAnsi="Roboto"/>
            <w:color w:val="4285f4"/>
            <w:highlight w:val="white"/>
            <w:u w:val="single"/>
            <w:rtl w:val="0"/>
          </w:rPr>
          <w:t xml:space="preserve">service IDs</w:t>
        </w:r>
      </w:hyperlink>
      <w:r w:rsidDel="00000000" w:rsidR="00000000" w:rsidRPr="00000000">
        <w:rPr>
          <w:rFonts w:ascii="Roboto" w:cs="Roboto" w:eastAsia="Roboto" w:hAnsi="Roboto"/>
          <w:highlight w:val="white"/>
          <w:rtl w:val="0"/>
        </w:rPr>
        <w:t xml:space="preserve">, </w:t>
      </w:r>
      <w:hyperlink r:id="rId227">
        <w:r w:rsidDel="00000000" w:rsidR="00000000" w:rsidRPr="00000000">
          <w:rPr>
            <w:rFonts w:ascii="Roboto" w:cs="Roboto" w:eastAsia="Roboto" w:hAnsi="Roboto"/>
            <w:color w:val="4285f4"/>
            <w:highlight w:val="white"/>
            <w:u w:val="single"/>
            <w:rtl w:val="0"/>
          </w:rPr>
          <w:t xml:space="preserve">SKU IDs</w:t>
        </w:r>
      </w:hyperlink>
      <w:r w:rsidDel="00000000" w:rsidR="00000000" w:rsidRPr="00000000">
        <w:rPr>
          <w:rFonts w:ascii="Roboto" w:cs="Roboto" w:eastAsia="Roboto" w:hAnsi="Roboto"/>
          <w:highlight w:val="white"/>
          <w:rtl w:val="0"/>
        </w:rPr>
        <w:t xml:space="preserve">, and </w:t>
      </w:r>
      <w:hyperlink r:id="rId228">
        <w:r w:rsidDel="00000000" w:rsidR="00000000" w:rsidRPr="00000000">
          <w:rPr>
            <w:rFonts w:ascii="Roboto" w:cs="Roboto" w:eastAsia="Roboto" w:hAnsi="Roboto"/>
            <w:color w:val="4285f4"/>
            <w:highlight w:val="white"/>
            <w:u w:val="single"/>
            <w:rtl w:val="0"/>
          </w:rPr>
          <w:t xml:space="preserve">project numbers</w:t>
        </w:r>
      </w:hyperlink>
      <w:r w:rsidDel="00000000" w:rsidR="00000000" w:rsidRPr="00000000">
        <w:rPr>
          <w:rFonts w:ascii="Roboto" w:cs="Roboto" w:eastAsia="Roboto" w:hAnsi="Roboto"/>
          <w:highlight w:val="white"/>
          <w:rtl w:val="0"/>
        </w:rPr>
        <w:t xml:space="preserve">.</w:t>
      </w:r>
    </w:p>
    <w:p w:rsidR="00000000" w:rsidDel="00000000" w:rsidP="00000000" w:rsidRDefault="00000000" w:rsidRPr="00000000" w14:paraId="00000ECA">
      <w:pPr>
        <w:numPr>
          <w:ilvl w:val="0"/>
          <w:numId w:val="35"/>
        </w:numPr>
        <w:pBdr>
          <w:top w:color="auto" w:space="0" w:sz="0" w:val="none"/>
          <w:bottom w:color="auto" w:space="0" w:sz="0" w:val="none"/>
          <w:right w:color="auto" w:space="0" w:sz="0" w:val="none"/>
          <w:between w:color="auto" w:space="0" w:sz="0" w:val="none"/>
        </w:pBdr>
        <w:shd w:fill="ffffff" w:val="clear"/>
        <w:spacing w:after="180" w:before="0" w:beforeAutospacing="0" w:line="240" w:lineRule="auto"/>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The report view is customizable and downloadable to CSV.</w:t>
      </w:r>
    </w:p>
    <w:p w:rsidR="00000000" w:rsidDel="00000000" w:rsidP="00000000" w:rsidRDefault="00000000" w:rsidRPr="00000000" w14:paraId="00000ECB">
      <w:pPr>
        <w:pStyle w:val="Heading3"/>
        <w:rPr>
          <w:rFonts w:ascii="Roboto" w:cs="Roboto" w:eastAsia="Roboto" w:hAnsi="Roboto"/>
          <w:color w:val="434343"/>
        </w:rPr>
      </w:pPr>
      <w:bookmarkStart w:colFirst="0" w:colLast="0" w:name="_up9l8q4p9ttp" w:id="222"/>
      <w:bookmarkEnd w:id="222"/>
      <w:r w:rsidDel="00000000" w:rsidR="00000000" w:rsidRPr="00000000">
        <w:rPr>
          <w:rFonts w:ascii="Roboto" w:cs="Roboto" w:eastAsia="Roboto" w:hAnsi="Roboto"/>
          <w:rtl w:val="0"/>
        </w:rPr>
        <w:t xml:space="preserve">7.6.3 Cost breakdown report</w:t>
      </w:r>
      <w:r w:rsidDel="00000000" w:rsidR="00000000" w:rsidRPr="00000000">
        <w:rPr>
          <w:rtl w:val="0"/>
        </w:rPr>
      </w:r>
    </w:p>
    <w:p w:rsidR="00000000" w:rsidDel="00000000" w:rsidP="00000000" w:rsidRDefault="00000000" w:rsidRPr="00000000" w14:paraId="00000EC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Use the </w:t>
      </w:r>
      <w:hyperlink r:id="rId229">
        <w:r w:rsidDel="00000000" w:rsidR="00000000" w:rsidRPr="00000000">
          <w:rPr>
            <w:rFonts w:ascii="Roboto" w:cs="Roboto" w:eastAsia="Roboto" w:hAnsi="Roboto"/>
            <w:color w:val="4285f4"/>
            <w:highlight w:val="white"/>
            <w:u w:val="single"/>
            <w:rtl w:val="0"/>
          </w:rPr>
          <w:t xml:space="preserve">cost breakdown report</w:t>
        </w:r>
      </w:hyperlink>
      <w:r w:rsidDel="00000000" w:rsidR="00000000" w:rsidRPr="00000000">
        <w:rPr>
          <w:rFonts w:ascii="Roboto" w:cs="Roboto" w:eastAsia="Roboto" w:hAnsi="Roboto"/>
          <w:highlight w:val="white"/>
          <w:rtl w:val="0"/>
        </w:rPr>
        <w:t xml:space="preserve"> for an at-a-glance </w:t>
      </w:r>
      <w:hyperlink r:id="rId230">
        <w:r w:rsidDel="00000000" w:rsidR="00000000" w:rsidRPr="00000000">
          <w:rPr>
            <w:rFonts w:ascii="Roboto" w:cs="Roboto" w:eastAsia="Roboto" w:hAnsi="Roboto"/>
            <w:i w:val="1"/>
            <w:color w:val="4285f4"/>
            <w:highlight w:val="white"/>
            <w:u w:val="single"/>
            <w:rtl w:val="0"/>
          </w:rPr>
          <w:t xml:space="preserve">waterfall</w:t>
        </w:r>
      </w:hyperlink>
      <w:r w:rsidDel="00000000" w:rsidR="00000000" w:rsidRPr="00000000">
        <w:rPr>
          <w:rFonts w:ascii="Roboto" w:cs="Roboto" w:eastAsia="Roboto" w:hAnsi="Roboto"/>
          <w:highlight w:val="white"/>
          <w:rtl w:val="0"/>
        </w:rPr>
        <w:t xml:space="preserve"> overview of your monthly costs and savings.</w:t>
      </w:r>
    </w:p>
    <w:p w:rsidR="00000000" w:rsidDel="00000000" w:rsidP="00000000" w:rsidRDefault="00000000" w:rsidRPr="00000000" w14:paraId="00000EC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This report shows the following summarized view of monthly charges and credits:</w:t>
      </w:r>
    </w:p>
    <w:p w:rsidR="00000000" w:rsidDel="00000000" w:rsidP="00000000" w:rsidRDefault="00000000" w:rsidRPr="00000000" w14:paraId="00000ECE">
      <w:pPr>
        <w:numPr>
          <w:ilvl w:val="0"/>
          <w:numId w:val="23"/>
        </w:numPr>
        <w:pBdr>
          <w:top w:color="auto" w:space="0" w:sz="0" w:val="none"/>
          <w:bottom w:color="auto" w:space="0" w:sz="0" w:val="none"/>
          <w:right w:color="auto" w:space="0" w:sz="0" w:val="none"/>
          <w:between w:color="auto" w:space="0" w:sz="0" w:val="none"/>
        </w:pBdr>
        <w:shd w:fill="ffffff" w:val="clear"/>
        <w:spacing w:after="0" w:afterAutospacing="0" w:before="180" w:line="240" w:lineRule="auto"/>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The combined costs of your monthly Google Cloud usage at the on-demand rate, calculated using non-discounted list prices.</w:t>
      </w:r>
    </w:p>
    <w:p w:rsidR="00000000" w:rsidDel="00000000" w:rsidP="00000000" w:rsidRDefault="00000000" w:rsidRPr="00000000" w14:paraId="00000ECF">
      <w:pPr>
        <w:numPr>
          <w:ilvl w:val="0"/>
          <w:numId w:val="23"/>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Savings realized on your invoice due to negotiated pricing (if applicable to your Cloud Billing account).</w:t>
      </w:r>
    </w:p>
    <w:p w:rsidR="00000000" w:rsidDel="00000000" w:rsidP="00000000" w:rsidRDefault="00000000" w:rsidRPr="00000000" w14:paraId="00000ED0">
      <w:pPr>
        <w:numPr>
          <w:ilvl w:val="0"/>
          <w:numId w:val="23"/>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Savings earned on your invoice with usage-based credits, broken down by credit type (for example, committed use discounts, sustained use discounts, free tier usage).</w:t>
      </w:r>
    </w:p>
    <w:p w:rsidR="00000000" w:rsidDel="00000000" w:rsidP="00000000" w:rsidRDefault="00000000" w:rsidRPr="00000000" w14:paraId="00000ED1">
      <w:pPr>
        <w:numPr>
          <w:ilvl w:val="0"/>
          <w:numId w:val="23"/>
        </w:numPr>
        <w:pBdr>
          <w:top w:color="auto" w:space="0" w:sz="0" w:val="none"/>
          <w:bottom w:color="auto" w:space="0" w:sz="0" w:val="none"/>
          <w:right w:color="auto" w:space="0" w:sz="0" w:val="none"/>
          <w:between w:color="auto" w:space="0" w:sz="0" w:val="none"/>
        </w:pBdr>
        <w:shd w:fill="ffffff" w:val="clear"/>
        <w:spacing w:after="180" w:before="0" w:beforeAutospacing="0" w:line="240" w:lineRule="auto"/>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Your invoice-level charges such as tax and adjustments (if any) applied for that invoice month.</w:t>
      </w:r>
    </w:p>
    <w:p w:rsidR="00000000" w:rsidDel="00000000" w:rsidP="00000000" w:rsidRDefault="00000000" w:rsidRPr="00000000" w14:paraId="00000ED2">
      <w:pPr>
        <w:pStyle w:val="Heading3"/>
        <w:rPr>
          <w:rFonts w:ascii="Roboto" w:cs="Roboto" w:eastAsia="Roboto" w:hAnsi="Roboto"/>
          <w:b w:val="1"/>
          <w:color w:val="434343"/>
          <w:sz w:val="26"/>
          <w:szCs w:val="26"/>
        </w:rPr>
      </w:pPr>
      <w:bookmarkStart w:colFirst="0" w:colLast="0" w:name="_jz7hl9rcwo68" w:id="223"/>
      <w:bookmarkEnd w:id="223"/>
      <w:r w:rsidDel="00000000" w:rsidR="00000000" w:rsidRPr="00000000">
        <w:rPr>
          <w:rFonts w:ascii="Roboto" w:cs="Roboto" w:eastAsia="Roboto" w:hAnsi="Roboto"/>
          <w:rtl w:val="0"/>
        </w:rPr>
        <w:t xml:space="preserve">7.6.4 Prices per SKU pricing report</w:t>
      </w:r>
      <w:r w:rsidDel="00000000" w:rsidR="00000000" w:rsidRPr="00000000">
        <w:rPr>
          <w:rtl w:val="0"/>
        </w:rPr>
      </w:r>
    </w:p>
    <w:p w:rsidR="00000000" w:rsidDel="00000000" w:rsidP="00000000" w:rsidRDefault="00000000" w:rsidRPr="00000000" w14:paraId="00000ED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Use the </w:t>
      </w:r>
      <w:hyperlink r:id="rId231">
        <w:r w:rsidDel="00000000" w:rsidR="00000000" w:rsidRPr="00000000">
          <w:rPr>
            <w:rFonts w:ascii="Roboto" w:cs="Roboto" w:eastAsia="Roboto" w:hAnsi="Roboto"/>
            <w:color w:val="4285f4"/>
            <w:highlight w:val="white"/>
            <w:u w:val="single"/>
            <w:rtl w:val="0"/>
          </w:rPr>
          <w:t xml:space="preserve">pricing table report</w:t>
        </w:r>
      </w:hyperlink>
      <w:r w:rsidDel="00000000" w:rsidR="00000000" w:rsidRPr="00000000">
        <w:rPr>
          <w:rFonts w:ascii="Roboto" w:cs="Roboto" w:eastAsia="Roboto" w:hAnsi="Roboto"/>
          <w:highlight w:val="white"/>
          <w:rtl w:val="0"/>
        </w:rPr>
        <w:t xml:space="preserve"> to access SKU prices for Google's cloud services, including Google Cloud, Google Maps Platform, and Google Workspace, as of the date the report is viewed.</w:t>
      </w:r>
    </w:p>
    <w:p w:rsidR="00000000" w:rsidDel="00000000" w:rsidP="00000000" w:rsidRDefault="00000000" w:rsidRPr="00000000" w14:paraId="00000ED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This report shows the following pricing information:</w:t>
      </w:r>
    </w:p>
    <w:p w:rsidR="00000000" w:rsidDel="00000000" w:rsidP="00000000" w:rsidRDefault="00000000" w:rsidRPr="00000000" w14:paraId="00000ED5">
      <w:pPr>
        <w:numPr>
          <w:ilvl w:val="0"/>
          <w:numId w:val="37"/>
        </w:numPr>
        <w:pBdr>
          <w:top w:color="auto" w:space="0" w:sz="0" w:val="none"/>
          <w:bottom w:color="auto" w:space="0" w:sz="0" w:val="none"/>
          <w:right w:color="auto" w:space="0" w:sz="0" w:val="none"/>
          <w:between w:color="auto" w:space="0" w:sz="0" w:val="none"/>
        </w:pBdr>
        <w:shd w:fill="ffffff" w:val="clear"/>
        <w:spacing w:after="0" w:afterAutospacing="0" w:before="180" w:line="240" w:lineRule="auto"/>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Displays SKU prices specific to the selected Cloud Billing account.</w:t>
      </w:r>
    </w:p>
    <w:p w:rsidR="00000000" w:rsidDel="00000000" w:rsidP="00000000" w:rsidRDefault="00000000" w:rsidRPr="00000000" w14:paraId="00000ED6">
      <w:pPr>
        <w:numPr>
          <w:ilvl w:val="0"/>
          <w:numId w:val="37"/>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If your Cloud Billing account has negotiated contract pricing, each SKU displays the list price, your contract price, and your effective discount.</w:t>
      </w:r>
    </w:p>
    <w:p w:rsidR="00000000" w:rsidDel="00000000" w:rsidP="00000000" w:rsidRDefault="00000000" w:rsidRPr="00000000" w14:paraId="00000ED7">
      <w:pPr>
        <w:numPr>
          <w:ilvl w:val="0"/>
          <w:numId w:val="37"/>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If a SKU is subject to </w:t>
      </w:r>
      <w:hyperlink r:id="rId232">
        <w:r w:rsidDel="00000000" w:rsidR="00000000" w:rsidRPr="00000000">
          <w:rPr>
            <w:rFonts w:ascii="Roboto" w:cs="Roboto" w:eastAsia="Roboto" w:hAnsi="Roboto"/>
            <w:color w:val="4285f4"/>
            <w:highlight w:val="white"/>
            <w:u w:val="single"/>
            <w:rtl w:val="0"/>
          </w:rPr>
          <w:t xml:space="preserve">tiered pricing</w:t>
        </w:r>
      </w:hyperlink>
      <w:r w:rsidDel="00000000" w:rsidR="00000000" w:rsidRPr="00000000">
        <w:rPr>
          <w:rFonts w:ascii="Roboto" w:cs="Roboto" w:eastAsia="Roboto" w:hAnsi="Roboto"/>
          <w:highlight w:val="white"/>
          <w:rtl w:val="0"/>
        </w:rPr>
        <w:t xml:space="preserve">, each pricing tier for a SKU is listed as a separate row.</w:t>
      </w:r>
    </w:p>
    <w:p w:rsidR="00000000" w:rsidDel="00000000" w:rsidP="00000000" w:rsidRDefault="00000000" w:rsidRPr="00000000" w14:paraId="00000ED8">
      <w:pPr>
        <w:numPr>
          <w:ilvl w:val="0"/>
          <w:numId w:val="37"/>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All the prices are shown in the currency of the selected billing account.</w:t>
      </w:r>
    </w:p>
    <w:p w:rsidR="00000000" w:rsidDel="00000000" w:rsidP="00000000" w:rsidRDefault="00000000" w:rsidRPr="00000000" w14:paraId="00000ED9">
      <w:pPr>
        <w:numPr>
          <w:ilvl w:val="0"/>
          <w:numId w:val="37"/>
        </w:numPr>
        <w:pBdr>
          <w:top w:color="auto" w:space="0" w:sz="0" w:val="none"/>
          <w:bottom w:color="auto" w:space="0" w:sz="0" w:val="none"/>
          <w:right w:color="auto" w:space="0" w:sz="0" w:val="none"/>
          <w:between w:color="auto" w:space="0" w:sz="0" w:val="none"/>
        </w:pBdr>
        <w:shd w:fill="ffffff" w:val="clear"/>
        <w:spacing w:after="180" w:before="0" w:beforeAutospacing="0" w:line="240" w:lineRule="auto"/>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The report view is customizable and downloadable to CSV for offline analysis.</w:t>
      </w:r>
    </w:p>
    <w:p w:rsidR="00000000" w:rsidDel="00000000" w:rsidP="00000000" w:rsidRDefault="00000000" w:rsidRPr="00000000" w14:paraId="00000EDA">
      <w:pPr>
        <w:pStyle w:val="Heading3"/>
        <w:rPr>
          <w:rFonts w:ascii="Roboto" w:cs="Roboto" w:eastAsia="Roboto" w:hAnsi="Roboto"/>
          <w:b w:val="1"/>
          <w:color w:val="434343"/>
          <w:sz w:val="26"/>
          <w:szCs w:val="26"/>
        </w:rPr>
      </w:pPr>
      <w:bookmarkStart w:colFirst="0" w:colLast="0" w:name="_4vjrn42pcbj8" w:id="224"/>
      <w:bookmarkEnd w:id="224"/>
      <w:r w:rsidDel="00000000" w:rsidR="00000000" w:rsidRPr="00000000">
        <w:rPr>
          <w:rFonts w:ascii="Roboto" w:cs="Roboto" w:eastAsia="Roboto" w:hAnsi="Roboto"/>
          <w:rtl w:val="0"/>
        </w:rPr>
        <w:t xml:space="preserve">7.6.5 Committed use discounts analysis reports</w:t>
      </w:r>
      <w:r w:rsidDel="00000000" w:rsidR="00000000" w:rsidRPr="00000000">
        <w:rPr>
          <w:rtl w:val="0"/>
        </w:rPr>
      </w:r>
    </w:p>
    <w:p w:rsidR="00000000" w:rsidDel="00000000" w:rsidP="00000000" w:rsidRDefault="00000000" w:rsidRPr="00000000" w14:paraId="00000ED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Use the </w:t>
      </w:r>
      <w:hyperlink r:id="rId233">
        <w:r w:rsidDel="00000000" w:rsidR="00000000" w:rsidRPr="00000000">
          <w:rPr>
            <w:rFonts w:ascii="Roboto" w:cs="Roboto" w:eastAsia="Roboto" w:hAnsi="Roboto"/>
            <w:color w:val="4285f4"/>
            <w:highlight w:val="white"/>
            <w:u w:val="single"/>
            <w:rtl w:val="0"/>
          </w:rPr>
          <w:t xml:space="preserve">CUD analysis reports</w:t>
        </w:r>
      </w:hyperlink>
      <w:r w:rsidDel="00000000" w:rsidR="00000000" w:rsidRPr="00000000">
        <w:rPr>
          <w:rFonts w:ascii="Roboto" w:cs="Roboto" w:eastAsia="Roboto" w:hAnsi="Roboto"/>
          <w:highlight w:val="white"/>
          <w:rtl w:val="0"/>
        </w:rPr>
        <w:t xml:space="preserve"> to visualize and understand the effectiveness and financial impact of the </w:t>
      </w:r>
      <w:hyperlink r:id="rId234">
        <w:r w:rsidDel="00000000" w:rsidR="00000000" w:rsidRPr="00000000">
          <w:rPr>
            <w:rFonts w:ascii="Roboto" w:cs="Roboto" w:eastAsia="Roboto" w:hAnsi="Roboto"/>
            <w:color w:val="4285f4"/>
            <w:highlight w:val="white"/>
            <w:u w:val="single"/>
            <w:rtl w:val="0"/>
          </w:rPr>
          <w:t xml:space="preserve">Committed use discounts</w:t>
        </w:r>
      </w:hyperlink>
      <w:r w:rsidDel="00000000" w:rsidR="00000000" w:rsidRPr="00000000">
        <w:rPr>
          <w:rFonts w:ascii="Roboto" w:cs="Roboto" w:eastAsia="Roboto" w:hAnsi="Roboto"/>
          <w:highlight w:val="white"/>
          <w:rtl w:val="0"/>
        </w:rPr>
        <w:t xml:space="preserve"> (CUDs) you have purchased.</w:t>
      </w:r>
    </w:p>
    <w:p w:rsidR="00000000" w:rsidDel="00000000" w:rsidP="00000000" w:rsidRDefault="00000000" w:rsidRPr="00000000" w14:paraId="00000ED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The CUD analysis reports help answer questions such as the following:</w:t>
      </w:r>
    </w:p>
    <w:p w:rsidR="00000000" w:rsidDel="00000000" w:rsidP="00000000" w:rsidRDefault="00000000" w:rsidRPr="00000000" w14:paraId="00000EDD">
      <w:pPr>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180" w:line="240" w:lineRule="auto"/>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How much are my committed use discounts saving me on my bill?</w:t>
      </w:r>
    </w:p>
    <w:p w:rsidR="00000000" w:rsidDel="00000000" w:rsidP="00000000" w:rsidRDefault="00000000" w:rsidRPr="00000000" w14:paraId="00000EDE">
      <w:pPr>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Am I fully utilizing my existing commitments?</w:t>
      </w:r>
    </w:p>
    <w:p w:rsidR="00000000" w:rsidDel="00000000" w:rsidP="00000000" w:rsidRDefault="00000000" w:rsidRPr="00000000" w14:paraId="00000EDF">
      <w:pPr>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How much of my eligible usage is covered by commitments?</w:t>
      </w:r>
    </w:p>
    <w:p w:rsidR="00000000" w:rsidDel="00000000" w:rsidP="00000000" w:rsidRDefault="00000000" w:rsidRPr="00000000" w14:paraId="00000EE0">
      <w:pPr>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Is there an opportunity to save more by increasing my commitments?</w:t>
      </w:r>
    </w:p>
    <w:p w:rsidR="00000000" w:rsidDel="00000000" w:rsidP="00000000" w:rsidRDefault="00000000" w:rsidRPr="00000000" w14:paraId="00000EE1">
      <w:pPr>
        <w:numPr>
          <w:ilvl w:val="0"/>
          <w:numId w:val="12"/>
        </w:numPr>
        <w:pBdr>
          <w:top w:color="auto" w:space="0" w:sz="0" w:val="none"/>
          <w:bottom w:color="auto" w:space="0" w:sz="0" w:val="none"/>
          <w:right w:color="auto" w:space="0" w:sz="0" w:val="none"/>
          <w:between w:color="auto" w:space="0" w:sz="0" w:val="none"/>
        </w:pBdr>
        <w:shd w:fill="ffffff" w:val="clear"/>
        <w:spacing w:after="180" w:before="0" w:beforeAutospacing="0" w:line="240" w:lineRule="auto"/>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Can I improve my commitment utilization by enabling discount sharing?</w:t>
      </w:r>
    </w:p>
    <w:p w:rsidR="00000000" w:rsidDel="00000000" w:rsidP="00000000" w:rsidRDefault="00000000" w:rsidRPr="00000000" w14:paraId="00000EE2">
      <w:pPr>
        <w:pStyle w:val="Heading3"/>
        <w:rPr>
          <w:rFonts w:ascii="Roboto" w:cs="Roboto" w:eastAsia="Roboto" w:hAnsi="Roboto"/>
          <w:b w:val="1"/>
          <w:color w:val="434343"/>
          <w:sz w:val="26"/>
          <w:szCs w:val="26"/>
        </w:rPr>
      </w:pPr>
      <w:bookmarkStart w:colFirst="0" w:colLast="0" w:name="_28umbxillie" w:id="225"/>
      <w:bookmarkEnd w:id="225"/>
      <w:r w:rsidDel="00000000" w:rsidR="00000000" w:rsidRPr="00000000">
        <w:rPr>
          <w:rFonts w:ascii="Roboto" w:cs="Roboto" w:eastAsia="Roboto" w:hAnsi="Roboto"/>
          <w:rtl w:val="0"/>
        </w:rPr>
        <w:t xml:space="preserve">7.6.6 Exported billing data</w:t>
      </w:r>
      <w:r w:rsidDel="00000000" w:rsidR="00000000" w:rsidRPr="00000000">
        <w:rPr>
          <w:rtl w:val="0"/>
        </w:rPr>
      </w:r>
    </w:p>
    <w:p w:rsidR="00000000" w:rsidDel="00000000" w:rsidP="00000000" w:rsidRDefault="00000000" w:rsidRPr="00000000" w14:paraId="00000EE3">
      <w:pPr>
        <w:rPr>
          <w:rFonts w:ascii="Roboto" w:cs="Roboto" w:eastAsia="Roboto" w:hAnsi="Roboto"/>
        </w:rPr>
      </w:pPr>
      <w:r w:rsidDel="00000000" w:rsidR="00000000" w:rsidRPr="00000000">
        <w:rPr>
          <w:rFonts w:ascii="Roboto" w:cs="Roboto" w:eastAsia="Roboto" w:hAnsi="Roboto"/>
          <w:rtl w:val="0"/>
        </w:rPr>
        <w:t xml:space="preserve">You can create your own custom billing reports based on your </w:t>
      </w:r>
      <w:hyperlink r:id="rId235">
        <w:r w:rsidDel="00000000" w:rsidR="00000000" w:rsidRPr="00000000">
          <w:rPr>
            <w:rFonts w:ascii="Roboto" w:cs="Roboto" w:eastAsia="Roboto" w:hAnsi="Roboto"/>
            <w:color w:val="4285f4"/>
            <w:u w:val="single"/>
            <w:rtl w:val="0"/>
          </w:rPr>
          <w:t xml:space="preserve">exported billing data</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EE4">
      <w:pPr>
        <w:numPr>
          <w:ilvl w:val="0"/>
          <w:numId w:val="93"/>
        </w:numPr>
        <w:ind w:left="720" w:hanging="360"/>
        <w:rPr>
          <w:rFonts w:ascii="Roboto" w:cs="Roboto" w:eastAsia="Roboto" w:hAnsi="Roboto"/>
          <w:u w:val="none"/>
        </w:rPr>
      </w:pPr>
      <w:r w:rsidDel="00000000" w:rsidR="00000000" w:rsidRPr="00000000">
        <w:rPr>
          <w:rFonts w:ascii="Roboto" w:cs="Roboto" w:eastAsia="Roboto" w:hAnsi="Roboto"/>
          <w:rtl w:val="0"/>
        </w:rPr>
        <w:t xml:space="preserve">Enable </w:t>
      </w:r>
      <w:hyperlink r:id="rId236">
        <w:r w:rsidDel="00000000" w:rsidR="00000000" w:rsidRPr="00000000">
          <w:rPr>
            <w:rFonts w:ascii="Roboto" w:cs="Roboto" w:eastAsia="Roboto" w:hAnsi="Roboto"/>
            <w:color w:val="4285f4"/>
            <w:u w:val="single"/>
            <w:rtl w:val="0"/>
          </w:rPr>
          <w:t xml:space="preserve">Cloud Billing export to BigQuery</w:t>
        </w:r>
      </w:hyperlink>
      <w:r w:rsidDel="00000000" w:rsidR="00000000" w:rsidRPr="00000000">
        <w:rPr>
          <w:rFonts w:ascii="Roboto" w:cs="Roboto" w:eastAsia="Roboto" w:hAnsi="Roboto"/>
          <w:rtl w:val="0"/>
        </w:rPr>
        <w:t xml:space="preserve"> to export your detailed Google Cloud billing data (such as usage, cost estimates, and pricing data) automatically throughout the day to a </w:t>
      </w:r>
      <w:hyperlink r:id="rId237">
        <w:r w:rsidDel="00000000" w:rsidR="00000000" w:rsidRPr="00000000">
          <w:rPr>
            <w:rFonts w:ascii="Roboto" w:cs="Roboto" w:eastAsia="Roboto" w:hAnsi="Roboto"/>
            <w:u w:val="single"/>
            <w:rtl w:val="0"/>
          </w:rPr>
          <w:t xml:space="preserve">BigQuery dataset</w:t>
        </w:r>
      </w:hyperlink>
      <w:r w:rsidDel="00000000" w:rsidR="00000000" w:rsidRPr="00000000">
        <w:rPr>
          <w:rFonts w:ascii="Roboto" w:cs="Roboto" w:eastAsia="Roboto" w:hAnsi="Roboto"/>
          <w:rtl w:val="0"/>
        </w:rPr>
        <w:t xml:space="preserve"> that you specify.</w:t>
      </w:r>
    </w:p>
    <w:p w:rsidR="00000000" w:rsidDel="00000000" w:rsidP="00000000" w:rsidRDefault="00000000" w:rsidRPr="00000000" w14:paraId="00000EE5">
      <w:pPr>
        <w:numPr>
          <w:ilvl w:val="0"/>
          <w:numId w:val="93"/>
        </w:numPr>
        <w:ind w:left="720" w:hanging="360"/>
        <w:rPr>
          <w:rFonts w:ascii="Roboto" w:cs="Roboto" w:eastAsia="Roboto" w:hAnsi="Roboto"/>
          <w:u w:val="none"/>
        </w:rPr>
      </w:pPr>
      <w:r w:rsidDel="00000000" w:rsidR="00000000" w:rsidRPr="00000000">
        <w:rPr>
          <w:rFonts w:ascii="Roboto" w:cs="Roboto" w:eastAsia="Roboto" w:hAnsi="Roboto"/>
          <w:rtl w:val="0"/>
        </w:rPr>
        <w:t xml:space="preserve">Access your exported Cloud Billing data for detailed analysis.</w:t>
      </w:r>
    </w:p>
    <w:p w:rsidR="00000000" w:rsidDel="00000000" w:rsidP="00000000" w:rsidRDefault="00000000" w:rsidRPr="00000000" w14:paraId="00000EE6">
      <w:pPr>
        <w:numPr>
          <w:ilvl w:val="0"/>
          <w:numId w:val="93"/>
        </w:numPr>
        <w:ind w:left="720" w:hanging="360"/>
        <w:rPr>
          <w:rFonts w:ascii="Roboto" w:cs="Roboto" w:eastAsia="Roboto" w:hAnsi="Roboto"/>
          <w:u w:val="none"/>
        </w:rPr>
      </w:pPr>
      <w:r w:rsidDel="00000000" w:rsidR="00000000" w:rsidRPr="00000000">
        <w:rPr>
          <w:rFonts w:ascii="Roboto" w:cs="Roboto" w:eastAsia="Roboto" w:hAnsi="Roboto"/>
          <w:rtl w:val="0"/>
        </w:rPr>
        <w:t xml:space="preserve">Use tools like </w:t>
      </w:r>
      <w:hyperlink r:id="rId238">
        <w:r w:rsidDel="00000000" w:rsidR="00000000" w:rsidRPr="00000000">
          <w:rPr>
            <w:rFonts w:ascii="Roboto" w:cs="Roboto" w:eastAsia="Roboto" w:hAnsi="Roboto"/>
            <w:u w:val="single"/>
            <w:rtl w:val="0"/>
          </w:rPr>
          <w:t xml:space="preserve">Google Data Studio to visualize your data</w:t>
        </w:r>
      </w:hyperlink>
      <w:r w:rsidDel="00000000" w:rsidR="00000000" w:rsidRPr="00000000">
        <w:rPr>
          <w:rFonts w:ascii="Roboto" w:cs="Roboto" w:eastAsia="Roboto" w:hAnsi="Roboto"/>
          <w:rtl w:val="0"/>
        </w:rPr>
        <w:t xml:space="preserve">.</w:t>
      </w:r>
      <w:r w:rsidDel="00000000" w:rsidR="00000000" w:rsidRPr="00000000">
        <w:rPr>
          <w:rtl w:val="0"/>
        </w:rPr>
      </w:r>
    </w:p>
    <w:p w:rsidR="00000000" w:rsidDel="00000000" w:rsidP="00000000" w:rsidRDefault="00000000" w:rsidRPr="00000000" w14:paraId="00000EE7">
      <w:pPr>
        <w:rPr>
          <w:rFonts w:ascii="Roboto" w:cs="Roboto" w:eastAsia="Roboto" w:hAnsi="Roboto"/>
        </w:rPr>
      </w:pPr>
      <w:r w:rsidDel="00000000" w:rsidR="00000000" w:rsidRPr="00000000">
        <w:rPr>
          <w:rtl w:val="0"/>
        </w:rPr>
      </w:r>
    </w:p>
    <w:p w:rsidR="00000000" w:rsidDel="00000000" w:rsidP="00000000" w:rsidRDefault="00000000" w:rsidRPr="00000000" w14:paraId="00000EE8">
      <w:pPr>
        <w:pStyle w:val="Heading2"/>
        <w:rPr>
          <w:rFonts w:ascii="Roboto" w:cs="Roboto" w:eastAsia="Roboto" w:hAnsi="Roboto"/>
        </w:rPr>
      </w:pPr>
      <w:bookmarkStart w:colFirst="0" w:colLast="0" w:name="_e8qwtoo7gun1" w:id="226"/>
      <w:bookmarkEnd w:id="226"/>
      <w:r w:rsidDel="00000000" w:rsidR="00000000" w:rsidRPr="00000000">
        <w:rPr>
          <w:rFonts w:ascii="Roboto" w:cs="Roboto" w:eastAsia="Roboto" w:hAnsi="Roboto"/>
          <w:rtl w:val="0"/>
        </w:rPr>
        <w:t xml:space="preserve">7</w:t>
      </w:r>
      <w:r w:rsidDel="00000000" w:rsidR="00000000" w:rsidRPr="00000000">
        <w:rPr>
          <w:rFonts w:ascii="Roboto" w:cs="Roboto" w:eastAsia="Roboto" w:hAnsi="Roboto"/>
          <w:rtl w:val="0"/>
        </w:rPr>
        <w:t xml:space="preserve">.7 Quota</w:t>
      </w:r>
    </w:p>
    <w:p w:rsidR="00000000" w:rsidDel="00000000" w:rsidP="00000000" w:rsidRDefault="00000000" w:rsidRPr="00000000" w14:paraId="00000EE9">
      <w:pPr>
        <w:spacing w:after="240" w:lineRule="auto"/>
        <w:ind w:left="0" w:firstLine="0"/>
        <w:rPr>
          <w:rFonts w:ascii="Roboto" w:cs="Roboto" w:eastAsia="Roboto" w:hAnsi="Roboto"/>
        </w:rPr>
      </w:pPr>
      <w:r w:rsidDel="00000000" w:rsidR="00000000" w:rsidRPr="00000000">
        <w:rPr>
          <w:rFonts w:ascii="Roboto" w:cs="Roboto" w:eastAsia="Roboto" w:hAnsi="Roboto"/>
          <w:rtl w:val="0"/>
        </w:rPr>
        <w:t xml:space="preserve">Google Cloud enforces </w:t>
      </w:r>
      <w:hyperlink r:id="rId239">
        <w:r w:rsidDel="00000000" w:rsidR="00000000" w:rsidRPr="00000000">
          <w:rPr>
            <w:rFonts w:ascii="Roboto" w:cs="Roboto" w:eastAsia="Roboto" w:hAnsi="Roboto"/>
            <w:color w:val="1155cc"/>
            <w:u w:val="single"/>
            <w:rtl w:val="0"/>
          </w:rPr>
          <w:t xml:space="preserve">quotas</w:t>
        </w:r>
      </w:hyperlink>
      <w:r w:rsidDel="00000000" w:rsidR="00000000" w:rsidRPr="00000000">
        <w:rPr>
          <w:rFonts w:ascii="Roboto" w:cs="Roboto" w:eastAsia="Roboto" w:hAnsi="Roboto"/>
          <w:rtl w:val="0"/>
        </w:rPr>
        <w:t xml:space="preserve"> on resource usage for a variety of reasons. For example, quotas protect the community of GCP users by preventing unforeseen spikes in usage. </w:t>
      </w:r>
    </w:p>
    <w:p w:rsidR="00000000" w:rsidDel="00000000" w:rsidP="00000000" w:rsidRDefault="00000000" w:rsidRPr="00000000" w14:paraId="00000EEA">
      <w:pPr>
        <w:spacing w:after="240" w:before="240" w:lineRule="auto"/>
        <w:ind w:left="0" w:firstLine="0"/>
        <w:rPr>
          <w:rFonts w:ascii="Roboto" w:cs="Roboto" w:eastAsia="Roboto" w:hAnsi="Roboto"/>
        </w:rPr>
      </w:pPr>
      <w:r w:rsidDel="00000000" w:rsidR="00000000" w:rsidRPr="00000000">
        <w:rPr>
          <w:rFonts w:ascii="Roboto" w:cs="Roboto" w:eastAsia="Roboto" w:hAnsi="Roboto"/>
          <w:rtl w:val="0"/>
        </w:rPr>
        <w:t xml:space="preserve">Not all projects have the same quotas. As your use of GCP expands over time, your quotas may increase via a quota increase request process. If you expect an upcoming increase in usage that exceeds your existing quotas, you can proactively request quota increases from the </w:t>
      </w:r>
      <w:hyperlink r:id="rId240">
        <w:r w:rsidDel="00000000" w:rsidR="00000000" w:rsidRPr="00000000">
          <w:rPr>
            <w:rFonts w:ascii="Roboto" w:cs="Roboto" w:eastAsia="Roboto" w:hAnsi="Roboto"/>
            <w:rtl w:val="0"/>
          </w:rPr>
          <w:t xml:space="preserve">Quotas</w:t>
        </w:r>
      </w:hyperlink>
      <w:r w:rsidDel="00000000" w:rsidR="00000000" w:rsidRPr="00000000">
        <w:rPr>
          <w:rFonts w:ascii="Roboto" w:cs="Roboto" w:eastAsia="Roboto" w:hAnsi="Roboto"/>
          <w:rtl w:val="0"/>
        </w:rPr>
        <w:t xml:space="preserve"> page in the Cloud Platform Console. To view all quota details and request increases, log in to the Cloud Console and select IAM &amp; Admin -&gt; Quota. </w:t>
      </w:r>
    </w:p>
    <w:p w:rsidR="00000000" w:rsidDel="00000000" w:rsidP="00000000" w:rsidRDefault="00000000" w:rsidRPr="00000000" w14:paraId="00000EEB">
      <w:pPr>
        <w:spacing w:after="240" w:before="240" w:lineRule="auto"/>
        <w:ind w:left="0" w:firstLine="0"/>
        <w:rPr>
          <w:rFonts w:ascii="Roboto" w:cs="Roboto" w:eastAsia="Roboto" w:hAnsi="Roboto"/>
        </w:rPr>
      </w:pPr>
      <w:r w:rsidDel="00000000" w:rsidR="00000000" w:rsidRPr="00000000">
        <w:rPr>
          <w:rFonts w:ascii="Roboto" w:cs="Roboto" w:eastAsia="Roboto" w:hAnsi="Roboto"/>
          <w:rtl w:val="0"/>
        </w:rPr>
        <w:t xml:space="preserve">Capacity planning and quotas should be reviewed as projects incur natural growth or any time a new application is being added into an existing project. Reasonable quota requests are usually processed within three business days. Large quota requests may take additional time to procure resources.</w:t>
      </w:r>
    </w:p>
    <w:p w:rsidR="00000000" w:rsidDel="00000000" w:rsidP="00000000" w:rsidRDefault="00000000" w:rsidRPr="00000000" w14:paraId="00000EEC">
      <w:pPr>
        <w:spacing w:after="240" w:before="240" w:lineRule="auto"/>
        <w:ind w:left="0" w:firstLine="0"/>
        <w:rPr/>
      </w:pPr>
      <w:r w:rsidDel="00000000" w:rsidR="00000000" w:rsidRPr="00000000">
        <w:rPr>
          <w:rFonts w:ascii="Roboto" w:cs="Roboto" w:eastAsia="Roboto" w:hAnsi="Roboto"/>
          <w:highlight w:val="yellow"/>
          <w:rtl w:val="0"/>
        </w:rPr>
        <w:t xml:space="preserve">At the current time, there are no immediate needs for large-scale quota increases @TODO Validate.</w:t>
      </w:r>
      <w:r w:rsidDel="00000000" w:rsidR="00000000" w:rsidRPr="00000000">
        <w:rPr>
          <w:rFonts w:ascii="Roboto" w:cs="Roboto" w:eastAsia="Roboto" w:hAnsi="Roboto"/>
          <w:rtl w:val="0"/>
        </w:rPr>
        <w:t xml:space="preserve"> If this changes in the near future, please consult your Google PSO Deployment Engineer during the Cloud Plan or your GCP account team to discuss quota strategies. For monitoring quotas across projects in the organization or folder, use </w:t>
      </w:r>
      <w:hyperlink r:id="rId241">
        <w:r w:rsidDel="00000000" w:rsidR="00000000" w:rsidRPr="00000000">
          <w:rPr>
            <w:rFonts w:ascii="Roboto" w:cs="Roboto" w:eastAsia="Roboto" w:hAnsi="Roboto"/>
            <w:color w:val="1155cc"/>
            <w:u w:val="single"/>
            <w:rtl w:val="0"/>
          </w:rPr>
          <w:t xml:space="preserve">Quota Monitoring Solution</w:t>
        </w:r>
      </w:hyperlink>
      <w:r w:rsidDel="00000000" w:rsidR="00000000" w:rsidRPr="00000000">
        <w:rPr>
          <w:rFonts w:ascii="Roboto" w:cs="Roboto" w:eastAsia="Roboto" w:hAnsi="Roboto"/>
          <w:rtl w:val="0"/>
        </w:rPr>
        <w:t xml:space="preserve">. </w:t>
      </w:r>
      <w:r w:rsidDel="00000000" w:rsidR="00000000" w:rsidRPr="00000000">
        <w:rPr>
          <w:rtl w:val="0"/>
        </w:rPr>
      </w:r>
    </w:p>
    <w:p w:rsidR="00000000" w:rsidDel="00000000" w:rsidP="00000000" w:rsidRDefault="00000000" w:rsidRPr="00000000" w14:paraId="00000EED">
      <w:pPr>
        <w:pStyle w:val="Heading1"/>
        <w:rPr/>
      </w:pPr>
      <w:bookmarkStart w:colFirst="0" w:colLast="0" w:name="_s2kqoef6xcl6" w:id="227"/>
      <w:bookmarkEnd w:id="227"/>
      <w:r w:rsidDel="00000000" w:rsidR="00000000" w:rsidRPr="00000000">
        <w:rPr>
          <w:rFonts w:ascii="Roboto" w:cs="Roboto" w:eastAsia="Roboto" w:hAnsi="Roboto"/>
          <w:rtl w:val="0"/>
        </w:rPr>
        <w:t xml:space="preserve">8</w:t>
      </w:r>
      <w:r w:rsidDel="00000000" w:rsidR="00000000" w:rsidRPr="00000000">
        <w:rPr>
          <w:rFonts w:ascii="Roboto" w:cs="Roboto" w:eastAsia="Roboto" w:hAnsi="Roboto"/>
          <w:rtl w:val="0"/>
        </w:rPr>
        <w:t xml:space="preserve">. Compute and Storage</w:t>
      </w:r>
      <w:r w:rsidDel="00000000" w:rsidR="00000000" w:rsidRPr="00000000">
        <w:rPr>
          <w:rtl w:val="0"/>
        </w:rPr>
      </w:r>
    </w:p>
    <w:p w:rsidR="00000000" w:rsidDel="00000000" w:rsidP="00000000" w:rsidRDefault="00000000" w:rsidRPr="00000000" w14:paraId="00000EEE">
      <w:pPr>
        <w:pStyle w:val="Heading2"/>
        <w:rPr>
          <w:rFonts w:ascii="Roboto" w:cs="Roboto" w:eastAsia="Roboto" w:hAnsi="Roboto"/>
        </w:rPr>
      </w:pPr>
      <w:bookmarkStart w:colFirst="0" w:colLast="0" w:name="_frvhj5yzu9ic" w:id="228"/>
      <w:bookmarkEnd w:id="228"/>
      <w:r w:rsidDel="00000000" w:rsidR="00000000" w:rsidRPr="00000000">
        <w:rPr>
          <w:rFonts w:ascii="Roboto" w:cs="Roboto" w:eastAsia="Roboto" w:hAnsi="Roboto"/>
          <w:rtl w:val="0"/>
        </w:rPr>
        <w:t xml:space="preserve">8.1 Google Cloud Storage</w:t>
      </w:r>
    </w:p>
    <w:p w:rsidR="00000000" w:rsidDel="00000000" w:rsidP="00000000" w:rsidRDefault="00000000" w:rsidRPr="00000000" w14:paraId="00000EEF">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rPr>
      </w:pPr>
      <w:r w:rsidDel="00000000" w:rsidR="00000000" w:rsidRPr="00000000">
        <w:rPr>
          <w:rFonts w:ascii="Roboto" w:cs="Roboto" w:eastAsia="Roboto" w:hAnsi="Roboto"/>
          <w:rtl w:val="0"/>
        </w:rPr>
        <w:t xml:space="preserve">Cloud Storage allows world-wide storage and retrieval of any amount of data at any time. You can use Cloud Storage for a range of scenarios including serving website content, storing data for archival and disaster recovery, or distributing large data objects to users via direct download.</w:t>
      </w:r>
    </w:p>
    <w:p w:rsidR="00000000" w:rsidDel="00000000" w:rsidP="00000000" w:rsidRDefault="00000000" w:rsidRPr="00000000" w14:paraId="00000EF0">
      <w:pPr>
        <w:pStyle w:val="Heading3"/>
        <w:rPr>
          <w:rFonts w:ascii="Roboto" w:cs="Roboto" w:eastAsia="Roboto" w:hAnsi="Roboto"/>
        </w:rPr>
      </w:pPr>
      <w:bookmarkStart w:colFirst="0" w:colLast="0" w:name="_n4mlniepyp2" w:id="229"/>
      <w:bookmarkEnd w:id="229"/>
      <w:r w:rsidDel="00000000" w:rsidR="00000000" w:rsidRPr="00000000">
        <w:rPr>
          <w:rtl w:val="0"/>
        </w:rPr>
      </w:r>
    </w:p>
    <w:p w:rsidR="00000000" w:rsidDel="00000000" w:rsidP="00000000" w:rsidRDefault="00000000" w:rsidRPr="00000000" w14:paraId="00000EF1">
      <w:pPr>
        <w:pStyle w:val="Heading3"/>
        <w:rPr>
          <w:rFonts w:ascii="Roboto" w:cs="Roboto" w:eastAsia="Roboto" w:hAnsi="Roboto"/>
        </w:rPr>
      </w:pPr>
      <w:bookmarkStart w:colFirst="0" w:colLast="0" w:name="_hnhqehwpj4sk" w:id="230"/>
      <w:bookmarkEnd w:id="230"/>
      <w:r w:rsidDel="00000000" w:rsidR="00000000" w:rsidRPr="00000000">
        <w:rPr>
          <w:rFonts w:ascii="Roboto" w:cs="Roboto" w:eastAsia="Roboto" w:hAnsi="Roboto"/>
          <w:rtl w:val="0"/>
        </w:rPr>
        <w:t xml:space="preserve">8.1.1 Buckets</w:t>
      </w:r>
    </w:p>
    <w:p w:rsidR="00000000" w:rsidDel="00000000" w:rsidP="00000000" w:rsidRDefault="00000000" w:rsidRPr="00000000" w14:paraId="00000EF2">
      <w:pPr>
        <w:shd w:fill="ffffff" w:val="clear"/>
        <w:rPr>
          <w:rFonts w:ascii="Roboto" w:cs="Roboto" w:eastAsia="Roboto" w:hAnsi="Roboto"/>
          <w:highlight w:val="yellow"/>
        </w:rPr>
      </w:pPr>
      <w:r w:rsidDel="00000000" w:rsidR="00000000" w:rsidRPr="00000000">
        <w:rPr>
          <w:rFonts w:ascii="Roboto" w:cs="Roboto" w:eastAsia="Roboto" w:hAnsi="Roboto"/>
          <w:rtl w:val="0"/>
        </w:rPr>
        <w:t xml:space="preserve">Buckets are the basic containers that hold your data. Everything that you store in Cloud Storage must be contained in a bucket. You can use buckets to organize your data and control access to your data. The name and location of the bucket cannot be changed after creation, though you can </w:t>
      </w:r>
      <w:hyperlink r:id="rId242">
        <w:r w:rsidDel="00000000" w:rsidR="00000000" w:rsidRPr="00000000">
          <w:rPr>
            <w:rFonts w:ascii="Roboto" w:cs="Roboto" w:eastAsia="Roboto" w:hAnsi="Roboto"/>
            <w:color w:val="4285f4"/>
            <w:u w:val="single"/>
            <w:rtl w:val="0"/>
          </w:rPr>
          <w:t xml:space="preserve">delete and re-create the bucket</w:t>
        </w:r>
      </w:hyperlink>
      <w:r w:rsidDel="00000000" w:rsidR="00000000" w:rsidRPr="00000000">
        <w:rPr>
          <w:rFonts w:ascii="Roboto" w:cs="Roboto" w:eastAsia="Roboto" w:hAnsi="Roboto"/>
          <w:rtl w:val="0"/>
        </w:rPr>
        <w:t xml:space="preserve"> to achieve a similar result. While there is no limit to the number of buckets you can have in a project or </w:t>
      </w:r>
      <w:hyperlink r:id="rId243">
        <w:r w:rsidDel="00000000" w:rsidR="00000000" w:rsidRPr="00000000">
          <w:rPr>
            <w:rFonts w:ascii="Roboto" w:cs="Roboto" w:eastAsia="Roboto" w:hAnsi="Roboto"/>
            <w:color w:val="4285f4"/>
            <w:u w:val="single"/>
            <w:rtl w:val="0"/>
          </w:rPr>
          <w:t xml:space="preserve">location</w:t>
        </w:r>
      </w:hyperlink>
      <w:r w:rsidDel="00000000" w:rsidR="00000000" w:rsidRPr="00000000">
        <w:rPr>
          <w:rFonts w:ascii="Roboto" w:cs="Roboto" w:eastAsia="Roboto" w:hAnsi="Roboto"/>
          <w:rtl w:val="0"/>
        </w:rPr>
        <w:t xml:space="preserve">, there are </w:t>
      </w:r>
      <w:hyperlink r:id="rId244">
        <w:r w:rsidDel="00000000" w:rsidR="00000000" w:rsidRPr="00000000">
          <w:rPr>
            <w:rFonts w:ascii="Roboto" w:cs="Roboto" w:eastAsia="Roboto" w:hAnsi="Roboto"/>
            <w:color w:val="4285f4"/>
            <w:u w:val="single"/>
            <w:rtl w:val="0"/>
          </w:rPr>
          <w:t xml:space="preserve">limits to the rate you can create or delete buckets</w:t>
        </w:r>
      </w:hyperlink>
      <w:r w:rsidDel="00000000" w:rsidR="00000000" w:rsidRPr="00000000">
        <w:rPr>
          <w:rFonts w:ascii="Roboto" w:cs="Roboto" w:eastAsia="Roboto" w:hAnsi="Roboto"/>
          <w:rtl w:val="0"/>
        </w:rPr>
        <w:t xml:space="preserve">. Google recommends applying </w:t>
      </w:r>
      <w:hyperlink r:id="rId245">
        <w:r w:rsidDel="00000000" w:rsidR="00000000" w:rsidRPr="00000000">
          <w:rPr>
            <w:rFonts w:ascii="Roboto" w:cs="Roboto" w:eastAsia="Roboto" w:hAnsi="Roboto"/>
            <w:color w:val="1155cc"/>
            <w:u w:val="single"/>
            <w:rtl w:val="0"/>
          </w:rPr>
          <w:t xml:space="preserve">bucket labels</w:t>
        </w:r>
      </w:hyperlink>
      <w:r w:rsidDel="00000000" w:rsidR="00000000" w:rsidRPr="00000000">
        <w:rPr>
          <w:rFonts w:ascii="Roboto" w:cs="Roboto" w:eastAsia="Roboto" w:hAnsi="Roboto"/>
          <w:rtl w:val="0"/>
        </w:rPr>
        <w:t xml:space="preserve"> to organize your resources. ​​</w:t>
      </w:r>
      <w:r w:rsidDel="00000000" w:rsidR="00000000" w:rsidRPr="00000000">
        <w:rPr>
          <w:rFonts w:ascii="Roboto" w:cs="Roboto" w:eastAsia="Roboto" w:hAnsi="Roboto"/>
          <w:highlight w:val="yellow"/>
          <w:rtl w:val="0"/>
        </w:rPr>
        <w:t xml:space="preserve">@TODO What are different types of data that will be stored in buckets? </w:t>
      </w:r>
    </w:p>
    <w:p w:rsidR="00000000" w:rsidDel="00000000" w:rsidP="00000000" w:rsidRDefault="00000000" w:rsidRPr="00000000" w14:paraId="00000EF3">
      <w:pPr>
        <w:rPr/>
      </w:pPr>
      <w:r w:rsidDel="00000000" w:rsidR="00000000" w:rsidRPr="00000000">
        <w:rPr>
          <w:rtl w:val="0"/>
        </w:rPr>
      </w:r>
    </w:p>
    <w:p w:rsidR="00000000" w:rsidDel="00000000" w:rsidP="00000000" w:rsidRDefault="00000000" w:rsidRPr="00000000" w14:paraId="00000EF4">
      <w:pPr>
        <w:pStyle w:val="Heading3"/>
        <w:rPr>
          <w:rFonts w:ascii="Roboto" w:cs="Roboto" w:eastAsia="Roboto" w:hAnsi="Roboto"/>
        </w:rPr>
      </w:pPr>
      <w:bookmarkStart w:colFirst="0" w:colLast="0" w:name="_r1doh0miqh4d" w:id="231"/>
      <w:bookmarkEnd w:id="231"/>
      <w:r w:rsidDel="00000000" w:rsidR="00000000" w:rsidRPr="00000000">
        <w:rPr>
          <w:rFonts w:ascii="Roboto" w:cs="Roboto" w:eastAsia="Roboto" w:hAnsi="Roboto"/>
          <w:rtl w:val="0"/>
        </w:rPr>
        <w:t xml:space="preserve">8.1.2 Objects</w:t>
      </w:r>
    </w:p>
    <w:p w:rsidR="00000000" w:rsidDel="00000000" w:rsidP="00000000" w:rsidRDefault="00000000" w:rsidRPr="00000000" w14:paraId="00000EF5">
      <w:pPr>
        <w:shd w:fill="ffffff" w:val="clear"/>
        <w:rPr>
          <w:rFonts w:ascii="Roboto" w:cs="Roboto" w:eastAsia="Roboto" w:hAnsi="Roboto"/>
        </w:rPr>
      </w:pPr>
      <w:r w:rsidDel="00000000" w:rsidR="00000000" w:rsidRPr="00000000">
        <w:rPr>
          <w:rFonts w:ascii="Roboto" w:cs="Roboto" w:eastAsia="Roboto" w:hAnsi="Roboto"/>
          <w:rtl w:val="0"/>
        </w:rPr>
        <w:t xml:space="preserve">Objects are the individual pieces of data that you store in Cloud Storage. There is no limit on the number of objects that you can create in a bucket. Objects are immutable, which means that an uploaded object cannot change throughout its storage lifetime. However, it is possible to replace objects that are stored in Cloud Storage, and doing so happens atomically: until the new upload completes, the old version of the object is served to readers, and after the upload completes the new version of the object is served to readers. </w:t>
      </w:r>
    </w:p>
    <w:p w:rsidR="00000000" w:rsidDel="00000000" w:rsidP="00000000" w:rsidRDefault="00000000" w:rsidRPr="00000000" w14:paraId="00000EF6">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EF7">
      <w:pPr>
        <w:pStyle w:val="Heading3"/>
        <w:rPr>
          <w:rFonts w:ascii="Roboto" w:cs="Roboto" w:eastAsia="Roboto" w:hAnsi="Roboto"/>
        </w:rPr>
      </w:pPr>
      <w:bookmarkStart w:colFirst="0" w:colLast="0" w:name="_5omfqq8a0v6a" w:id="232"/>
      <w:bookmarkEnd w:id="232"/>
      <w:r w:rsidDel="00000000" w:rsidR="00000000" w:rsidRPr="00000000">
        <w:rPr>
          <w:rFonts w:ascii="Roboto" w:cs="Roboto" w:eastAsia="Roboto" w:hAnsi="Roboto"/>
          <w:rtl w:val="0"/>
        </w:rPr>
        <w:t xml:space="preserve">8.1.3 Storage Classes</w:t>
      </w:r>
    </w:p>
    <w:p w:rsidR="00000000" w:rsidDel="00000000" w:rsidP="00000000" w:rsidRDefault="00000000" w:rsidRPr="00000000" w14:paraId="00000EF8">
      <w:pPr>
        <w:rPr>
          <w:rFonts w:ascii="Roboto" w:cs="Roboto" w:eastAsia="Roboto" w:hAnsi="Roboto"/>
        </w:rPr>
      </w:pPr>
      <w:r w:rsidDel="00000000" w:rsidR="00000000" w:rsidRPr="00000000">
        <w:rPr>
          <w:rFonts w:ascii="Roboto" w:cs="Roboto" w:eastAsia="Roboto" w:hAnsi="Roboto"/>
          <w:rtl w:val="0"/>
        </w:rPr>
        <w:t xml:space="preserve">Save costs without sacrificing performance by storing data across different storage classes. You can start with a class that matches your current use, then reconfigure for cost savings.</w:t>
      </w:r>
    </w:p>
    <w:p w:rsidR="00000000" w:rsidDel="00000000" w:rsidP="00000000" w:rsidRDefault="00000000" w:rsidRPr="00000000" w14:paraId="00000EF9">
      <w:pPr>
        <w:numPr>
          <w:ilvl w:val="0"/>
          <w:numId w:val="21"/>
        </w:numPr>
        <w:ind w:left="720" w:hanging="360"/>
        <w:rPr>
          <w:rFonts w:ascii="Roboto" w:cs="Roboto" w:eastAsia="Roboto" w:hAnsi="Roboto"/>
          <w:u w:val="none"/>
        </w:rPr>
      </w:pPr>
      <w:hyperlink r:id="rId246">
        <w:r w:rsidDel="00000000" w:rsidR="00000000" w:rsidRPr="00000000">
          <w:rPr>
            <w:rFonts w:ascii="Roboto" w:cs="Roboto" w:eastAsia="Roboto" w:hAnsi="Roboto"/>
            <w:color w:val="4285f4"/>
            <w:u w:val="single"/>
            <w:rtl w:val="0"/>
          </w:rPr>
          <w:t xml:space="preserve">Standard Storage</w:t>
        </w:r>
      </w:hyperlink>
      <w:r w:rsidDel="00000000" w:rsidR="00000000" w:rsidRPr="00000000">
        <w:rPr>
          <w:rFonts w:ascii="Roboto" w:cs="Roboto" w:eastAsia="Roboto" w:hAnsi="Roboto"/>
          <w:rtl w:val="0"/>
        </w:rPr>
        <w:t xml:space="preserve">: Good for “hot” data that’s accessed frequently, including websites, streaming videos, and mobile apps.</w:t>
      </w:r>
    </w:p>
    <w:p w:rsidR="00000000" w:rsidDel="00000000" w:rsidP="00000000" w:rsidRDefault="00000000" w:rsidRPr="00000000" w14:paraId="00000EFA">
      <w:pPr>
        <w:numPr>
          <w:ilvl w:val="0"/>
          <w:numId w:val="21"/>
        </w:numPr>
        <w:ind w:left="720" w:hanging="360"/>
        <w:rPr>
          <w:rFonts w:ascii="Roboto" w:cs="Roboto" w:eastAsia="Roboto" w:hAnsi="Roboto"/>
          <w:u w:val="none"/>
        </w:rPr>
      </w:pPr>
      <w:hyperlink r:id="rId247">
        <w:r w:rsidDel="00000000" w:rsidR="00000000" w:rsidRPr="00000000">
          <w:rPr>
            <w:rFonts w:ascii="Roboto" w:cs="Roboto" w:eastAsia="Roboto" w:hAnsi="Roboto"/>
            <w:color w:val="4285f4"/>
            <w:u w:val="single"/>
            <w:rtl w:val="0"/>
          </w:rPr>
          <w:t xml:space="preserve">Nearline Storage</w:t>
        </w:r>
      </w:hyperlink>
      <w:r w:rsidDel="00000000" w:rsidR="00000000" w:rsidRPr="00000000">
        <w:rPr>
          <w:rFonts w:ascii="Roboto" w:cs="Roboto" w:eastAsia="Roboto" w:hAnsi="Roboto"/>
          <w:rtl w:val="0"/>
        </w:rPr>
        <w:t xml:space="preserve">: Low cost. Good for data that can be stored for at least 30 days, including data backup and long-tail multimedia content.</w:t>
      </w:r>
    </w:p>
    <w:p w:rsidR="00000000" w:rsidDel="00000000" w:rsidP="00000000" w:rsidRDefault="00000000" w:rsidRPr="00000000" w14:paraId="00000EFB">
      <w:pPr>
        <w:numPr>
          <w:ilvl w:val="0"/>
          <w:numId w:val="21"/>
        </w:numPr>
        <w:ind w:left="720" w:hanging="360"/>
        <w:rPr>
          <w:rFonts w:ascii="Roboto" w:cs="Roboto" w:eastAsia="Roboto" w:hAnsi="Roboto"/>
          <w:u w:val="none"/>
        </w:rPr>
      </w:pPr>
      <w:hyperlink r:id="rId248">
        <w:r w:rsidDel="00000000" w:rsidR="00000000" w:rsidRPr="00000000">
          <w:rPr>
            <w:rFonts w:ascii="Roboto" w:cs="Roboto" w:eastAsia="Roboto" w:hAnsi="Roboto"/>
            <w:color w:val="4285f4"/>
            <w:u w:val="single"/>
            <w:rtl w:val="0"/>
          </w:rPr>
          <w:t xml:space="preserve">Coldline Storage</w:t>
        </w:r>
      </w:hyperlink>
      <w:hyperlink r:id="rId249">
        <w:r w:rsidDel="00000000" w:rsidR="00000000" w:rsidRPr="00000000">
          <w:rPr>
            <w:rFonts w:ascii="Roboto" w:cs="Roboto" w:eastAsia="Roboto" w:hAnsi="Roboto"/>
            <w:u w:val="single"/>
            <w:rtl w:val="0"/>
          </w:rPr>
          <w:t xml:space="preserve">:</w:t>
        </w:r>
      </w:hyperlink>
      <w:r w:rsidDel="00000000" w:rsidR="00000000" w:rsidRPr="00000000">
        <w:rPr>
          <w:rFonts w:ascii="Roboto" w:cs="Roboto" w:eastAsia="Roboto" w:hAnsi="Roboto"/>
          <w:rtl w:val="0"/>
        </w:rPr>
        <w:t xml:space="preserve"> Very low cost. Good for data that can be stored for at least 90 days, including disaster recovery.</w:t>
      </w:r>
    </w:p>
    <w:p w:rsidR="00000000" w:rsidDel="00000000" w:rsidP="00000000" w:rsidRDefault="00000000" w:rsidRPr="00000000" w14:paraId="00000EFC">
      <w:pPr>
        <w:numPr>
          <w:ilvl w:val="0"/>
          <w:numId w:val="21"/>
        </w:numPr>
        <w:ind w:left="720" w:hanging="360"/>
        <w:rPr>
          <w:rFonts w:ascii="Roboto" w:cs="Roboto" w:eastAsia="Roboto" w:hAnsi="Roboto"/>
          <w:u w:val="none"/>
        </w:rPr>
      </w:pPr>
      <w:hyperlink r:id="rId250">
        <w:r w:rsidDel="00000000" w:rsidR="00000000" w:rsidRPr="00000000">
          <w:rPr>
            <w:rFonts w:ascii="Roboto" w:cs="Roboto" w:eastAsia="Roboto" w:hAnsi="Roboto"/>
            <w:color w:val="4285f4"/>
            <w:u w:val="single"/>
            <w:rtl w:val="0"/>
          </w:rPr>
          <w:t xml:space="preserve">Archive Storage</w:t>
        </w:r>
      </w:hyperlink>
      <w:hyperlink r:id="rId251">
        <w:r w:rsidDel="00000000" w:rsidR="00000000" w:rsidRPr="00000000">
          <w:rPr>
            <w:rFonts w:ascii="Roboto" w:cs="Roboto" w:eastAsia="Roboto" w:hAnsi="Roboto"/>
            <w:u w:val="single"/>
            <w:rtl w:val="0"/>
          </w:rPr>
          <w:t xml:space="preserve">:</w:t>
        </w:r>
      </w:hyperlink>
      <w:r w:rsidDel="00000000" w:rsidR="00000000" w:rsidRPr="00000000">
        <w:rPr>
          <w:rFonts w:ascii="Roboto" w:cs="Roboto" w:eastAsia="Roboto" w:hAnsi="Roboto"/>
          <w:rtl w:val="0"/>
        </w:rPr>
        <w:t xml:space="preserve"> Lowest cost. Good for data that can be stored for at least 365 days, including regulatory archives.</w:t>
      </w:r>
    </w:p>
    <w:p w:rsidR="00000000" w:rsidDel="00000000" w:rsidP="00000000" w:rsidRDefault="00000000" w:rsidRPr="00000000" w14:paraId="00000EFD">
      <w:pPr>
        <w:rPr/>
      </w:pPr>
      <w:r w:rsidDel="00000000" w:rsidR="00000000" w:rsidRPr="00000000">
        <w:rPr>
          <w:rtl w:val="0"/>
        </w:rPr>
      </w:r>
    </w:p>
    <w:p w:rsidR="00000000" w:rsidDel="00000000" w:rsidP="00000000" w:rsidRDefault="00000000" w:rsidRPr="00000000" w14:paraId="00000EFE">
      <w:pPr>
        <w:rPr/>
      </w:pPr>
      <w:r w:rsidDel="00000000" w:rsidR="00000000" w:rsidRPr="00000000">
        <w:rPr>
          <w:rtl w:val="0"/>
        </w:rPr>
      </w:r>
    </w:p>
    <w:p w:rsidR="00000000" w:rsidDel="00000000" w:rsidP="00000000" w:rsidRDefault="00000000" w:rsidRPr="00000000" w14:paraId="00000EFF">
      <w:pPr>
        <w:pStyle w:val="Heading3"/>
        <w:rPr>
          <w:rFonts w:ascii="Roboto" w:cs="Roboto" w:eastAsia="Roboto" w:hAnsi="Roboto"/>
        </w:rPr>
      </w:pPr>
      <w:bookmarkStart w:colFirst="0" w:colLast="0" w:name="_kpxmo8b42mld" w:id="233"/>
      <w:bookmarkEnd w:id="233"/>
      <w:r w:rsidDel="00000000" w:rsidR="00000000" w:rsidRPr="00000000">
        <w:rPr>
          <w:rFonts w:ascii="Roboto" w:cs="Roboto" w:eastAsia="Roboto" w:hAnsi="Roboto"/>
          <w:rtl w:val="0"/>
        </w:rPr>
        <w:t xml:space="preserve">8.1.4 Data Retention Lifecycle</w:t>
      </w:r>
    </w:p>
    <w:p w:rsidR="00000000" w:rsidDel="00000000" w:rsidP="00000000" w:rsidRDefault="00000000" w:rsidRPr="00000000" w14:paraId="00000F00">
      <w:pPr>
        <w:rPr>
          <w:rFonts w:ascii="Arial" w:cs="Arial" w:eastAsia="Arial" w:hAnsi="Arial"/>
        </w:rPr>
      </w:pPr>
      <w:r w:rsidDel="00000000" w:rsidR="00000000" w:rsidRPr="00000000">
        <w:rPr>
          <w:rFonts w:ascii="Arial" w:cs="Arial" w:eastAsia="Arial" w:hAnsi="Arial"/>
          <w:rtl w:val="0"/>
        </w:rPr>
        <w:t xml:space="preserve">There are two features that help managing objects lifecycle:</w:t>
      </w:r>
    </w:p>
    <w:p w:rsidR="00000000" w:rsidDel="00000000" w:rsidP="00000000" w:rsidRDefault="00000000" w:rsidRPr="00000000" w14:paraId="00000F01">
      <w:pPr>
        <w:pStyle w:val="Heading4"/>
        <w:rPr>
          <w:rFonts w:ascii="Roboto" w:cs="Roboto" w:eastAsia="Roboto" w:hAnsi="Roboto"/>
        </w:rPr>
      </w:pPr>
      <w:bookmarkStart w:colFirst="0" w:colLast="0" w:name="_eqjle776equs" w:id="234"/>
      <w:bookmarkEnd w:id="234"/>
      <w:r w:rsidDel="00000000" w:rsidR="00000000" w:rsidRPr="00000000">
        <w:rPr>
          <w:rFonts w:ascii="Roboto" w:cs="Roboto" w:eastAsia="Roboto" w:hAnsi="Roboto"/>
          <w:rtl w:val="0"/>
        </w:rPr>
        <w:t xml:space="preserve">8.1.4.1 Object Versioning</w:t>
      </w:r>
    </w:p>
    <w:p w:rsidR="00000000" w:rsidDel="00000000" w:rsidP="00000000" w:rsidRDefault="00000000" w:rsidRPr="00000000" w14:paraId="00000F02">
      <w:pPr>
        <w:rPr>
          <w:rFonts w:ascii="Roboto" w:cs="Roboto" w:eastAsia="Roboto" w:hAnsi="Roboto"/>
          <w:highlight w:val="white"/>
        </w:rPr>
      </w:pPr>
      <w:r w:rsidDel="00000000" w:rsidR="00000000" w:rsidRPr="00000000">
        <w:rPr>
          <w:rFonts w:ascii="Roboto" w:cs="Roboto" w:eastAsia="Roboto" w:hAnsi="Roboto"/>
          <w:highlight w:val="white"/>
          <w:rtl w:val="0"/>
        </w:rPr>
        <w:t xml:space="preserve">To support the retrieval of objects that are deleted or replaced, Cloud Storage offers the Object Versioning feature. Once versioning is enabled:</w:t>
      </w:r>
    </w:p>
    <w:p w:rsidR="00000000" w:rsidDel="00000000" w:rsidP="00000000" w:rsidRDefault="00000000" w:rsidRPr="00000000" w14:paraId="00000F03">
      <w:pPr>
        <w:widowControl w:val="0"/>
        <w:numPr>
          <w:ilvl w:val="0"/>
          <w:numId w:val="20"/>
        </w:numPr>
        <w:ind w:left="720" w:hanging="360"/>
        <w:rPr>
          <w:color w:val="757575"/>
        </w:rPr>
      </w:pPr>
      <w:r w:rsidDel="00000000" w:rsidR="00000000" w:rsidRPr="00000000">
        <w:rPr>
          <w:rFonts w:ascii="Roboto" w:cs="Roboto" w:eastAsia="Roboto" w:hAnsi="Roboto"/>
          <w:rtl w:val="0"/>
        </w:rPr>
        <w:t xml:space="preserve">Version is created upon object </w:t>
      </w:r>
      <w:r w:rsidDel="00000000" w:rsidR="00000000" w:rsidRPr="00000000">
        <w:rPr>
          <w:rFonts w:ascii="Roboto" w:cs="Roboto" w:eastAsia="Roboto" w:hAnsi="Roboto"/>
          <w:b w:val="1"/>
          <w:rtl w:val="0"/>
        </w:rPr>
        <w:t xml:space="preserve">deletion / overwriting.</w:t>
      </w:r>
    </w:p>
    <w:p w:rsidR="00000000" w:rsidDel="00000000" w:rsidP="00000000" w:rsidRDefault="00000000" w:rsidRPr="00000000" w14:paraId="00000F04">
      <w:pPr>
        <w:widowControl w:val="0"/>
        <w:numPr>
          <w:ilvl w:val="0"/>
          <w:numId w:val="20"/>
        </w:numPr>
        <w:ind w:left="720" w:hanging="360"/>
        <w:rPr>
          <w:color w:val="757575"/>
        </w:rPr>
      </w:pPr>
      <w:r w:rsidDel="00000000" w:rsidR="00000000" w:rsidRPr="00000000">
        <w:rPr>
          <w:rFonts w:ascii="Roboto" w:cs="Roboto" w:eastAsia="Roboto" w:hAnsi="Roboto"/>
          <w:b w:val="1"/>
          <w:rtl w:val="0"/>
        </w:rPr>
        <w:t xml:space="preserve">Good </w:t>
      </w:r>
      <w:r w:rsidDel="00000000" w:rsidR="00000000" w:rsidRPr="00000000">
        <w:rPr>
          <w:rFonts w:ascii="Roboto" w:cs="Roboto" w:eastAsia="Roboto" w:hAnsi="Roboto"/>
          <w:rtl w:val="0"/>
        </w:rPr>
        <w:t xml:space="preserve">for protecting data in case of </w:t>
      </w:r>
      <w:r w:rsidDel="00000000" w:rsidR="00000000" w:rsidRPr="00000000">
        <w:rPr>
          <w:rFonts w:ascii="Roboto" w:cs="Roboto" w:eastAsia="Roboto" w:hAnsi="Roboto"/>
          <w:b w:val="1"/>
          <w:rtl w:val="0"/>
        </w:rPr>
        <w:t xml:space="preserve">accidental </w:t>
      </w:r>
      <w:r w:rsidDel="00000000" w:rsidR="00000000" w:rsidRPr="00000000">
        <w:rPr>
          <w:rFonts w:ascii="Roboto" w:cs="Roboto" w:eastAsia="Roboto" w:hAnsi="Roboto"/>
          <w:rtl w:val="0"/>
        </w:rPr>
        <w:t xml:space="preserve">object</w:t>
      </w:r>
      <w:r w:rsidDel="00000000" w:rsidR="00000000" w:rsidRPr="00000000">
        <w:rPr>
          <w:rFonts w:ascii="Roboto" w:cs="Roboto" w:eastAsia="Roboto" w:hAnsi="Roboto"/>
          <w:b w:val="1"/>
          <w:rtl w:val="0"/>
        </w:rPr>
        <w:t xml:space="preserve"> deletion / overwriting.</w:t>
      </w:r>
    </w:p>
    <w:p w:rsidR="00000000" w:rsidDel="00000000" w:rsidP="00000000" w:rsidRDefault="00000000" w:rsidRPr="00000000" w14:paraId="00000F05">
      <w:pPr>
        <w:widowControl w:val="0"/>
        <w:numPr>
          <w:ilvl w:val="0"/>
          <w:numId w:val="20"/>
        </w:numPr>
        <w:ind w:left="720" w:hanging="360"/>
        <w:rPr>
          <w:color w:val="757575"/>
        </w:rPr>
      </w:pPr>
      <w:r w:rsidDel="00000000" w:rsidR="00000000" w:rsidRPr="00000000">
        <w:rPr>
          <w:rFonts w:ascii="Roboto" w:cs="Roboto" w:eastAsia="Roboto" w:hAnsi="Roboto"/>
          <w:rtl w:val="0"/>
        </w:rPr>
        <w:t xml:space="preserve">Objects</w:t>
      </w:r>
      <w:r w:rsidDel="00000000" w:rsidR="00000000" w:rsidRPr="00000000">
        <w:rPr>
          <w:rFonts w:ascii="Roboto" w:cs="Roboto" w:eastAsia="Roboto" w:hAnsi="Roboto"/>
          <w:b w:val="1"/>
          <w:rtl w:val="0"/>
        </w:rPr>
        <w:t xml:space="preserve"> cannot be recovered </w:t>
      </w:r>
      <w:r w:rsidDel="00000000" w:rsidR="00000000" w:rsidRPr="00000000">
        <w:rPr>
          <w:rFonts w:ascii="Roboto" w:cs="Roboto" w:eastAsia="Roboto" w:hAnsi="Roboto"/>
          <w:rtl w:val="0"/>
        </w:rPr>
        <w:t xml:space="preserve">when the </w:t>
      </w:r>
      <w:r w:rsidDel="00000000" w:rsidR="00000000" w:rsidRPr="00000000">
        <w:rPr>
          <w:rFonts w:ascii="Roboto" w:cs="Roboto" w:eastAsia="Roboto" w:hAnsi="Roboto"/>
          <w:b w:val="1"/>
          <w:rtl w:val="0"/>
        </w:rPr>
        <w:t xml:space="preserve">bucket is deleted.</w:t>
      </w:r>
    </w:p>
    <w:p w:rsidR="00000000" w:rsidDel="00000000" w:rsidP="00000000" w:rsidRDefault="00000000" w:rsidRPr="00000000" w14:paraId="00000F06">
      <w:pPr>
        <w:widowControl w:val="0"/>
        <w:numPr>
          <w:ilvl w:val="0"/>
          <w:numId w:val="20"/>
        </w:numPr>
        <w:ind w:left="720" w:hanging="360"/>
        <w:rPr>
          <w:rFonts w:ascii="Roboto" w:cs="Roboto" w:eastAsia="Roboto" w:hAnsi="Roboto"/>
          <w:b w:val="1"/>
          <w:u w:val="none"/>
        </w:rPr>
      </w:pPr>
      <w:r w:rsidDel="00000000" w:rsidR="00000000" w:rsidRPr="00000000">
        <w:rPr>
          <w:rFonts w:ascii="Roboto" w:cs="Roboto" w:eastAsia="Roboto" w:hAnsi="Roboto"/>
          <w:b w:val="1"/>
          <w:rtl w:val="0"/>
        </w:rPr>
        <w:t xml:space="preserve">Enabled </w:t>
      </w:r>
      <w:r w:rsidDel="00000000" w:rsidR="00000000" w:rsidRPr="00000000">
        <w:rPr>
          <w:rFonts w:ascii="Roboto" w:cs="Roboto" w:eastAsia="Roboto" w:hAnsi="Roboto"/>
          <w:rtl w:val="0"/>
        </w:rPr>
        <w:t xml:space="preserve">on </w:t>
      </w:r>
      <w:r w:rsidDel="00000000" w:rsidR="00000000" w:rsidRPr="00000000">
        <w:rPr>
          <w:rFonts w:ascii="Roboto" w:cs="Roboto" w:eastAsia="Roboto" w:hAnsi="Roboto"/>
          <w:b w:val="1"/>
          <w:rtl w:val="0"/>
        </w:rPr>
        <w:t xml:space="preserve">bucket level.</w:t>
      </w:r>
    </w:p>
    <w:p w:rsidR="00000000" w:rsidDel="00000000" w:rsidP="00000000" w:rsidRDefault="00000000" w:rsidRPr="00000000" w14:paraId="00000F07">
      <w:pPr>
        <w:widowControl w:val="0"/>
        <w:rPr>
          <w:rFonts w:ascii="Roboto" w:cs="Roboto" w:eastAsia="Roboto" w:hAnsi="Roboto"/>
          <w:b w:val="1"/>
        </w:rPr>
      </w:pPr>
      <w:r w:rsidDel="00000000" w:rsidR="00000000" w:rsidRPr="00000000">
        <w:rPr>
          <w:rtl w:val="0"/>
        </w:rPr>
      </w:r>
    </w:p>
    <w:p w:rsidR="00000000" w:rsidDel="00000000" w:rsidP="00000000" w:rsidRDefault="00000000" w:rsidRPr="00000000" w14:paraId="00000F08">
      <w:pPr>
        <w:widowControl w:val="0"/>
        <w:rPr>
          <w:rFonts w:ascii="Roboto" w:cs="Roboto" w:eastAsia="Roboto" w:hAnsi="Roboto"/>
          <w:highlight w:val="yellow"/>
        </w:rPr>
      </w:pPr>
      <w:r w:rsidDel="00000000" w:rsidR="00000000" w:rsidRPr="00000000">
        <w:rPr>
          <w:rFonts w:ascii="Roboto" w:cs="Roboto" w:eastAsia="Roboto" w:hAnsi="Roboto"/>
          <w:rtl w:val="0"/>
        </w:rPr>
        <w:t xml:space="preserve">AMEX will be leveraging versioning on all buckets. </w:t>
      </w:r>
      <w:r w:rsidDel="00000000" w:rsidR="00000000" w:rsidRPr="00000000">
        <w:rPr>
          <w:rFonts w:ascii="Roboto" w:cs="Roboto" w:eastAsia="Roboto" w:hAnsi="Roboto"/>
          <w:highlight w:val="yellow"/>
          <w:rtl w:val="0"/>
        </w:rPr>
        <w:t xml:space="preserve">@TODO Is there any bucket where versioning will not be used?</w:t>
      </w:r>
    </w:p>
    <w:p w:rsidR="00000000" w:rsidDel="00000000" w:rsidP="00000000" w:rsidRDefault="00000000" w:rsidRPr="00000000" w14:paraId="00000F09">
      <w:pPr>
        <w:pStyle w:val="Heading4"/>
        <w:rPr/>
      </w:pPr>
      <w:bookmarkStart w:colFirst="0" w:colLast="0" w:name="_bkcggcw9xnbb" w:id="235"/>
      <w:bookmarkEnd w:id="235"/>
      <w:r w:rsidDel="00000000" w:rsidR="00000000" w:rsidRPr="00000000">
        <w:rPr>
          <w:rFonts w:ascii="Roboto" w:cs="Roboto" w:eastAsia="Roboto" w:hAnsi="Roboto"/>
          <w:rtl w:val="0"/>
        </w:rPr>
        <w:t xml:space="preserve">8.1.4.2 Object Lifecycle Management</w:t>
      </w:r>
      <w:r w:rsidDel="00000000" w:rsidR="00000000" w:rsidRPr="00000000">
        <w:rPr>
          <w:rtl w:val="0"/>
        </w:rPr>
      </w:r>
    </w:p>
    <w:p w:rsidR="00000000" w:rsidDel="00000000" w:rsidP="00000000" w:rsidRDefault="00000000" w:rsidRPr="00000000" w14:paraId="00000F0A">
      <w:pPr>
        <w:rPr>
          <w:rFonts w:ascii="Roboto" w:cs="Roboto" w:eastAsia="Roboto" w:hAnsi="Roboto"/>
        </w:rPr>
      </w:pPr>
      <w:r w:rsidDel="00000000" w:rsidR="00000000" w:rsidRPr="00000000">
        <w:rPr>
          <w:rFonts w:ascii="Roboto" w:cs="Roboto" w:eastAsia="Roboto" w:hAnsi="Roboto"/>
          <w:rtl w:val="0"/>
        </w:rPr>
        <w:t xml:space="preserve">Configure your data with </w:t>
      </w:r>
      <w:hyperlink r:id="rId252">
        <w:r w:rsidDel="00000000" w:rsidR="00000000" w:rsidRPr="00000000">
          <w:rPr>
            <w:rFonts w:ascii="Roboto" w:cs="Roboto" w:eastAsia="Roboto" w:hAnsi="Roboto"/>
            <w:color w:val="4285f4"/>
            <w:u w:val="single"/>
            <w:rtl w:val="0"/>
          </w:rPr>
          <w:t xml:space="preserve">Object Lifecycle Management</w:t>
        </w:r>
      </w:hyperlink>
      <w:r w:rsidDel="00000000" w:rsidR="00000000" w:rsidRPr="00000000">
        <w:rPr>
          <w:rFonts w:ascii="Roboto" w:cs="Roboto" w:eastAsia="Roboto" w:hAnsi="Roboto"/>
          <w:rtl w:val="0"/>
        </w:rPr>
        <w:t xml:space="preserve"> (OLM) to automatically transition to lower-cost storage classes when it meets the criteria you specify, such as when it reaches a certain age or when you’ve stored a newer version of the data. </w:t>
      </w:r>
      <w:r w:rsidDel="00000000" w:rsidR="00000000" w:rsidRPr="00000000">
        <w:rPr>
          <w:rFonts w:ascii="Roboto" w:cs="Roboto" w:eastAsia="Roboto" w:hAnsi="Roboto"/>
          <w:rtl w:val="0"/>
        </w:rPr>
        <w:t xml:space="preserve">You can assign a lifecycle management configuration to a bucket. The configuration contains a set of rules which apply to current and future objects in the bucket. When an object meets the criteria of one of the rules, Cloud Storage automatically performs a specified action on the object. Here are some example use cases:</w:t>
      </w:r>
    </w:p>
    <w:p w:rsidR="00000000" w:rsidDel="00000000" w:rsidP="00000000" w:rsidRDefault="00000000" w:rsidRPr="00000000" w14:paraId="00000F0B">
      <w:pPr>
        <w:numPr>
          <w:ilvl w:val="0"/>
          <w:numId w:val="57"/>
        </w:numPr>
        <w:spacing w:after="0" w:afterAutospacing="0" w:before="300" w:lineRule="auto"/>
        <w:ind w:left="720" w:hanging="360"/>
        <w:rPr>
          <w:rFonts w:ascii="Roboto" w:cs="Roboto" w:eastAsia="Roboto" w:hAnsi="Roboto"/>
        </w:rPr>
      </w:pPr>
      <w:r w:rsidDel="00000000" w:rsidR="00000000" w:rsidRPr="00000000">
        <w:rPr>
          <w:rFonts w:ascii="Roboto" w:cs="Roboto" w:eastAsia="Roboto" w:hAnsi="Roboto"/>
          <w:highlight w:val="white"/>
          <w:rtl w:val="0"/>
        </w:rPr>
        <w:t xml:space="preserve">Downgrade the storage class of objects older than 365 days to Coldline Storage.</w:t>
      </w:r>
    </w:p>
    <w:p w:rsidR="00000000" w:rsidDel="00000000" w:rsidP="00000000" w:rsidRDefault="00000000" w:rsidRPr="00000000" w14:paraId="00000F0C">
      <w:pPr>
        <w:numPr>
          <w:ilvl w:val="0"/>
          <w:numId w:val="5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highlight w:val="white"/>
          <w:rtl w:val="0"/>
        </w:rPr>
        <w:t xml:space="preserve">Delete objects created before January 1, 2013.</w:t>
      </w:r>
    </w:p>
    <w:p w:rsidR="00000000" w:rsidDel="00000000" w:rsidP="00000000" w:rsidRDefault="00000000" w:rsidRPr="00000000" w14:paraId="00000F0D">
      <w:pPr>
        <w:numPr>
          <w:ilvl w:val="0"/>
          <w:numId w:val="57"/>
        </w:numPr>
        <w:spacing w:after="480" w:before="0" w:beforeAutospacing="0" w:lineRule="auto"/>
        <w:ind w:left="720" w:hanging="360"/>
        <w:rPr>
          <w:rFonts w:ascii="Roboto" w:cs="Roboto" w:eastAsia="Roboto" w:hAnsi="Roboto"/>
        </w:rPr>
      </w:pPr>
      <w:r w:rsidDel="00000000" w:rsidR="00000000" w:rsidRPr="00000000">
        <w:rPr>
          <w:rFonts w:ascii="Roboto" w:cs="Roboto" w:eastAsia="Roboto" w:hAnsi="Roboto"/>
          <w:highlight w:val="white"/>
          <w:rtl w:val="0"/>
        </w:rPr>
        <w:t xml:space="preserve">Keep only the 3 most recent versions of each object in a bucket with versioning enabled.</w:t>
      </w:r>
    </w:p>
    <w:p w:rsidR="00000000" w:rsidDel="00000000" w:rsidP="00000000" w:rsidRDefault="00000000" w:rsidRPr="00000000" w14:paraId="00000F0E">
      <w:pPr>
        <w:spacing w:after="480" w:before="300" w:lineRule="auto"/>
        <w:rPr>
          <w:rFonts w:ascii="Roboto" w:cs="Roboto" w:eastAsia="Roboto" w:hAnsi="Roboto"/>
          <w:highlight w:val="yellow"/>
        </w:rPr>
      </w:pPr>
      <w:r w:rsidDel="00000000" w:rsidR="00000000" w:rsidRPr="00000000">
        <w:rPr>
          <w:rFonts w:ascii="Roboto" w:cs="Roboto" w:eastAsia="Roboto" w:hAnsi="Roboto"/>
          <w:highlight w:val="yellow"/>
          <w:rtl w:val="0"/>
        </w:rPr>
        <w:t xml:space="preserve">@TODO Details of Lifecycle management for buckets created by AMEX Foundation workstream</w:t>
      </w:r>
    </w:p>
    <w:p w:rsidR="00000000" w:rsidDel="00000000" w:rsidP="00000000" w:rsidRDefault="00000000" w:rsidRPr="00000000" w14:paraId="00000F0F">
      <w:pPr>
        <w:pStyle w:val="Heading3"/>
        <w:rPr>
          <w:rFonts w:ascii="Roboto" w:cs="Roboto" w:eastAsia="Roboto" w:hAnsi="Roboto"/>
        </w:rPr>
      </w:pPr>
      <w:bookmarkStart w:colFirst="0" w:colLast="0" w:name="_up3vysisvcty" w:id="236"/>
      <w:bookmarkEnd w:id="236"/>
      <w:r w:rsidDel="00000000" w:rsidR="00000000" w:rsidRPr="00000000">
        <w:rPr>
          <w:rFonts w:ascii="Roboto" w:cs="Roboto" w:eastAsia="Roboto" w:hAnsi="Roboto"/>
          <w:rtl w:val="0"/>
        </w:rPr>
        <w:t xml:space="preserve">8.1.5 Geo-Redundancy </w:t>
      </w:r>
    </w:p>
    <w:p w:rsidR="00000000" w:rsidDel="00000000" w:rsidP="00000000" w:rsidRDefault="00000000" w:rsidRPr="00000000" w14:paraId="00000F10">
      <w:pPr>
        <w:shd w:fill="ffffff" w:val="clear"/>
        <w:spacing w:after="240" w:lineRule="auto"/>
        <w:rPr>
          <w:rFonts w:ascii="Roboto" w:cs="Roboto" w:eastAsia="Roboto" w:hAnsi="Roboto"/>
        </w:rPr>
      </w:pPr>
      <w:r w:rsidDel="00000000" w:rsidR="00000000" w:rsidRPr="00000000">
        <w:rPr>
          <w:rFonts w:ascii="Roboto" w:cs="Roboto" w:eastAsia="Roboto" w:hAnsi="Roboto"/>
          <w:rtl w:val="0"/>
        </w:rPr>
        <w:t xml:space="preserve">Geo-redundancy ensures maximum availability of your data, even in the event of large-scale disruptions, such as natural disasters. For dual-regions, geo-redundancy is achieved using two specific regions. For multi-regions, geo-redundancy is achieved using any combination of data centers within the specified multi-region, which may include data centers that are not explicitly listed as available regions.</w:t>
      </w:r>
    </w:p>
    <w:p w:rsidR="00000000" w:rsidDel="00000000" w:rsidP="00000000" w:rsidRDefault="00000000" w:rsidRPr="00000000" w14:paraId="00000F11">
      <w:pPr>
        <w:numPr>
          <w:ilvl w:val="0"/>
          <w:numId w:val="86"/>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You specify a </w:t>
      </w:r>
      <w:hyperlink r:id="rId253">
        <w:r w:rsidDel="00000000" w:rsidR="00000000" w:rsidRPr="00000000">
          <w:rPr>
            <w:rFonts w:ascii="Roboto" w:cs="Roboto" w:eastAsia="Roboto" w:hAnsi="Roboto"/>
            <w:rtl w:val="0"/>
          </w:rPr>
          <w:t xml:space="preserve">location</w:t>
        </w:r>
      </w:hyperlink>
      <w:r w:rsidDel="00000000" w:rsidR="00000000" w:rsidRPr="00000000">
        <w:rPr>
          <w:rFonts w:ascii="Roboto" w:cs="Roboto" w:eastAsia="Roboto" w:hAnsi="Roboto"/>
          <w:rtl w:val="0"/>
        </w:rPr>
        <w:t xml:space="preserve"> for storing your </w:t>
      </w:r>
      <w:hyperlink r:id="rId254">
        <w:r w:rsidDel="00000000" w:rsidR="00000000" w:rsidRPr="00000000">
          <w:rPr>
            <w:rFonts w:ascii="Roboto" w:cs="Roboto" w:eastAsia="Roboto" w:hAnsi="Roboto"/>
            <w:rtl w:val="0"/>
          </w:rPr>
          <w:t xml:space="preserve">object data</w:t>
        </w:r>
      </w:hyperlink>
      <w:r w:rsidDel="00000000" w:rsidR="00000000" w:rsidRPr="00000000">
        <w:rPr>
          <w:rFonts w:ascii="Roboto" w:cs="Roboto" w:eastAsia="Roboto" w:hAnsi="Roboto"/>
          <w:rtl w:val="0"/>
        </w:rPr>
        <w:t xml:space="preserve"> when you create a bucket.</w:t>
      </w:r>
    </w:p>
    <w:p w:rsidR="00000000" w:rsidDel="00000000" w:rsidP="00000000" w:rsidRDefault="00000000" w:rsidRPr="00000000" w14:paraId="00000F12">
      <w:pPr>
        <w:numPr>
          <w:ilvl w:val="0"/>
          <w:numId w:val="8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You can select from the following location types:</w:t>
      </w:r>
    </w:p>
    <w:p w:rsidR="00000000" w:rsidDel="00000000" w:rsidP="00000000" w:rsidRDefault="00000000" w:rsidRPr="00000000" w14:paraId="00000F13">
      <w:pPr>
        <w:numPr>
          <w:ilvl w:val="1"/>
          <w:numId w:val="8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Roboto" w:cs="Roboto" w:eastAsia="Roboto" w:hAnsi="Roboto"/>
          <w:u w:val="none"/>
        </w:rPr>
      </w:pPr>
      <w:r w:rsidDel="00000000" w:rsidR="00000000" w:rsidRPr="00000000">
        <w:rPr>
          <w:rFonts w:ascii="Roboto" w:cs="Roboto" w:eastAsia="Roboto" w:hAnsi="Roboto"/>
          <w:rtl w:val="0"/>
        </w:rPr>
        <w:t xml:space="preserve">A </w:t>
      </w:r>
      <w:r w:rsidDel="00000000" w:rsidR="00000000" w:rsidRPr="00000000">
        <w:rPr>
          <w:rFonts w:ascii="Roboto" w:cs="Roboto" w:eastAsia="Roboto" w:hAnsi="Roboto"/>
          <w:i w:val="1"/>
          <w:rtl w:val="0"/>
        </w:rPr>
        <w:t xml:space="preserve">region</w:t>
      </w:r>
      <w:r w:rsidDel="00000000" w:rsidR="00000000" w:rsidRPr="00000000">
        <w:rPr>
          <w:rFonts w:ascii="Roboto" w:cs="Roboto" w:eastAsia="Roboto" w:hAnsi="Roboto"/>
          <w:rtl w:val="0"/>
        </w:rPr>
        <w:t xml:space="preserve"> is a specific geographic place, such as São Paulo.</w:t>
      </w:r>
    </w:p>
    <w:p w:rsidR="00000000" w:rsidDel="00000000" w:rsidP="00000000" w:rsidRDefault="00000000" w:rsidRPr="00000000" w14:paraId="00000F14">
      <w:pPr>
        <w:numPr>
          <w:ilvl w:val="1"/>
          <w:numId w:val="8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Roboto" w:cs="Roboto" w:eastAsia="Roboto" w:hAnsi="Roboto"/>
          <w:u w:val="none"/>
        </w:rPr>
      </w:pPr>
      <w:r w:rsidDel="00000000" w:rsidR="00000000" w:rsidRPr="00000000">
        <w:rPr>
          <w:rFonts w:ascii="Roboto" w:cs="Roboto" w:eastAsia="Roboto" w:hAnsi="Roboto"/>
          <w:rtl w:val="0"/>
        </w:rPr>
        <w:t xml:space="preserve">A </w:t>
      </w:r>
      <w:r w:rsidDel="00000000" w:rsidR="00000000" w:rsidRPr="00000000">
        <w:rPr>
          <w:rFonts w:ascii="Roboto" w:cs="Roboto" w:eastAsia="Roboto" w:hAnsi="Roboto"/>
          <w:i w:val="1"/>
          <w:rtl w:val="0"/>
        </w:rPr>
        <w:t xml:space="preserve">dual-region</w:t>
      </w:r>
      <w:r w:rsidDel="00000000" w:rsidR="00000000" w:rsidRPr="00000000">
        <w:rPr>
          <w:rFonts w:ascii="Roboto" w:cs="Roboto" w:eastAsia="Roboto" w:hAnsi="Roboto"/>
          <w:rtl w:val="0"/>
        </w:rPr>
        <w:t xml:space="preserve"> is a specific pair of regions, such as Tokyo and Osaka.</w:t>
      </w:r>
    </w:p>
    <w:p w:rsidR="00000000" w:rsidDel="00000000" w:rsidP="00000000" w:rsidRDefault="00000000" w:rsidRPr="00000000" w14:paraId="00000F15">
      <w:pPr>
        <w:numPr>
          <w:ilvl w:val="1"/>
          <w:numId w:val="8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Roboto" w:cs="Roboto" w:eastAsia="Roboto" w:hAnsi="Roboto"/>
          <w:u w:val="none"/>
        </w:rPr>
      </w:pPr>
      <w:r w:rsidDel="00000000" w:rsidR="00000000" w:rsidRPr="00000000">
        <w:rPr>
          <w:rFonts w:ascii="Roboto" w:cs="Roboto" w:eastAsia="Roboto" w:hAnsi="Roboto"/>
          <w:rtl w:val="0"/>
        </w:rPr>
        <w:t xml:space="preserve">A </w:t>
      </w:r>
      <w:r w:rsidDel="00000000" w:rsidR="00000000" w:rsidRPr="00000000">
        <w:rPr>
          <w:rFonts w:ascii="Roboto" w:cs="Roboto" w:eastAsia="Roboto" w:hAnsi="Roboto"/>
          <w:i w:val="1"/>
          <w:rtl w:val="0"/>
        </w:rPr>
        <w:t xml:space="preserve">multi-region</w:t>
      </w:r>
      <w:r w:rsidDel="00000000" w:rsidR="00000000" w:rsidRPr="00000000">
        <w:rPr>
          <w:rFonts w:ascii="Roboto" w:cs="Roboto" w:eastAsia="Roboto" w:hAnsi="Roboto"/>
          <w:rtl w:val="0"/>
        </w:rPr>
        <w:t xml:space="preserve"> is a large geographic area, such as the United States, that contains two or more geographic places.</w:t>
      </w:r>
    </w:p>
    <w:p w:rsidR="00000000" w:rsidDel="00000000" w:rsidP="00000000" w:rsidRDefault="00000000" w:rsidRPr="00000000" w14:paraId="00000F16">
      <w:pPr>
        <w:numPr>
          <w:ilvl w:val="0"/>
          <w:numId w:val="8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Objects stored in a multi-region or dual-region are </w:t>
      </w:r>
      <w:hyperlink r:id="rId255">
        <w:r w:rsidDel="00000000" w:rsidR="00000000" w:rsidRPr="00000000">
          <w:rPr>
            <w:rFonts w:ascii="Roboto" w:cs="Roboto" w:eastAsia="Roboto" w:hAnsi="Roboto"/>
            <w:i w:val="1"/>
            <w:rtl w:val="0"/>
          </w:rPr>
          <w:t xml:space="preserve">geo-redundant</w:t>
        </w:r>
      </w:hyperlink>
      <w:r w:rsidDel="00000000" w:rsidR="00000000" w:rsidRPr="00000000">
        <w:rPr>
          <w:rFonts w:ascii="Roboto" w:cs="Roboto" w:eastAsia="Roboto" w:hAnsi="Roboto"/>
          <w:rtl w:val="0"/>
        </w:rPr>
        <w:t xml:space="preserve">. You can choose how quickly you want your data to be geo-redundant:</w:t>
      </w:r>
    </w:p>
    <w:p w:rsidR="00000000" w:rsidDel="00000000" w:rsidP="00000000" w:rsidRDefault="00000000" w:rsidRPr="00000000" w14:paraId="00000F17">
      <w:pPr>
        <w:numPr>
          <w:ilvl w:val="1"/>
          <w:numId w:val="8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Roboto" w:cs="Roboto" w:eastAsia="Roboto" w:hAnsi="Roboto"/>
          <w:u w:val="none"/>
        </w:rPr>
      </w:pPr>
      <w:r w:rsidDel="00000000" w:rsidR="00000000" w:rsidRPr="00000000">
        <w:rPr>
          <w:rFonts w:ascii="Roboto" w:cs="Roboto" w:eastAsia="Roboto" w:hAnsi="Roboto"/>
          <w:i w:val="1"/>
          <w:rtl w:val="0"/>
        </w:rPr>
        <w:t xml:space="preserve">Default replication</w:t>
      </w:r>
      <w:r w:rsidDel="00000000" w:rsidR="00000000" w:rsidRPr="00000000">
        <w:rPr>
          <w:rFonts w:ascii="Roboto" w:cs="Roboto" w:eastAsia="Roboto" w:hAnsi="Roboto"/>
          <w:rtl w:val="0"/>
        </w:rPr>
        <w:t xml:space="preserve"> asynchronously replicates newly written Cloud Storage objects to a separate region. While most objects are replicated within minutes, some larger objects can take longer.</w:t>
      </w:r>
    </w:p>
    <w:p w:rsidR="00000000" w:rsidDel="00000000" w:rsidP="00000000" w:rsidRDefault="00000000" w:rsidRPr="00000000" w14:paraId="00000F18">
      <w:pPr>
        <w:numPr>
          <w:ilvl w:val="1"/>
          <w:numId w:val="86"/>
        </w:numPr>
        <w:pBdr>
          <w:top w:color="auto" w:space="0" w:sz="0" w:val="none"/>
          <w:bottom w:color="auto" w:space="0" w:sz="0" w:val="none"/>
          <w:right w:color="auto" w:space="0" w:sz="0" w:val="none"/>
          <w:between w:color="auto" w:space="0" w:sz="0" w:val="none"/>
        </w:pBdr>
        <w:shd w:fill="ffffff" w:val="clear"/>
        <w:spacing w:after="360" w:before="0" w:beforeAutospacing="0" w:lineRule="auto"/>
        <w:ind w:left="1440" w:hanging="360"/>
        <w:rPr>
          <w:rFonts w:ascii="Roboto" w:cs="Roboto" w:eastAsia="Roboto" w:hAnsi="Roboto"/>
          <w:u w:val="none"/>
        </w:rPr>
      </w:pPr>
      <w:hyperlink r:id="rId256">
        <w:r w:rsidDel="00000000" w:rsidR="00000000" w:rsidRPr="00000000">
          <w:rPr>
            <w:rFonts w:ascii="Roboto" w:cs="Roboto" w:eastAsia="Roboto" w:hAnsi="Roboto"/>
            <w:i w:val="1"/>
            <w:rtl w:val="0"/>
          </w:rPr>
          <w:t xml:space="preserve">Turbo replication</w:t>
        </w:r>
      </w:hyperlink>
      <w:r w:rsidDel="00000000" w:rsidR="00000000" w:rsidRPr="00000000">
        <w:rPr>
          <w:rFonts w:ascii="Roboto" w:cs="Roboto" w:eastAsia="Roboto" w:hAnsi="Roboto"/>
          <w:rtl w:val="0"/>
        </w:rPr>
        <w:t xml:space="preserve"> asynchronously replicates newly written Cloud Storage objects to a separate region within a target of 15 minutes. Applicable only for dual-region buckets.</w:t>
      </w:r>
    </w:p>
    <w:p w:rsidR="00000000" w:rsidDel="00000000" w:rsidP="00000000" w:rsidRDefault="00000000" w:rsidRPr="00000000" w14:paraId="00000F19">
      <w:pPr>
        <w:shd w:fill="ffffff" w:val="clear"/>
        <w:spacing w:after="240" w:lineRule="auto"/>
        <w:rPr>
          <w:rFonts w:ascii="Roboto" w:cs="Roboto" w:eastAsia="Roboto" w:hAnsi="Roboto"/>
          <w:highlight w:val="yellow"/>
        </w:rPr>
      </w:pPr>
      <w:r w:rsidDel="00000000" w:rsidR="00000000" w:rsidRPr="00000000">
        <w:rPr>
          <w:rFonts w:ascii="Roboto" w:cs="Roboto" w:eastAsia="Roboto" w:hAnsi="Roboto"/>
          <w:highlight w:val="yellow"/>
          <w:rtl w:val="0"/>
        </w:rPr>
        <w:t xml:space="preserve">@TODO AMEX is going to use dual-region or multi-region? </w:t>
      </w:r>
      <w:r w:rsidDel="00000000" w:rsidR="00000000" w:rsidRPr="00000000">
        <w:rPr>
          <w:rtl w:val="0"/>
        </w:rPr>
      </w:r>
    </w:p>
    <w:p w:rsidR="00000000" w:rsidDel="00000000" w:rsidP="00000000" w:rsidRDefault="00000000" w:rsidRPr="00000000" w14:paraId="00000F1A">
      <w:pPr>
        <w:pStyle w:val="Heading3"/>
        <w:rPr>
          <w:rFonts w:ascii="Roboto" w:cs="Roboto" w:eastAsia="Roboto" w:hAnsi="Roboto"/>
        </w:rPr>
      </w:pPr>
      <w:bookmarkStart w:colFirst="0" w:colLast="0" w:name="_3t4j14k7hr3m" w:id="237"/>
      <w:bookmarkEnd w:id="237"/>
      <w:r w:rsidDel="00000000" w:rsidR="00000000" w:rsidRPr="00000000">
        <w:rPr>
          <w:rFonts w:ascii="Roboto" w:cs="Roboto" w:eastAsia="Roboto" w:hAnsi="Roboto"/>
          <w:rtl w:val="0"/>
        </w:rPr>
        <w:t xml:space="preserve">8.1.6 Access Control</w:t>
      </w:r>
      <w:r w:rsidDel="00000000" w:rsidR="00000000" w:rsidRPr="00000000">
        <w:rPr>
          <w:rtl w:val="0"/>
        </w:rPr>
      </w:r>
    </w:p>
    <w:p w:rsidR="00000000" w:rsidDel="00000000" w:rsidP="00000000" w:rsidRDefault="00000000" w:rsidRPr="00000000" w14:paraId="00000F1B">
      <w:pPr>
        <w:shd w:fill="ffffff" w:val="clear"/>
        <w:spacing w:after="240" w:lineRule="auto"/>
        <w:rPr>
          <w:rFonts w:ascii="Roboto" w:cs="Roboto" w:eastAsia="Roboto" w:hAnsi="Roboto"/>
        </w:rPr>
      </w:pPr>
      <w:r w:rsidDel="00000000" w:rsidR="00000000" w:rsidRPr="00000000">
        <w:rPr>
          <w:rFonts w:ascii="Roboto" w:cs="Roboto" w:eastAsia="Roboto" w:hAnsi="Roboto"/>
          <w:rtl w:val="0"/>
        </w:rPr>
        <w:t xml:space="preserve">When you create a bucket, you should decide whether you want to apply permissions using </w:t>
      </w:r>
      <w:r w:rsidDel="00000000" w:rsidR="00000000" w:rsidRPr="00000000">
        <w:rPr>
          <w:rFonts w:ascii="Roboto" w:cs="Roboto" w:eastAsia="Roboto" w:hAnsi="Roboto"/>
          <w:i w:val="1"/>
          <w:rtl w:val="0"/>
        </w:rPr>
        <w:t xml:space="preserve">uniform</w:t>
      </w:r>
      <w:r w:rsidDel="00000000" w:rsidR="00000000" w:rsidRPr="00000000">
        <w:rPr>
          <w:rFonts w:ascii="Roboto" w:cs="Roboto" w:eastAsia="Roboto" w:hAnsi="Roboto"/>
          <w:rtl w:val="0"/>
        </w:rPr>
        <w:t xml:space="preserve"> or </w:t>
      </w:r>
      <w:r w:rsidDel="00000000" w:rsidR="00000000" w:rsidRPr="00000000">
        <w:rPr>
          <w:rFonts w:ascii="Roboto" w:cs="Roboto" w:eastAsia="Roboto" w:hAnsi="Roboto"/>
          <w:i w:val="1"/>
          <w:rtl w:val="0"/>
        </w:rPr>
        <w:t xml:space="preserve">fine-grained</w:t>
      </w:r>
      <w:r w:rsidDel="00000000" w:rsidR="00000000" w:rsidRPr="00000000">
        <w:rPr>
          <w:rFonts w:ascii="Roboto" w:cs="Roboto" w:eastAsia="Roboto" w:hAnsi="Roboto"/>
          <w:rtl w:val="0"/>
        </w:rPr>
        <w:t xml:space="preserve"> access.</w:t>
      </w:r>
    </w:p>
    <w:p w:rsidR="00000000" w:rsidDel="00000000" w:rsidP="00000000" w:rsidRDefault="00000000" w:rsidRPr="00000000" w14:paraId="00000F1C">
      <w:pPr>
        <w:numPr>
          <w:ilvl w:val="0"/>
          <w:numId w:val="99"/>
        </w:numPr>
        <w:spacing w:after="0" w:afterAutospacing="0" w:before="300" w:lineRule="auto"/>
        <w:ind w:left="720" w:hanging="360"/>
        <w:rPr>
          <w:rFonts w:ascii="Roboto" w:cs="Roboto" w:eastAsia="Roboto" w:hAnsi="Roboto"/>
        </w:rPr>
      </w:pPr>
      <w:r w:rsidDel="00000000" w:rsidR="00000000" w:rsidRPr="00000000">
        <w:rPr>
          <w:rFonts w:ascii="Roboto" w:cs="Roboto" w:eastAsia="Roboto" w:hAnsi="Roboto"/>
          <w:b w:val="1"/>
          <w:highlight w:val="white"/>
          <w:rtl w:val="0"/>
        </w:rPr>
        <w:t xml:space="preserve">Uniform (recommended)</w:t>
      </w:r>
      <w:r w:rsidDel="00000000" w:rsidR="00000000" w:rsidRPr="00000000">
        <w:rPr>
          <w:rFonts w:ascii="Roboto" w:cs="Roboto" w:eastAsia="Roboto" w:hAnsi="Roboto"/>
          <w:highlight w:val="white"/>
          <w:rtl w:val="0"/>
        </w:rPr>
        <w:t xml:space="preserve">: </w:t>
      </w:r>
      <w:hyperlink r:id="rId257">
        <w:r w:rsidDel="00000000" w:rsidR="00000000" w:rsidRPr="00000000">
          <w:rPr>
            <w:rFonts w:ascii="Roboto" w:cs="Roboto" w:eastAsia="Roboto" w:hAnsi="Roboto"/>
            <w:color w:val="4285f4"/>
            <w:highlight w:val="white"/>
            <w:u w:val="single"/>
            <w:rtl w:val="0"/>
          </w:rPr>
          <w:t xml:space="preserve">Uniform bucket-level access</w:t>
        </w:r>
      </w:hyperlink>
      <w:r w:rsidDel="00000000" w:rsidR="00000000" w:rsidRPr="00000000">
        <w:rPr>
          <w:rFonts w:ascii="Roboto" w:cs="Roboto" w:eastAsia="Roboto" w:hAnsi="Roboto"/>
          <w:highlight w:val="white"/>
          <w:rtl w:val="0"/>
        </w:rPr>
        <w:t xml:space="preserve"> allows you to use </w:t>
      </w:r>
      <w:hyperlink r:id="rId258">
        <w:r w:rsidDel="00000000" w:rsidR="00000000" w:rsidRPr="00000000">
          <w:rPr>
            <w:rFonts w:ascii="Roboto" w:cs="Roboto" w:eastAsia="Roboto" w:hAnsi="Roboto"/>
            <w:color w:val="4285f4"/>
            <w:highlight w:val="white"/>
            <w:u w:val="single"/>
            <w:rtl w:val="0"/>
          </w:rPr>
          <w:t xml:space="preserve">Identity and Access Management (IAM)</w:t>
        </w:r>
      </w:hyperlink>
      <w:r w:rsidDel="00000000" w:rsidR="00000000" w:rsidRPr="00000000">
        <w:rPr>
          <w:rFonts w:ascii="Roboto" w:cs="Roboto" w:eastAsia="Roboto" w:hAnsi="Roboto"/>
          <w:highlight w:val="white"/>
          <w:rtl w:val="0"/>
        </w:rPr>
        <w:t xml:space="preserve"> alone to manage permissions. IAM applies permissions to all the objects contained inside the bucket or groups of objects with common name prefixes. IAM also allows you to use features that are not available when working with ACLs, such as </w:t>
      </w:r>
      <w:hyperlink r:id="rId259">
        <w:r w:rsidDel="00000000" w:rsidR="00000000" w:rsidRPr="00000000">
          <w:rPr>
            <w:rFonts w:ascii="Roboto" w:cs="Roboto" w:eastAsia="Roboto" w:hAnsi="Roboto"/>
            <w:color w:val="4285f4"/>
            <w:highlight w:val="white"/>
            <w:u w:val="single"/>
            <w:rtl w:val="0"/>
          </w:rPr>
          <w:t xml:space="preserve">IAM Conditions</w:t>
        </w:r>
      </w:hyperlink>
      <w:r w:rsidDel="00000000" w:rsidR="00000000" w:rsidRPr="00000000">
        <w:rPr>
          <w:rFonts w:ascii="Roboto" w:cs="Roboto" w:eastAsia="Roboto" w:hAnsi="Roboto"/>
          <w:highlight w:val="white"/>
          <w:rtl w:val="0"/>
        </w:rPr>
        <w:t xml:space="preserve"> and Cloud Audit Logs.</w:t>
      </w:r>
    </w:p>
    <w:p w:rsidR="00000000" w:rsidDel="00000000" w:rsidP="00000000" w:rsidRDefault="00000000" w:rsidRPr="00000000" w14:paraId="00000F1D">
      <w:pPr>
        <w:numPr>
          <w:ilvl w:val="0"/>
          <w:numId w:val="99"/>
        </w:numPr>
        <w:spacing w:after="300" w:before="0" w:beforeAutospacing="0" w:lineRule="auto"/>
        <w:ind w:left="720" w:hanging="360"/>
        <w:rPr>
          <w:rFonts w:ascii="Roboto" w:cs="Roboto" w:eastAsia="Roboto" w:hAnsi="Roboto"/>
        </w:rPr>
      </w:pPr>
      <w:r w:rsidDel="00000000" w:rsidR="00000000" w:rsidRPr="00000000">
        <w:rPr>
          <w:rFonts w:ascii="Roboto" w:cs="Roboto" w:eastAsia="Roboto" w:hAnsi="Roboto"/>
          <w:b w:val="1"/>
          <w:highlight w:val="white"/>
          <w:rtl w:val="0"/>
        </w:rPr>
        <w:t xml:space="preserve">Fine-grained</w:t>
      </w:r>
      <w:r w:rsidDel="00000000" w:rsidR="00000000" w:rsidRPr="00000000">
        <w:rPr>
          <w:rFonts w:ascii="Roboto" w:cs="Roboto" w:eastAsia="Roboto" w:hAnsi="Roboto"/>
          <w:highlight w:val="white"/>
          <w:rtl w:val="0"/>
        </w:rPr>
        <w:t xml:space="preserve">: The fine-grained option enables you to use IAM and </w:t>
      </w:r>
      <w:hyperlink r:id="rId260">
        <w:r w:rsidDel="00000000" w:rsidR="00000000" w:rsidRPr="00000000">
          <w:rPr>
            <w:rFonts w:ascii="Roboto" w:cs="Roboto" w:eastAsia="Roboto" w:hAnsi="Roboto"/>
            <w:color w:val="4285f4"/>
            <w:highlight w:val="white"/>
            <w:u w:val="single"/>
            <w:rtl w:val="0"/>
          </w:rPr>
          <w:t xml:space="preserve">Access Control Lists (ACLs)</w:t>
        </w:r>
      </w:hyperlink>
      <w:r w:rsidDel="00000000" w:rsidR="00000000" w:rsidRPr="00000000">
        <w:rPr>
          <w:rFonts w:ascii="Roboto" w:cs="Roboto" w:eastAsia="Roboto" w:hAnsi="Roboto"/>
          <w:highlight w:val="white"/>
          <w:rtl w:val="0"/>
        </w:rPr>
        <w:t xml:space="preserve"> together to manage permissions. ACLs are a legacy access control system for Cloud Storage designed for interoperability with Amazon S3. You can specify access and apply permissions at both the bucket level and per individual object.</w:t>
      </w:r>
    </w:p>
    <w:p w:rsidR="00000000" w:rsidDel="00000000" w:rsidP="00000000" w:rsidRDefault="00000000" w:rsidRPr="00000000" w14:paraId="00000F1E">
      <w:pPr>
        <w:pStyle w:val="Heading4"/>
        <w:rPr>
          <w:rFonts w:ascii="Roboto" w:cs="Roboto" w:eastAsia="Roboto" w:hAnsi="Roboto"/>
          <w:highlight w:val="white"/>
        </w:rPr>
      </w:pPr>
      <w:bookmarkStart w:colFirst="0" w:colLast="0" w:name="_3y1iml870sqy" w:id="238"/>
      <w:bookmarkEnd w:id="238"/>
      <w:r w:rsidDel="00000000" w:rsidR="00000000" w:rsidRPr="00000000">
        <w:rPr>
          <w:rFonts w:ascii="Roboto" w:cs="Roboto" w:eastAsia="Roboto" w:hAnsi="Roboto"/>
          <w:rtl w:val="0"/>
        </w:rPr>
        <w:t xml:space="preserve">8.1.6.1 Access Control Overview</w:t>
      </w:r>
      <w:r w:rsidDel="00000000" w:rsidR="00000000" w:rsidRPr="00000000">
        <w:rPr>
          <w:rtl w:val="0"/>
        </w:rPr>
      </w:r>
    </w:p>
    <w:tbl>
      <w:tblPr>
        <w:tblStyle w:val="Table51"/>
        <w:tblW w:w="9645.0" w:type="dxa"/>
        <w:jc w:val="left"/>
        <w:tblInd w:w="1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440"/>
        <w:gridCol w:w="4410"/>
        <w:gridCol w:w="2145"/>
        <w:tblGridChange w:id="0">
          <w:tblGrid>
            <w:gridCol w:w="1650"/>
            <w:gridCol w:w="1440"/>
            <w:gridCol w:w="4410"/>
            <w:gridCol w:w="2145"/>
          </w:tblGrid>
        </w:tblGridChange>
      </w:tblGrid>
      <w:tr>
        <w:trPr>
          <w:cantSplit w:val="0"/>
          <w:trHeight w:val="700" w:hRule="atLeast"/>
          <w:tblHeader w:val="0"/>
        </w:trPr>
        <w:tc>
          <w:tcPr>
            <w:tcBorders>
              <w:top w:color="000000" w:space="0" w:sz="8" w:val="single"/>
              <w:left w:color="000000" w:space="0" w:sz="8" w:val="single"/>
              <w:bottom w:color="4285f4" w:space="0" w:sz="16" w:val="single"/>
              <w:right w:color="000000" w:space="0" w:sz="8" w:val="single"/>
            </w:tcBorders>
            <w:shd w:fill="fabb05" w:val="clear"/>
            <w:tcMar>
              <w:top w:w="140.0" w:type="dxa"/>
              <w:left w:w="140.0" w:type="dxa"/>
              <w:bottom w:w="140.0" w:type="dxa"/>
              <w:right w:w="140.0" w:type="dxa"/>
            </w:tcMar>
            <w:vAlign w:val="center"/>
          </w:tcPr>
          <w:p w:rsidR="00000000" w:rsidDel="00000000" w:rsidP="00000000" w:rsidRDefault="00000000" w:rsidRPr="00000000" w14:paraId="00000F1F">
            <w:pPr>
              <w:widowControl w:val="0"/>
              <w:spacing w:line="240" w:lineRule="auto"/>
              <w:jc w:val="center"/>
              <w:rPr>
                <w:b w:val="1"/>
                <w:color w:val="ffffff"/>
                <w:sz w:val="20"/>
                <w:szCs w:val="20"/>
              </w:rPr>
            </w:pPr>
            <w:r w:rsidDel="00000000" w:rsidR="00000000" w:rsidRPr="00000000">
              <w:rPr>
                <w:b w:val="1"/>
                <w:color w:val="ffffff"/>
                <w:sz w:val="20"/>
                <w:szCs w:val="20"/>
                <w:rtl w:val="0"/>
              </w:rPr>
              <w:t xml:space="preserve">Permission method</w:t>
            </w:r>
          </w:p>
        </w:tc>
        <w:tc>
          <w:tcPr>
            <w:tcBorders>
              <w:top w:color="000000" w:space="0" w:sz="8" w:val="single"/>
              <w:left w:color="000000" w:space="0" w:sz="8" w:val="single"/>
              <w:bottom w:color="4285f4" w:space="0" w:sz="16" w:val="single"/>
              <w:right w:color="000000" w:space="0" w:sz="8" w:val="single"/>
            </w:tcBorders>
            <w:shd w:fill="fabb05" w:val="clear"/>
            <w:tcMar>
              <w:top w:w="140.0" w:type="dxa"/>
              <w:left w:w="140.0" w:type="dxa"/>
              <w:bottom w:w="140.0" w:type="dxa"/>
              <w:right w:w="140.0" w:type="dxa"/>
            </w:tcMar>
            <w:vAlign w:val="center"/>
          </w:tcPr>
          <w:p w:rsidR="00000000" w:rsidDel="00000000" w:rsidP="00000000" w:rsidRDefault="00000000" w:rsidRPr="00000000" w14:paraId="00000F20">
            <w:pPr>
              <w:widowControl w:val="0"/>
              <w:spacing w:line="240" w:lineRule="auto"/>
              <w:jc w:val="center"/>
              <w:rPr>
                <w:b w:val="1"/>
                <w:color w:val="ffffff"/>
                <w:sz w:val="20"/>
                <w:szCs w:val="20"/>
              </w:rPr>
            </w:pPr>
            <w:r w:rsidDel="00000000" w:rsidR="00000000" w:rsidRPr="00000000">
              <w:rPr>
                <w:b w:val="1"/>
                <w:color w:val="ffffff"/>
                <w:sz w:val="20"/>
                <w:szCs w:val="20"/>
                <w:rtl w:val="0"/>
              </w:rPr>
              <w:t xml:space="preserve">Scope</w:t>
            </w:r>
          </w:p>
        </w:tc>
        <w:tc>
          <w:tcPr>
            <w:tcBorders>
              <w:top w:color="000000" w:space="0" w:sz="8" w:val="single"/>
              <w:left w:color="000000" w:space="0" w:sz="8" w:val="single"/>
              <w:bottom w:color="4285f4" w:space="0" w:sz="16" w:val="single"/>
              <w:right w:color="000000" w:space="0" w:sz="8" w:val="single"/>
            </w:tcBorders>
            <w:shd w:fill="fabb05" w:val="clear"/>
            <w:tcMar>
              <w:top w:w="140.0" w:type="dxa"/>
              <w:left w:w="140.0" w:type="dxa"/>
              <w:bottom w:w="140.0" w:type="dxa"/>
              <w:right w:w="140.0" w:type="dxa"/>
            </w:tcMar>
            <w:vAlign w:val="center"/>
          </w:tcPr>
          <w:p w:rsidR="00000000" w:rsidDel="00000000" w:rsidP="00000000" w:rsidRDefault="00000000" w:rsidRPr="00000000" w14:paraId="00000F21">
            <w:pPr>
              <w:widowControl w:val="0"/>
              <w:spacing w:line="240" w:lineRule="auto"/>
              <w:jc w:val="center"/>
              <w:rPr>
                <w:b w:val="1"/>
                <w:color w:val="ffffff"/>
                <w:sz w:val="20"/>
                <w:szCs w:val="20"/>
              </w:rPr>
            </w:pPr>
            <w:r w:rsidDel="00000000" w:rsidR="00000000" w:rsidRPr="00000000">
              <w:rPr>
                <w:b w:val="1"/>
                <w:color w:val="ffffff"/>
                <w:sz w:val="20"/>
                <w:szCs w:val="20"/>
                <w:rtl w:val="0"/>
              </w:rPr>
              <w:t xml:space="preserve">Access control</w:t>
            </w:r>
          </w:p>
        </w:tc>
        <w:tc>
          <w:tcPr>
            <w:tcBorders>
              <w:top w:color="000000" w:space="0" w:sz="8" w:val="single"/>
              <w:left w:color="000000" w:space="0" w:sz="8" w:val="single"/>
              <w:bottom w:color="689df6" w:space="0" w:sz="16" w:val="single"/>
              <w:right w:color="000000" w:space="0" w:sz="8" w:val="single"/>
            </w:tcBorders>
            <w:shd w:fill="fabb05" w:val="clear"/>
            <w:tcMar>
              <w:top w:w="140.0" w:type="dxa"/>
              <w:left w:w="140.0" w:type="dxa"/>
              <w:bottom w:w="140.0" w:type="dxa"/>
              <w:right w:w="140.0" w:type="dxa"/>
            </w:tcMar>
            <w:vAlign w:val="center"/>
          </w:tcPr>
          <w:p w:rsidR="00000000" w:rsidDel="00000000" w:rsidP="00000000" w:rsidRDefault="00000000" w:rsidRPr="00000000" w14:paraId="00000F22">
            <w:pPr>
              <w:widowControl w:val="0"/>
              <w:spacing w:line="240" w:lineRule="auto"/>
              <w:jc w:val="center"/>
              <w:rPr>
                <w:b w:val="1"/>
                <w:color w:val="ffffff"/>
                <w:sz w:val="20"/>
                <w:szCs w:val="20"/>
              </w:rPr>
            </w:pPr>
            <w:r w:rsidDel="00000000" w:rsidR="00000000" w:rsidRPr="00000000">
              <w:rPr>
                <w:b w:val="1"/>
                <w:color w:val="ffffff"/>
                <w:sz w:val="20"/>
                <w:szCs w:val="20"/>
                <w:rtl w:val="0"/>
              </w:rPr>
              <w:t xml:space="preserve">Use case</w:t>
            </w:r>
          </w:p>
        </w:tc>
      </w:tr>
      <w:tr>
        <w:trPr>
          <w:cantSplit w:val="0"/>
          <w:trHeight w:val="740" w:hRule="atLeast"/>
          <w:tblHeader w:val="0"/>
        </w:trPr>
        <w:tc>
          <w:tcPr>
            <w:tcBorders>
              <w:top w:color="4285f4" w:space="0" w:sz="16" w:val="single"/>
              <w:left w:color="d5d5d5" w:space="0" w:sz="8" w:val="single"/>
              <w:bottom w:color="d5d5d5" w:space="0" w:sz="8" w:val="single"/>
              <w:right w:color="d5d5d5" w:space="0" w:sz="8" w:val="single"/>
            </w:tcBorders>
            <w:tcMar>
              <w:top w:w="140.0" w:type="dxa"/>
              <w:left w:w="140.0" w:type="dxa"/>
              <w:bottom w:w="140.0" w:type="dxa"/>
              <w:right w:w="140.0" w:type="dxa"/>
            </w:tcMar>
            <w:vAlign w:val="center"/>
          </w:tcPr>
          <w:p w:rsidR="00000000" w:rsidDel="00000000" w:rsidP="00000000" w:rsidRDefault="00000000" w:rsidRPr="00000000" w14:paraId="00000F23">
            <w:pPr>
              <w:widowControl w:val="0"/>
              <w:spacing w:line="240" w:lineRule="auto"/>
              <w:jc w:val="center"/>
              <w:rPr>
                <w:b w:val="1"/>
                <w:i w:val="1"/>
                <w:color w:val="666666"/>
                <w:sz w:val="20"/>
                <w:szCs w:val="20"/>
              </w:rPr>
            </w:pPr>
            <w:r w:rsidDel="00000000" w:rsidR="00000000" w:rsidRPr="00000000">
              <w:rPr>
                <w:b w:val="1"/>
                <w:i w:val="1"/>
                <w:color w:val="666666"/>
                <w:sz w:val="20"/>
                <w:szCs w:val="20"/>
                <w:rtl w:val="0"/>
              </w:rPr>
              <w:t xml:space="preserve">IAM</w:t>
            </w:r>
          </w:p>
          <w:p w:rsidR="00000000" w:rsidDel="00000000" w:rsidP="00000000" w:rsidRDefault="00000000" w:rsidRPr="00000000" w14:paraId="00000F24">
            <w:pPr>
              <w:widowControl w:val="0"/>
              <w:spacing w:line="240" w:lineRule="auto"/>
              <w:jc w:val="center"/>
              <w:rPr>
                <w:b w:val="1"/>
                <w:i w:val="1"/>
                <w:color w:val="666666"/>
                <w:sz w:val="20"/>
                <w:szCs w:val="20"/>
              </w:rPr>
            </w:pPr>
            <w:r w:rsidDel="00000000" w:rsidR="00000000" w:rsidRPr="00000000">
              <w:rPr>
                <w:b w:val="1"/>
                <w:i w:val="1"/>
                <w:color w:val="666666"/>
                <w:sz w:val="20"/>
                <w:szCs w:val="20"/>
                <w:rtl w:val="0"/>
              </w:rPr>
              <w:t xml:space="preserve">permission</w:t>
            </w:r>
          </w:p>
        </w:tc>
        <w:tc>
          <w:tcPr>
            <w:tcBorders>
              <w:top w:color="4285f4" w:space="0" w:sz="16" w:val="single"/>
              <w:left w:color="d5d5d5" w:space="0" w:sz="8" w:val="single"/>
              <w:bottom w:color="d5d5d5" w:space="0" w:sz="8" w:val="single"/>
              <w:right w:color="d5d5d5" w:space="0" w:sz="8" w:val="single"/>
            </w:tcBorders>
            <w:tcMar>
              <w:top w:w="140.0" w:type="dxa"/>
              <w:left w:w="140.0" w:type="dxa"/>
              <w:bottom w:w="140.0" w:type="dxa"/>
              <w:right w:w="140.0" w:type="dxa"/>
            </w:tcMar>
            <w:vAlign w:val="center"/>
          </w:tcPr>
          <w:p w:rsidR="00000000" w:rsidDel="00000000" w:rsidP="00000000" w:rsidRDefault="00000000" w:rsidRPr="00000000" w14:paraId="00000F25">
            <w:pPr>
              <w:widowControl w:val="0"/>
              <w:spacing w:line="240" w:lineRule="auto"/>
              <w:ind w:left="0" w:hanging="90"/>
              <w:jc w:val="center"/>
              <w:rPr>
                <w:color w:val="666666"/>
                <w:sz w:val="20"/>
                <w:szCs w:val="20"/>
              </w:rPr>
            </w:pPr>
            <w:r w:rsidDel="00000000" w:rsidR="00000000" w:rsidRPr="00000000">
              <w:rPr>
                <w:color w:val="666666"/>
                <w:sz w:val="20"/>
                <w:szCs w:val="20"/>
                <w:rtl w:val="0"/>
              </w:rPr>
              <w:t xml:space="preserve">Project, Bucket</w:t>
            </w:r>
          </w:p>
        </w:tc>
        <w:tc>
          <w:tcPr>
            <w:tcBorders>
              <w:top w:color="4285f4" w:space="0" w:sz="16" w:val="single"/>
              <w:left w:color="d5d5d5" w:space="0" w:sz="8" w:val="single"/>
              <w:bottom w:color="d5d5d5" w:space="0" w:sz="8" w:val="single"/>
              <w:right w:color="d5d5d5" w:space="0" w:sz="8" w:val="single"/>
            </w:tcBorders>
            <w:tcMar>
              <w:top w:w="140.0" w:type="dxa"/>
              <w:left w:w="140.0" w:type="dxa"/>
              <w:bottom w:w="140.0" w:type="dxa"/>
              <w:right w:w="140.0" w:type="dxa"/>
            </w:tcMar>
            <w:vAlign w:val="center"/>
          </w:tcPr>
          <w:p w:rsidR="00000000" w:rsidDel="00000000" w:rsidP="00000000" w:rsidRDefault="00000000" w:rsidRPr="00000000" w14:paraId="00000F26">
            <w:pPr>
              <w:widowControl w:val="0"/>
              <w:numPr>
                <w:ilvl w:val="0"/>
                <w:numId w:val="25"/>
              </w:numPr>
              <w:spacing w:line="240" w:lineRule="auto"/>
              <w:ind w:left="720" w:hanging="360"/>
              <w:rPr>
                <w:rFonts w:ascii="Google Sans" w:cs="Google Sans" w:eastAsia="Google Sans" w:hAnsi="Google Sans"/>
                <w:color w:val="666666"/>
              </w:rPr>
            </w:pPr>
            <w:r w:rsidDel="00000000" w:rsidR="00000000" w:rsidRPr="00000000">
              <w:rPr>
                <w:color w:val="666666"/>
                <w:sz w:val="20"/>
                <w:szCs w:val="20"/>
                <w:rtl w:val="0"/>
              </w:rPr>
              <w:t xml:space="preserve">Grant access to project’s bucket and objects</w:t>
            </w:r>
          </w:p>
          <w:p w:rsidR="00000000" w:rsidDel="00000000" w:rsidP="00000000" w:rsidRDefault="00000000" w:rsidRPr="00000000" w14:paraId="00000F27">
            <w:pPr>
              <w:widowControl w:val="0"/>
              <w:numPr>
                <w:ilvl w:val="0"/>
                <w:numId w:val="25"/>
              </w:numPr>
              <w:spacing w:line="240" w:lineRule="auto"/>
              <w:ind w:left="720" w:hanging="360"/>
              <w:rPr>
                <w:rFonts w:ascii="Google Sans" w:cs="Google Sans" w:eastAsia="Google Sans" w:hAnsi="Google Sans"/>
                <w:color w:val="666666"/>
              </w:rPr>
            </w:pPr>
            <w:r w:rsidDel="00000000" w:rsidR="00000000" w:rsidRPr="00000000">
              <w:rPr>
                <w:color w:val="666666"/>
                <w:sz w:val="20"/>
                <w:szCs w:val="20"/>
                <w:rtl w:val="0"/>
              </w:rPr>
              <w:t xml:space="preserve">User must be in IAM</w:t>
            </w:r>
          </w:p>
        </w:tc>
        <w:tc>
          <w:tcPr>
            <w:tcBorders>
              <w:top w:color="689df6" w:space="0" w:sz="16" w:val="single"/>
              <w:left w:color="d5d5d5" w:space="0" w:sz="8" w:val="single"/>
              <w:bottom w:color="d5d5d5" w:space="0" w:sz="8" w:val="single"/>
              <w:right w:color="d5d5d5" w:space="0" w:sz="8" w:val="single"/>
            </w:tcBorders>
            <w:tcMar>
              <w:top w:w="140.0" w:type="dxa"/>
              <w:left w:w="140.0" w:type="dxa"/>
              <w:bottom w:w="140.0" w:type="dxa"/>
              <w:right w:w="140.0" w:type="dxa"/>
            </w:tcMar>
            <w:vAlign w:val="center"/>
          </w:tcPr>
          <w:p w:rsidR="00000000" w:rsidDel="00000000" w:rsidP="00000000" w:rsidRDefault="00000000" w:rsidRPr="00000000" w14:paraId="00000F28">
            <w:pPr>
              <w:widowControl w:val="0"/>
              <w:spacing w:line="240" w:lineRule="auto"/>
              <w:rPr>
                <w:color w:val="666666"/>
                <w:sz w:val="20"/>
                <w:szCs w:val="20"/>
              </w:rPr>
            </w:pPr>
            <w:r w:rsidDel="00000000" w:rsidR="00000000" w:rsidRPr="00000000">
              <w:rPr>
                <w:color w:val="666666"/>
                <w:sz w:val="20"/>
                <w:szCs w:val="20"/>
                <w:rtl w:val="0"/>
              </w:rPr>
              <w:t xml:space="preserve">GCP user access</w:t>
            </w:r>
          </w:p>
          <w:p w:rsidR="00000000" w:rsidDel="00000000" w:rsidP="00000000" w:rsidRDefault="00000000" w:rsidRPr="00000000" w14:paraId="00000F29">
            <w:pPr>
              <w:widowControl w:val="0"/>
              <w:spacing w:line="240" w:lineRule="auto"/>
              <w:rPr>
                <w:color w:val="666666"/>
                <w:sz w:val="20"/>
                <w:szCs w:val="20"/>
              </w:rPr>
            </w:pPr>
            <w:r w:rsidDel="00000000" w:rsidR="00000000" w:rsidRPr="00000000">
              <w:rPr>
                <w:rtl w:val="0"/>
              </w:rPr>
            </w:r>
          </w:p>
        </w:tc>
      </w:tr>
      <w:tr>
        <w:trPr>
          <w:cantSplit w:val="0"/>
          <w:trHeight w:val="740" w:hRule="atLeast"/>
          <w:tblHeader w:val="0"/>
        </w:trPr>
        <w:tc>
          <w:tcPr>
            <w:tcBorders>
              <w:top w:color="d5d5d5" w:space="0" w:sz="8" w:val="single"/>
              <w:left w:color="d5d5d5" w:space="0" w:sz="8" w:val="single"/>
              <w:bottom w:color="d5d5d5" w:space="0" w:sz="8" w:val="single"/>
              <w:right w:color="d5d5d5" w:space="0" w:sz="8" w:val="single"/>
            </w:tcBorders>
            <w:shd w:fill="f6f6f6" w:val="clear"/>
            <w:tcMar>
              <w:top w:w="140.0" w:type="dxa"/>
              <w:left w:w="140.0" w:type="dxa"/>
              <w:bottom w:w="140.0" w:type="dxa"/>
              <w:right w:w="140.0" w:type="dxa"/>
            </w:tcMar>
            <w:vAlign w:val="center"/>
          </w:tcPr>
          <w:p w:rsidR="00000000" w:rsidDel="00000000" w:rsidP="00000000" w:rsidRDefault="00000000" w:rsidRPr="00000000" w14:paraId="00000F2A">
            <w:pPr>
              <w:widowControl w:val="0"/>
              <w:spacing w:line="240" w:lineRule="auto"/>
              <w:jc w:val="center"/>
              <w:rPr>
                <w:b w:val="1"/>
                <w:i w:val="1"/>
                <w:color w:val="666666"/>
                <w:sz w:val="20"/>
                <w:szCs w:val="20"/>
              </w:rPr>
            </w:pPr>
            <w:r w:rsidDel="00000000" w:rsidR="00000000" w:rsidRPr="00000000">
              <w:rPr>
                <w:b w:val="1"/>
                <w:i w:val="1"/>
                <w:color w:val="666666"/>
                <w:sz w:val="20"/>
                <w:szCs w:val="20"/>
                <w:rtl w:val="0"/>
              </w:rPr>
              <w:t xml:space="preserve">Access control lists</w:t>
            </w:r>
          </w:p>
          <w:p w:rsidR="00000000" w:rsidDel="00000000" w:rsidP="00000000" w:rsidRDefault="00000000" w:rsidRPr="00000000" w14:paraId="00000F2B">
            <w:pPr>
              <w:widowControl w:val="0"/>
              <w:spacing w:line="240" w:lineRule="auto"/>
              <w:jc w:val="center"/>
              <w:rPr>
                <w:b w:val="1"/>
                <w:i w:val="1"/>
                <w:color w:val="666666"/>
                <w:sz w:val="20"/>
                <w:szCs w:val="20"/>
              </w:rPr>
            </w:pPr>
            <w:r w:rsidDel="00000000" w:rsidR="00000000" w:rsidRPr="00000000">
              <w:rPr>
                <w:b w:val="1"/>
                <w:i w:val="1"/>
                <w:color w:val="666666"/>
                <w:sz w:val="20"/>
                <w:szCs w:val="20"/>
                <w:rtl w:val="0"/>
              </w:rPr>
              <w:t xml:space="preserve">(Object ACL)</w:t>
            </w:r>
          </w:p>
        </w:tc>
        <w:tc>
          <w:tcPr>
            <w:tcBorders>
              <w:top w:color="d5d5d5" w:space="0" w:sz="8" w:val="single"/>
              <w:left w:color="d5d5d5" w:space="0" w:sz="8" w:val="single"/>
              <w:bottom w:color="d5d5d5" w:space="0" w:sz="8" w:val="single"/>
              <w:right w:color="d5d5d5" w:space="0" w:sz="8" w:val="single"/>
            </w:tcBorders>
            <w:shd w:fill="f6f6f6" w:val="clear"/>
            <w:tcMar>
              <w:top w:w="140.0" w:type="dxa"/>
              <w:left w:w="140.0" w:type="dxa"/>
              <w:bottom w:w="140.0" w:type="dxa"/>
              <w:right w:w="140.0" w:type="dxa"/>
            </w:tcMar>
            <w:vAlign w:val="center"/>
          </w:tcPr>
          <w:p w:rsidR="00000000" w:rsidDel="00000000" w:rsidP="00000000" w:rsidRDefault="00000000" w:rsidRPr="00000000" w14:paraId="00000F2C">
            <w:pPr>
              <w:widowControl w:val="0"/>
              <w:spacing w:line="240" w:lineRule="auto"/>
              <w:ind w:left="180" w:hanging="630"/>
              <w:jc w:val="center"/>
              <w:rPr>
                <w:color w:val="666666"/>
                <w:sz w:val="20"/>
                <w:szCs w:val="20"/>
              </w:rPr>
            </w:pPr>
            <w:r w:rsidDel="00000000" w:rsidR="00000000" w:rsidRPr="00000000">
              <w:rPr>
                <w:color w:val="666666"/>
                <w:sz w:val="20"/>
                <w:szCs w:val="20"/>
                <w:rtl w:val="0"/>
              </w:rPr>
              <w:t xml:space="preserve">   </w:t>
            </w:r>
            <w:r w:rsidDel="00000000" w:rsidR="00000000" w:rsidRPr="00000000">
              <w:rPr>
                <w:color w:val="666666"/>
                <w:sz w:val="20"/>
                <w:szCs w:val="20"/>
                <w:rtl w:val="0"/>
              </w:rPr>
              <w:t xml:space="preserve">Object</w:t>
            </w:r>
          </w:p>
        </w:tc>
        <w:tc>
          <w:tcPr>
            <w:tcBorders>
              <w:top w:color="d5d5d5" w:space="0" w:sz="8" w:val="single"/>
              <w:left w:color="d5d5d5" w:space="0" w:sz="8" w:val="single"/>
              <w:bottom w:color="d5d5d5" w:space="0" w:sz="8" w:val="single"/>
              <w:right w:color="d5d5d5" w:space="0" w:sz="8" w:val="single"/>
            </w:tcBorders>
            <w:shd w:fill="f6f6f6" w:val="clear"/>
            <w:tcMar>
              <w:top w:w="140.0" w:type="dxa"/>
              <w:left w:w="140.0" w:type="dxa"/>
              <w:bottom w:w="140.0" w:type="dxa"/>
              <w:right w:w="140.0" w:type="dxa"/>
            </w:tcMar>
            <w:vAlign w:val="center"/>
          </w:tcPr>
          <w:p w:rsidR="00000000" w:rsidDel="00000000" w:rsidP="00000000" w:rsidRDefault="00000000" w:rsidRPr="00000000" w14:paraId="00000F2D">
            <w:pPr>
              <w:widowControl w:val="0"/>
              <w:numPr>
                <w:ilvl w:val="0"/>
                <w:numId w:val="19"/>
              </w:numPr>
              <w:spacing w:line="240" w:lineRule="auto"/>
              <w:ind w:left="720" w:hanging="360"/>
              <w:rPr>
                <w:rFonts w:ascii="Google Sans" w:cs="Google Sans" w:eastAsia="Google Sans" w:hAnsi="Google Sans"/>
                <w:color w:val="666666"/>
              </w:rPr>
            </w:pPr>
            <w:r w:rsidDel="00000000" w:rsidR="00000000" w:rsidRPr="00000000">
              <w:rPr>
                <w:color w:val="666666"/>
                <w:sz w:val="20"/>
                <w:szCs w:val="20"/>
                <w:rtl w:val="0"/>
              </w:rPr>
              <w:t xml:space="preserve">Grant read or write access to users for objects</w:t>
            </w:r>
          </w:p>
          <w:p w:rsidR="00000000" w:rsidDel="00000000" w:rsidP="00000000" w:rsidRDefault="00000000" w:rsidRPr="00000000" w14:paraId="00000F2E">
            <w:pPr>
              <w:widowControl w:val="0"/>
              <w:numPr>
                <w:ilvl w:val="0"/>
                <w:numId w:val="19"/>
              </w:numPr>
              <w:spacing w:line="240" w:lineRule="auto"/>
              <w:ind w:left="720" w:hanging="360"/>
              <w:rPr>
                <w:rFonts w:ascii="Google Sans" w:cs="Google Sans" w:eastAsia="Google Sans" w:hAnsi="Google Sans"/>
                <w:color w:val="666666"/>
              </w:rPr>
            </w:pPr>
            <w:r w:rsidDel="00000000" w:rsidR="00000000" w:rsidRPr="00000000">
              <w:rPr>
                <w:color w:val="666666"/>
                <w:sz w:val="20"/>
                <w:szCs w:val="20"/>
                <w:rtl w:val="0"/>
              </w:rPr>
              <w:t xml:space="preserve">Can permit users from outside</w:t>
            </w:r>
          </w:p>
        </w:tc>
        <w:tc>
          <w:tcPr>
            <w:tcBorders>
              <w:top w:color="d5d5d5" w:space="0" w:sz="8" w:val="single"/>
              <w:left w:color="d5d5d5" w:space="0" w:sz="8" w:val="single"/>
              <w:bottom w:color="d5d5d5" w:space="0" w:sz="8" w:val="single"/>
              <w:right w:color="d5d5d5" w:space="0" w:sz="8" w:val="single"/>
            </w:tcBorders>
            <w:shd w:fill="f6f6f6" w:val="clear"/>
            <w:tcMar>
              <w:top w:w="140.0" w:type="dxa"/>
              <w:left w:w="140.0" w:type="dxa"/>
              <w:bottom w:w="140.0" w:type="dxa"/>
              <w:right w:w="140.0" w:type="dxa"/>
            </w:tcMar>
            <w:vAlign w:val="center"/>
          </w:tcPr>
          <w:p w:rsidR="00000000" w:rsidDel="00000000" w:rsidP="00000000" w:rsidRDefault="00000000" w:rsidRPr="00000000" w14:paraId="00000F2F">
            <w:pPr>
              <w:widowControl w:val="0"/>
              <w:spacing w:line="240" w:lineRule="auto"/>
              <w:rPr>
                <w:color w:val="666666"/>
                <w:sz w:val="20"/>
                <w:szCs w:val="20"/>
              </w:rPr>
            </w:pPr>
            <w:r w:rsidDel="00000000" w:rsidR="00000000" w:rsidRPr="00000000">
              <w:rPr>
                <w:color w:val="666666"/>
                <w:sz w:val="20"/>
                <w:szCs w:val="20"/>
                <w:rtl w:val="0"/>
              </w:rPr>
              <w:t xml:space="preserve">User access per object</w:t>
            </w:r>
          </w:p>
        </w:tc>
      </w:tr>
      <w:tr>
        <w:trPr>
          <w:cantSplit w:val="0"/>
          <w:trHeight w:val="740" w:hRule="atLeast"/>
          <w:tblHeader w:val="0"/>
        </w:trPr>
        <w:tc>
          <w:tcPr>
            <w:tcBorders>
              <w:top w:color="d5d5d5" w:space="0" w:sz="8" w:val="single"/>
              <w:left w:color="d5d5d5" w:space="0" w:sz="8" w:val="single"/>
              <w:bottom w:color="d5d5d5" w:space="0" w:sz="8" w:val="single"/>
              <w:right w:color="d5d5d5" w:space="0" w:sz="8" w:val="single"/>
            </w:tcBorders>
            <w:tcMar>
              <w:top w:w="140.0" w:type="dxa"/>
              <w:left w:w="140.0" w:type="dxa"/>
              <w:bottom w:w="140.0" w:type="dxa"/>
              <w:right w:w="140.0" w:type="dxa"/>
            </w:tcMar>
            <w:vAlign w:val="center"/>
          </w:tcPr>
          <w:p w:rsidR="00000000" w:rsidDel="00000000" w:rsidP="00000000" w:rsidRDefault="00000000" w:rsidRPr="00000000" w14:paraId="00000F30">
            <w:pPr>
              <w:widowControl w:val="0"/>
              <w:spacing w:line="240" w:lineRule="auto"/>
              <w:jc w:val="center"/>
              <w:rPr>
                <w:b w:val="1"/>
                <w:i w:val="1"/>
                <w:color w:val="666666"/>
                <w:sz w:val="20"/>
                <w:szCs w:val="20"/>
              </w:rPr>
            </w:pPr>
            <w:r w:rsidDel="00000000" w:rsidR="00000000" w:rsidRPr="00000000">
              <w:rPr>
                <w:b w:val="1"/>
                <w:i w:val="1"/>
                <w:color w:val="666666"/>
                <w:sz w:val="20"/>
                <w:szCs w:val="20"/>
                <w:rtl w:val="0"/>
              </w:rPr>
              <w:t xml:space="preserve">Signed URLs</w:t>
            </w:r>
          </w:p>
        </w:tc>
        <w:tc>
          <w:tcPr>
            <w:tcBorders>
              <w:top w:color="d5d5d5" w:space="0" w:sz="8" w:val="single"/>
              <w:left w:color="d5d5d5" w:space="0" w:sz="8" w:val="single"/>
              <w:bottom w:color="d5d5d5" w:space="0" w:sz="8" w:val="single"/>
              <w:right w:color="d5d5d5" w:space="0" w:sz="8" w:val="single"/>
            </w:tcBorders>
            <w:tcMar>
              <w:top w:w="140.0" w:type="dxa"/>
              <w:left w:w="140.0" w:type="dxa"/>
              <w:bottom w:w="140.0" w:type="dxa"/>
              <w:right w:w="140.0" w:type="dxa"/>
            </w:tcMar>
            <w:vAlign w:val="center"/>
          </w:tcPr>
          <w:p w:rsidR="00000000" w:rsidDel="00000000" w:rsidP="00000000" w:rsidRDefault="00000000" w:rsidRPr="00000000" w14:paraId="00000F31">
            <w:pPr>
              <w:widowControl w:val="0"/>
              <w:spacing w:line="240" w:lineRule="auto"/>
              <w:ind w:left="0" w:firstLine="0"/>
              <w:jc w:val="left"/>
              <w:rPr>
                <w:color w:val="666666"/>
                <w:sz w:val="20"/>
                <w:szCs w:val="20"/>
              </w:rPr>
            </w:pPr>
            <w:r w:rsidDel="00000000" w:rsidR="00000000" w:rsidRPr="00000000">
              <w:rPr>
                <w:color w:val="666666"/>
                <w:sz w:val="20"/>
                <w:szCs w:val="20"/>
                <w:rtl w:val="0"/>
              </w:rPr>
              <w:t xml:space="preserve">  </w:t>
            </w:r>
            <w:r w:rsidDel="00000000" w:rsidR="00000000" w:rsidRPr="00000000">
              <w:rPr>
                <w:color w:val="666666"/>
                <w:sz w:val="20"/>
                <w:szCs w:val="20"/>
                <w:rtl w:val="0"/>
              </w:rPr>
              <w:t xml:space="preserve">Object</w:t>
            </w:r>
          </w:p>
        </w:tc>
        <w:tc>
          <w:tcPr>
            <w:tcBorders>
              <w:top w:color="d5d5d5" w:space="0" w:sz="8" w:val="single"/>
              <w:left w:color="d5d5d5" w:space="0" w:sz="8" w:val="single"/>
              <w:bottom w:color="d5d5d5" w:space="0" w:sz="8" w:val="single"/>
              <w:right w:color="d5d5d5" w:space="0" w:sz="8" w:val="single"/>
            </w:tcBorders>
            <w:tcMar>
              <w:top w:w="140.0" w:type="dxa"/>
              <w:left w:w="140.0" w:type="dxa"/>
              <w:bottom w:w="140.0" w:type="dxa"/>
              <w:right w:w="140.0" w:type="dxa"/>
            </w:tcMar>
            <w:vAlign w:val="center"/>
          </w:tcPr>
          <w:p w:rsidR="00000000" w:rsidDel="00000000" w:rsidP="00000000" w:rsidRDefault="00000000" w:rsidRPr="00000000" w14:paraId="00000F32">
            <w:pPr>
              <w:widowControl w:val="0"/>
              <w:numPr>
                <w:ilvl w:val="0"/>
                <w:numId w:val="96"/>
              </w:numPr>
              <w:spacing w:line="240" w:lineRule="auto"/>
              <w:ind w:left="720" w:hanging="360"/>
              <w:rPr>
                <w:rFonts w:ascii="Google Sans" w:cs="Google Sans" w:eastAsia="Google Sans" w:hAnsi="Google Sans"/>
                <w:color w:val="666666"/>
              </w:rPr>
            </w:pPr>
            <w:r w:rsidDel="00000000" w:rsidR="00000000" w:rsidRPr="00000000">
              <w:rPr>
                <w:color w:val="666666"/>
                <w:sz w:val="20"/>
                <w:szCs w:val="20"/>
                <w:rtl w:val="0"/>
              </w:rPr>
              <w:t xml:space="preserve">Grant time-limited read or write access to an object</w:t>
            </w:r>
          </w:p>
          <w:p w:rsidR="00000000" w:rsidDel="00000000" w:rsidP="00000000" w:rsidRDefault="00000000" w:rsidRPr="00000000" w14:paraId="00000F33">
            <w:pPr>
              <w:widowControl w:val="0"/>
              <w:numPr>
                <w:ilvl w:val="0"/>
                <w:numId w:val="96"/>
              </w:numPr>
              <w:spacing w:line="240" w:lineRule="auto"/>
              <w:ind w:left="720" w:hanging="360"/>
              <w:rPr>
                <w:rFonts w:ascii="Google Sans" w:cs="Google Sans" w:eastAsia="Google Sans" w:hAnsi="Google Sans"/>
                <w:color w:val="666666"/>
              </w:rPr>
            </w:pPr>
            <w:r w:rsidDel="00000000" w:rsidR="00000000" w:rsidRPr="00000000">
              <w:rPr>
                <w:color w:val="666666"/>
                <w:sz w:val="20"/>
                <w:szCs w:val="20"/>
                <w:rtl w:val="0"/>
              </w:rPr>
              <w:t xml:space="preserve">Access to anyone you share URL with</w:t>
            </w:r>
          </w:p>
        </w:tc>
        <w:tc>
          <w:tcPr>
            <w:tcBorders>
              <w:top w:color="d5d5d5" w:space="0" w:sz="8" w:val="single"/>
              <w:left w:color="d5d5d5" w:space="0" w:sz="8" w:val="single"/>
              <w:bottom w:color="d5d5d5" w:space="0" w:sz="8" w:val="single"/>
              <w:right w:color="d5d5d5" w:space="0" w:sz="8" w:val="single"/>
            </w:tcBorders>
            <w:tcMar>
              <w:top w:w="140.0" w:type="dxa"/>
              <w:left w:w="140.0" w:type="dxa"/>
              <w:bottom w:w="140.0" w:type="dxa"/>
              <w:right w:w="140.0" w:type="dxa"/>
            </w:tcMar>
            <w:vAlign w:val="center"/>
          </w:tcPr>
          <w:p w:rsidR="00000000" w:rsidDel="00000000" w:rsidP="00000000" w:rsidRDefault="00000000" w:rsidRPr="00000000" w14:paraId="00000F34">
            <w:pPr>
              <w:widowControl w:val="0"/>
              <w:spacing w:line="240" w:lineRule="auto"/>
              <w:ind w:right="795"/>
              <w:rPr>
                <w:color w:val="666666"/>
                <w:sz w:val="20"/>
                <w:szCs w:val="20"/>
              </w:rPr>
            </w:pPr>
            <w:r w:rsidDel="00000000" w:rsidR="00000000" w:rsidRPr="00000000">
              <w:rPr>
                <w:color w:val="666666"/>
                <w:sz w:val="20"/>
                <w:szCs w:val="20"/>
                <w:rtl w:val="0"/>
              </w:rPr>
              <w:t xml:space="preserve">Time limited, temporary access</w:t>
            </w:r>
          </w:p>
        </w:tc>
      </w:tr>
      <w:tr>
        <w:trPr>
          <w:cantSplit w:val="0"/>
          <w:trHeight w:val="540" w:hRule="atLeast"/>
          <w:tblHeader w:val="0"/>
        </w:trPr>
        <w:tc>
          <w:tcPr>
            <w:tcBorders>
              <w:top w:color="d5d5d5" w:space="0" w:sz="8" w:val="single"/>
              <w:left w:color="d5d5d5" w:space="0" w:sz="8" w:val="single"/>
              <w:bottom w:color="d5d5d5" w:space="0" w:sz="8" w:val="single"/>
              <w:right w:color="d5d5d5" w:space="0" w:sz="8" w:val="single"/>
            </w:tcBorders>
            <w:shd w:fill="f6f6f6" w:val="clear"/>
            <w:tcMar>
              <w:top w:w="140.0" w:type="dxa"/>
              <w:left w:w="140.0" w:type="dxa"/>
              <w:bottom w:w="140.0" w:type="dxa"/>
              <w:right w:w="140.0" w:type="dxa"/>
            </w:tcMar>
            <w:vAlign w:val="center"/>
          </w:tcPr>
          <w:p w:rsidR="00000000" w:rsidDel="00000000" w:rsidP="00000000" w:rsidRDefault="00000000" w:rsidRPr="00000000" w14:paraId="00000F35">
            <w:pPr>
              <w:widowControl w:val="0"/>
              <w:spacing w:line="240" w:lineRule="auto"/>
              <w:jc w:val="center"/>
              <w:rPr>
                <w:b w:val="1"/>
                <w:i w:val="1"/>
                <w:color w:val="666666"/>
                <w:sz w:val="20"/>
                <w:szCs w:val="20"/>
              </w:rPr>
            </w:pPr>
            <w:r w:rsidDel="00000000" w:rsidR="00000000" w:rsidRPr="00000000">
              <w:rPr>
                <w:b w:val="1"/>
                <w:i w:val="1"/>
                <w:color w:val="666666"/>
                <w:sz w:val="20"/>
                <w:szCs w:val="20"/>
                <w:rtl w:val="0"/>
              </w:rPr>
              <w:t xml:space="preserve">Signed policy</w:t>
            </w:r>
          </w:p>
          <w:p w:rsidR="00000000" w:rsidDel="00000000" w:rsidP="00000000" w:rsidRDefault="00000000" w:rsidRPr="00000000" w14:paraId="00000F36">
            <w:pPr>
              <w:widowControl w:val="0"/>
              <w:spacing w:line="240" w:lineRule="auto"/>
              <w:jc w:val="center"/>
              <w:rPr>
                <w:b w:val="1"/>
                <w:i w:val="1"/>
                <w:color w:val="666666"/>
                <w:sz w:val="20"/>
                <w:szCs w:val="20"/>
              </w:rPr>
            </w:pPr>
            <w:r w:rsidDel="00000000" w:rsidR="00000000" w:rsidRPr="00000000">
              <w:rPr>
                <w:b w:val="1"/>
                <w:i w:val="1"/>
                <w:color w:val="666666"/>
                <w:sz w:val="20"/>
                <w:szCs w:val="20"/>
                <w:rtl w:val="0"/>
              </w:rPr>
              <w:t xml:space="preserve">document</w:t>
            </w:r>
          </w:p>
        </w:tc>
        <w:tc>
          <w:tcPr>
            <w:tcBorders>
              <w:top w:color="d5d5d5" w:space="0" w:sz="8" w:val="single"/>
              <w:left w:color="d5d5d5" w:space="0" w:sz="8" w:val="single"/>
              <w:bottom w:color="d5d5d5" w:space="0" w:sz="8" w:val="single"/>
              <w:right w:color="d5d5d5" w:space="0" w:sz="8" w:val="single"/>
            </w:tcBorders>
            <w:shd w:fill="f6f6f6" w:val="clear"/>
            <w:tcMar>
              <w:top w:w="140.0" w:type="dxa"/>
              <w:left w:w="140.0" w:type="dxa"/>
              <w:bottom w:w="140.0" w:type="dxa"/>
              <w:right w:w="140.0" w:type="dxa"/>
            </w:tcMar>
            <w:vAlign w:val="center"/>
          </w:tcPr>
          <w:p w:rsidR="00000000" w:rsidDel="00000000" w:rsidP="00000000" w:rsidRDefault="00000000" w:rsidRPr="00000000" w14:paraId="00000F37">
            <w:pPr>
              <w:widowControl w:val="0"/>
              <w:spacing w:line="240" w:lineRule="auto"/>
              <w:ind w:left="0" w:firstLine="0"/>
              <w:jc w:val="left"/>
              <w:rPr>
                <w:color w:val="666666"/>
                <w:sz w:val="20"/>
                <w:szCs w:val="20"/>
              </w:rPr>
            </w:pPr>
            <w:r w:rsidDel="00000000" w:rsidR="00000000" w:rsidRPr="00000000">
              <w:rPr>
                <w:color w:val="666666"/>
                <w:sz w:val="20"/>
                <w:szCs w:val="20"/>
                <w:rtl w:val="0"/>
              </w:rPr>
              <w:t xml:space="preserve">  </w:t>
            </w:r>
            <w:r w:rsidDel="00000000" w:rsidR="00000000" w:rsidRPr="00000000">
              <w:rPr>
                <w:color w:val="666666"/>
                <w:sz w:val="20"/>
                <w:szCs w:val="20"/>
                <w:rtl w:val="0"/>
              </w:rPr>
              <w:t xml:space="preserve">Bucket</w:t>
            </w:r>
          </w:p>
        </w:tc>
        <w:tc>
          <w:tcPr>
            <w:tcBorders>
              <w:top w:color="d5d5d5" w:space="0" w:sz="8" w:val="single"/>
              <w:left w:color="d5d5d5" w:space="0" w:sz="8" w:val="single"/>
              <w:bottom w:color="d5d5d5" w:space="0" w:sz="8" w:val="single"/>
              <w:right w:color="d5d5d5" w:space="0" w:sz="8" w:val="single"/>
            </w:tcBorders>
            <w:shd w:fill="f6f6f6" w:val="clear"/>
            <w:tcMar>
              <w:top w:w="140.0" w:type="dxa"/>
              <w:left w:w="140.0" w:type="dxa"/>
              <w:bottom w:w="140.0" w:type="dxa"/>
              <w:right w:w="140.0" w:type="dxa"/>
            </w:tcMar>
            <w:vAlign w:val="center"/>
          </w:tcPr>
          <w:p w:rsidR="00000000" w:rsidDel="00000000" w:rsidP="00000000" w:rsidRDefault="00000000" w:rsidRPr="00000000" w14:paraId="00000F38">
            <w:pPr>
              <w:widowControl w:val="0"/>
              <w:numPr>
                <w:ilvl w:val="0"/>
                <w:numId w:val="106"/>
              </w:numPr>
              <w:spacing w:line="240" w:lineRule="auto"/>
              <w:ind w:left="720" w:hanging="360"/>
              <w:rPr>
                <w:rFonts w:ascii="Google Sans" w:cs="Google Sans" w:eastAsia="Google Sans" w:hAnsi="Google Sans"/>
                <w:color w:val="666666"/>
              </w:rPr>
            </w:pPr>
            <w:r w:rsidDel="00000000" w:rsidR="00000000" w:rsidRPr="00000000">
              <w:rPr>
                <w:color w:val="666666"/>
                <w:sz w:val="20"/>
                <w:szCs w:val="20"/>
                <w:rtl w:val="0"/>
              </w:rPr>
              <w:t xml:space="preserve">Policy control contents that can be uploaded</w:t>
            </w:r>
          </w:p>
        </w:tc>
        <w:tc>
          <w:tcPr>
            <w:tcBorders>
              <w:top w:color="d5d5d5" w:space="0" w:sz="8" w:val="single"/>
              <w:left w:color="d5d5d5" w:space="0" w:sz="8" w:val="single"/>
              <w:bottom w:color="d5d5d5" w:space="0" w:sz="8" w:val="single"/>
              <w:right w:color="d5d5d5" w:space="0" w:sz="8" w:val="single"/>
            </w:tcBorders>
            <w:shd w:fill="f6f6f6" w:val="clear"/>
            <w:tcMar>
              <w:top w:w="140.0" w:type="dxa"/>
              <w:left w:w="140.0" w:type="dxa"/>
              <w:bottom w:w="140.0" w:type="dxa"/>
              <w:right w:w="140.0" w:type="dxa"/>
            </w:tcMar>
            <w:vAlign w:val="center"/>
          </w:tcPr>
          <w:p w:rsidR="00000000" w:rsidDel="00000000" w:rsidP="00000000" w:rsidRDefault="00000000" w:rsidRPr="00000000" w14:paraId="00000F39">
            <w:pPr>
              <w:widowControl w:val="0"/>
              <w:spacing w:line="240" w:lineRule="auto"/>
              <w:rPr>
                <w:color w:val="666666"/>
                <w:sz w:val="20"/>
                <w:szCs w:val="20"/>
              </w:rPr>
            </w:pPr>
            <w:r w:rsidDel="00000000" w:rsidR="00000000" w:rsidRPr="00000000">
              <w:rPr>
                <w:color w:val="666666"/>
                <w:sz w:val="20"/>
                <w:szCs w:val="20"/>
                <w:rtl w:val="0"/>
              </w:rPr>
              <w:t xml:space="preserve">Session-based uploads, </w:t>
            </w:r>
          </w:p>
          <w:p w:rsidR="00000000" w:rsidDel="00000000" w:rsidP="00000000" w:rsidRDefault="00000000" w:rsidRPr="00000000" w14:paraId="00000F3A">
            <w:pPr>
              <w:widowControl w:val="0"/>
              <w:spacing w:line="240" w:lineRule="auto"/>
              <w:rPr>
                <w:color w:val="666666"/>
                <w:sz w:val="20"/>
                <w:szCs w:val="20"/>
              </w:rPr>
            </w:pPr>
            <w:r w:rsidDel="00000000" w:rsidR="00000000" w:rsidRPr="00000000">
              <w:rPr>
                <w:color w:val="666666"/>
                <w:sz w:val="20"/>
                <w:szCs w:val="20"/>
                <w:rtl w:val="0"/>
              </w:rPr>
              <w:t xml:space="preserve">e.g., web form</w:t>
            </w:r>
          </w:p>
        </w:tc>
      </w:tr>
    </w:tbl>
    <w:p w:rsidR="00000000" w:rsidDel="00000000" w:rsidP="00000000" w:rsidRDefault="00000000" w:rsidRPr="00000000" w14:paraId="00000F3B">
      <w:pPr>
        <w:rPr>
          <w:rFonts w:ascii="Arial" w:cs="Arial" w:eastAsia="Arial" w:hAnsi="Arial"/>
          <w:b w:val="1"/>
          <w:color w:val="4d5055"/>
        </w:rPr>
      </w:pPr>
      <w:r w:rsidDel="00000000" w:rsidR="00000000" w:rsidRPr="00000000">
        <w:rPr>
          <w:rtl w:val="0"/>
        </w:rPr>
      </w:r>
    </w:p>
    <w:p w:rsidR="00000000" w:rsidDel="00000000" w:rsidP="00000000" w:rsidRDefault="00000000" w:rsidRPr="00000000" w14:paraId="00000F3C">
      <w:pPr>
        <w:rPr>
          <w:rFonts w:ascii="Arial" w:cs="Arial" w:eastAsia="Arial" w:hAnsi="Arial"/>
          <w:b w:val="1"/>
          <w:color w:val="4d5055"/>
        </w:rPr>
      </w:pPr>
      <w:r w:rsidDel="00000000" w:rsidR="00000000" w:rsidRPr="00000000">
        <w:rPr>
          <w:rFonts w:ascii="Arial" w:cs="Arial" w:eastAsia="Arial" w:hAnsi="Arial"/>
          <w:b w:val="1"/>
          <w:color w:val="4d5055"/>
          <w:rtl w:val="0"/>
        </w:rPr>
        <w:t xml:space="preserve">Key points:</w:t>
      </w:r>
    </w:p>
    <w:p w:rsidR="00000000" w:rsidDel="00000000" w:rsidP="00000000" w:rsidRDefault="00000000" w:rsidRPr="00000000" w14:paraId="00000F3D">
      <w:pPr>
        <w:numPr>
          <w:ilvl w:val="0"/>
          <w:numId w:val="81"/>
        </w:numPr>
        <w:spacing w:after="0" w:afterAutospacing="0" w:before="300" w:lineRule="auto"/>
        <w:ind w:left="720" w:hanging="360"/>
        <w:rPr>
          <w:rFonts w:ascii="Arial" w:cs="Arial" w:eastAsia="Arial" w:hAnsi="Arial"/>
          <w:color w:val="4d5055"/>
        </w:rPr>
      </w:pPr>
      <w:r w:rsidDel="00000000" w:rsidR="00000000" w:rsidRPr="00000000">
        <w:rPr>
          <w:rFonts w:ascii="Arial" w:cs="Arial" w:eastAsia="Arial" w:hAnsi="Arial"/>
          <w:color w:val="4d5055"/>
          <w:rtl w:val="0"/>
        </w:rPr>
        <w:t xml:space="preserve">There are four types of access control: </w:t>
      </w:r>
      <w:r w:rsidDel="00000000" w:rsidR="00000000" w:rsidRPr="00000000">
        <w:rPr>
          <w:rtl w:val="0"/>
        </w:rPr>
      </w:r>
    </w:p>
    <w:p w:rsidR="00000000" w:rsidDel="00000000" w:rsidP="00000000" w:rsidRDefault="00000000" w:rsidRPr="00000000" w14:paraId="00000F3E">
      <w:pPr>
        <w:numPr>
          <w:ilvl w:val="1"/>
          <w:numId w:val="81"/>
        </w:numPr>
        <w:spacing w:after="0" w:afterAutospacing="0" w:before="0" w:beforeAutospacing="0" w:lineRule="auto"/>
        <w:ind w:left="1440" w:hanging="360"/>
        <w:rPr>
          <w:rFonts w:ascii="Arial" w:cs="Arial" w:eastAsia="Arial" w:hAnsi="Arial"/>
          <w:color w:val="4d5055"/>
        </w:rPr>
      </w:pPr>
      <w:r w:rsidDel="00000000" w:rsidR="00000000" w:rsidRPr="00000000">
        <w:rPr>
          <w:rFonts w:ascii="Arial" w:cs="Arial" w:eastAsia="Arial" w:hAnsi="Arial"/>
          <w:b w:val="1"/>
          <w:color w:val="4d5055"/>
          <w:rtl w:val="0"/>
        </w:rPr>
        <w:t xml:space="preserve">Signed policy document</w:t>
      </w:r>
      <w:r w:rsidDel="00000000" w:rsidR="00000000" w:rsidRPr="00000000">
        <w:rPr>
          <w:rFonts w:ascii="Arial" w:cs="Arial" w:eastAsia="Arial" w:hAnsi="Arial"/>
          <w:color w:val="4d5055"/>
          <w:rtl w:val="0"/>
        </w:rPr>
        <w:t xml:space="preserve"> is used to control the contents that can be uploaded.</w:t>
      </w:r>
    </w:p>
    <w:p w:rsidR="00000000" w:rsidDel="00000000" w:rsidP="00000000" w:rsidRDefault="00000000" w:rsidRPr="00000000" w14:paraId="00000F3F">
      <w:pPr>
        <w:numPr>
          <w:ilvl w:val="1"/>
          <w:numId w:val="81"/>
        </w:numPr>
        <w:spacing w:after="0" w:afterAutospacing="0" w:before="0" w:beforeAutospacing="0" w:lineRule="auto"/>
        <w:ind w:left="1440" w:hanging="360"/>
        <w:rPr>
          <w:rFonts w:ascii="Arial" w:cs="Arial" w:eastAsia="Arial" w:hAnsi="Arial"/>
          <w:color w:val="4d5055"/>
        </w:rPr>
      </w:pPr>
      <w:r w:rsidDel="00000000" w:rsidR="00000000" w:rsidRPr="00000000">
        <w:rPr>
          <w:rFonts w:ascii="Arial" w:cs="Arial" w:eastAsia="Arial" w:hAnsi="Arial"/>
          <w:b w:val="1"/>
          <w:color w:val="4d5055"/>
          <w:rtl w:val="0"/>
        </w:rPr>
        <w:t xml:space="preserve">Signed URLs</w:t>
      </w:r>
      <w:r w:rsidDel="00000000" w:rsidR="00000000" w:rsidRPr="00000000">
        <w:rPr>
          <w:rFonts w:ascii="Arial" w:cs="Arial" w:eastAsia="Arial" w:hAnsi="Arial"/>
          <w:color w:val="4d5055"/>
          <w:rtl w:val="0"/>
        </w:rPr>
        <w:t xml:space="preserve"> grant temporary access to </w:t>
      </w:r>
      <w:r w:rsidDel="00000000" w:rsidR="00000000" w:rsidRPr="00000000">
        <w:rPr>
          <w:rFonts w:ascii="Arial" w:cs="Arial" w:eastAsia="Arial" w:hAnsi="Arial"/>
          <w:b w:val="1"/>
          <w:color w:val="4d5055"/>
          <w:rtl w:val="0"/>
        </w:rPr>
        <w:t xml:space="preserve">objects.</w:t>
      </w:r>
    </w:p>
    <w:p w:rsidR="00000000" w:rsidDel="00000000" w:rsidP="00000000" w:rsidRDefault="00000000" w:rsidRPr="00000000" w14:paraId="00000F40">
      <w:pPr>
        <w:numPr>
          <w:ilvl w:val="1"/>
          <w:numId w:val="81"/>
        </w:numPr>
        <w:spacing w:after="0" w:afterAutospacing="0" w:before="0" w:beforeAutospacing="0" w:lineRule="auto"/>
        <w:ind w:left="1440" w:hanging="360"/>
        <w:rPr>
          <w:rFonts w:ascii="Arial" w:cs="Arial" w:eastAsia="Arial" w:hAnsi="Arial"/>
          <w:color w:val="4d5055"/>
        </w:rPr>
      </w:pPr>
      <w:r w:rsidDel="00000000" w:rsidR="00000000" w:rsidRPr="00000000">
        <w:rPr>
          <w:rFonts w:ascii="Arial" w:cs="Arial" w:eastAsia="Arial" w:hAnsi="Arial"/>
          <w:b w:val="1"/>
          <w:color w:val="4d5055"/>
          <w:rtl w:val="0"/>
        </w:rPr>
        <w:t xml:space="preserve">ACLs</w:t>
      </w:r>
      <w:r w:rsidDel="00000000" w:rsidR="00000000" w:rsidRPr="00000000">
        <w:rPr>
          <w:rFonts w:ascii="Arial" w:cs="Arial" w:eastAsia="Arial" w:hAnsi="Arial"/>
          <w:color w:val="4d5055"/>
          <w:rtl w:val="0"/>
        </w:rPr>
        <w:t xml:space="preserve"> are used to manage access on </w:t>
      </w:r>
      <w:r w:rsidDel="00000000" w:rsidR="00000000" w:rsidRPr="00000000">
        <w:rPr>
          <w:rFonts w:ascii="Arial" w:cs="Arial" w:eastAsia="Arial" w:hAnsi="Arial"/>
          <w:b w:val="1"/>
          <w:color w:val="4d5055"/>
          <w:rtl w:val="0"/>
        </w:rPr>
        <w:t xml:space="preserve">objects</w:t>
      </w:r>
      <w:r w:rsidDel="00000000" w:rsidR="00000000" w:rsidRPr="00000000">
        <w:rPr>
          <w:rFonts w:ascii="Arial" w:cs="Arial" w:eastAsia="Arial" w:hAnsi="Arial"/>
          <w:color w:val="4d5055"/>
          <w:rtl w:val="0"/>
        </w:rPr>
        <w:t xml:space="preserve">, using READ/WRITE permissions.</w:t>
      </w:r>
    </w:p>
    <w:p w:rsidR="00000000" w:rsidDel="00000000" w:rsidP="00000000" w:rsidRDefault="00000000" w:rsidRPr="00000000" w14:paraId="00000F41">
      <w:pPr>
        <w:numPr>
          <w:ilvl w:val="1"/>
          <w:numId w:val="81"/>
        </w:numPr>
        <w:spacing w:after="0" w:afterAutospacing="0" w:before="0" w:beforeAutospacing="0" w:lineRule="auto"/>
        <w:ind w:left="1440" w:hanging="360"/>
        <w:rPr>
          <w:rFonts w:ascii="Arial" w:cs="Arial" w:eastAsia="Arial" w:hAnsi="Arial"/>
          <w:color w:val="4d5055"/>
        </w:rPr>
      </w:pPr>
      <w:r w:rsidDel="00000000" w:rsidR="00000000" w:rsidRPr="00000000">
        <w:rPr>
          <w:rFonts w:ascii="Arial" w:cs="Arial" w:eastAsia="Arial" w:hAnsi="Arial"/>
          <w:b w:val="1"/>
          <w:color w:val="4d5055"/>
          <w:rtl w:val="0"/>
        </w:rPr>
        <w:t xml:space="preserve">IAM </w:t>
      </w:r>
      <w:r w:rsidDel="00000000" w:rsidR="00000000" w:rsidRPr="00000000">
        <w:rPr>
          <w:rFonts w:ascii="Arial" w:cs="Arial" w:eastAsia="Arial" w:hAnsi="Arial"/>
          <w:color w:val="4d5055"/>
          <w:rtl w:val="0"/>
        </w:rPr>
        <w:t xml:space="preserve">are used to manage access on levels of </w:t>
      </w:r>
      <w:r w:rsidDel="00000000" w:rsidR="00000000" w:rsidRPr="00000000">
        <w:rPr>
          <w:rFonts w:ascii="Arial" w:cs="Arial" w:eastAsia="Arial" w:hAnsi="Arial"/>
          <w:b w:val="1"/>
          <w:color w:val="4d5055"/>
          <w:rtl w:val="0"/>
        </w:rPr>
        <w:t xml:space="preserve">project </w:t>
      </w:r>
      <w:r w:rsidDel="00000000" w:rsidR="00000000" w:rsidRPr="00000000">
        <w:rPr>
          <w:rFonts w:ascii="Arial" w:cs="Arial" w:eastAsia="Arial" w:hAnsi="Arial"/>
          <w:color w:val="4d5055"/>
          <w:rtl w:val="0"/>
        </w:rPr>
        <w:t xml:space="preserve">and </w:t>
      </w:r>
      <w:r w:rsidDel="00000000" w:rsidR="00000000" w:rsidRPr="00000000">
        <w:rPr>
          <w:rFonts w:ascii="Arial" w:cs="Arial" w:eastAsia="Arial" w:hAnsi="Arial"/>
          <w:b w:val="1"/>
          <w:color w:val="4d5055"/>
          <w:rtl w:val="0"/>
        </w:rPr>
        <w:t xml:space="preserve">buckets</w:t>
      </w:r>
      <w:r w:rsidDel="00000000" w:rsidR="00000000" w:rsidRPr="00000000">
        <w:rPr>
          <w:rFonts w:ascii="Arial" w:cs="Arial" w:eastAsia="Arial" w:hAnsi="Arial"/>
          <w:color w:val="4d5055"/>
          <w:rtl w:val="0"/>
        </w:rPr>
        <w:t xml:space="preserve">, using IAM roles such as Storage Viewer.</w:t>
      </w:r>
    </w:p>
    <w:p w:rsidR="00000000" w:rsidDel="00000000" w:rsidP="00000000" w:rsidRDefault="00000000" w:rsidRPr="00000000" w14:paraId="00000F42">
      <w:pPr>
        <w:numPr>
          <w:ilvl w:val="0"/>
          <w:numId w:val="81"/>
        </w:numPr>
        <w:spacing w:after="300" w:before="0" w:beforeAutospacing="0" w:lineRule="auto"/>
        <w:ind w:left="720" w:hanging="360"/>
        <w:rPr>
          <w:rFonts w:ascii="Arial" w:cs="Arial" w:eastAsia="Arial" w:hAnsi="Arial"/>
          <w:color w:val="4d5055"/>
        </w:rPr>
      </w:pPr>
      <w:r w:rsidDel="00000000" w:rsidR="00000000" w:rsidRPr="00000000">
        <w:rPr>
          <w:rFonts w:ascii="Arial" w:cs="Arial" w:eastAsia="Arial" w:hAnsi="Arial"/>
          <w:color w:val="4d5055"/>
          <w:rtl w:val="0"/>
        </w:rPr>
        <w:t xml:space="preserve">All of these options can be configured together, and are </w:t>
      </w:r>
      <w:r w:rsidDel="00000000" w:rsidR="00000000" w:rsidRPr="00000000">
        <w:rPr>
          <w:rFonts w:ascii="Arial" w:cs="Arial" w:eastAsia="Arial" w:hAnsi="Arial"/>
          <w:b w:val="1"/>
          <w:color w:val="4d5055"/>
          <w:rtl w:val="0"/>
        </w:rPr>
        <w:t xml:space="preserve">not mutually inclusive.</w:t>
      </w:r>
    </w:p>
    <w:p w:rsidR="00000000" w:rsidDel="00000000" w:rsidP="00000000" w:rsidRDefault="00000000" w:rsidRPr="00000000" w14:paraId="00000F43">
      <w:pPr>
        <w:pStyle w:val="Heading4"/>
        <w:rPr>
          <w:rFonts w:ascii="Arial" w:cs="Arial" w:eastAsia="Arial" w:hAnsi="Arial"/>
          <w:b w:val="1"/>
          <w:color w:val="4d5055"/>
        </w:rPr>
      </w:pPr>
      <w:bookmarkStart w:colFirst="0" w:colLast="0" w:name="_a3va20nmiiz0" w:id="239"/>
      <w:bookmarkEnd w:id="239"/>
      <w:r w:rsidDel="00000000" w:rsidR="00000000" w:rsidRPr="00000000">
        <w:rPr>
          <w:rFonts w:ascii="Roboto" w:cs="Roboto" w:eastAsia="Roboto" w:hAnsi="Roboto"/>
          <w:rtl w:val="0"/>
        </w:rPr>
        <w:t xml:space="preserve">8.1.6.2 Recommendations:</w:t>
      </w:r>
      <w:r w:rsidDel="00000000" w:rsidR="00000000" w:rsidRPr="00000000">
        <w:rPr>
          <w:rtl w:val="0"/>
        </w:rPr>
      </w:r>
    </w:p>
    <w:p w:rsidR="00000000" w:rsidDel="00000000" w:rsidP="00000000" w:rsidRDefault="00000000" w:rsidRPr="00000000" w14:paraId="00000F44">
      <w:pPr>
        <w:widowControl w:val="0"/>
        <w:numPr>
          <w:ilvl w:val="0"/>
          <w:numId w:val="39"/>
        </w:numPr>
        <w:ind w:left="720" w:hanging="360"/>
        <w:rPr>
          <w:rFonts w:ascii="Roboto" w:cs="Roboto" w:eastAsia="Roboto" w:hAnsi="Roboto"/>
        </w:rPr>
      </w:pPr>
      <w:r w:rsidDel="00000000" w:rsidR="00000000" w:rsidRPr="00000000">
        <w:rPr>
          <w:rFonts w:ascii="Roboto" w:cs="Roboto" w:eastAsia="Roboto" w:hAnsi="Roboto"/>
          <w:rtl w:val="0"/>
        </w:rPr>
        <w:t xml:space="preserve">Bucket level policy:</w:t>
      </w:r>
    </w:p>
    <w:p w:rsidR="00000000" w:rsidDel="00000000" w:rsidP="00000000" w:rsidRDefault="00000000" w:rsidRPr="00000000" w14:paraId="00000F45">
      <w:pPr>
        <w:widowControl w:val="0"/>
        <w:numPr>
          <w:ilvl w:val="1"/>
          <w:numId w:val="39"/>
        </w:numPr>
        <w:ind w:left="1440" w:hanging="360"/>
        <w:rPr>
          <w:rFonts w:ascii="Arial" w:cs="Arial" w:eastAsia="Arial" w:hAnsi="Arial"/>
        </w:rPr>
      </w:pPr>
      <w:r w:rsidDel="00000000" w:rsidR="00000000" w:rsidRPr="00000000">
        <w:rPr>
          <w:rFonts w:ascii="Roboto" w:cs="Roboto" w:eastAsia="Roboto" w:hAnsi="Roboto"/>
          <w:rtl w:val="0"/>
        </w:rPr>
        <w:t xml:space="preserve">Managing permissions on buckets is </w:t>
      </w:r>
      <w:r w:rsidDel="00000000" w:rsidR="00000000" w:rsidRPr="00000000">
        <w:rPr>
          <w:rFonts w:ascii="Roboto" w:cs="Roboto" w:eastAsia="Roboto" w:hAnsi="Roboto"/>
          <w:b w:val="1"/>
          <w:rtl w:val="0"/>
        </w:rPr>
        <w:t xml:space="preserve">much more manageable</w:t>
      </w:r>
      <w:r w:rsidDel="00000000" w:rsidR="00000000" w:rsidRPr="00000000">
        <w:rPr>
          <w:rtl w:val="0"/>
        </w:rPr>
      </w:r>
    </w:p>
    <w:p w:rsidR="00000000" w:rsidDel="00000000" w:rsidP="00000000" w:rsidRDefault="00000000" w:rsidRPr="00000000" w14:paraId="00000F46">
      <w:pPr>
        <w:widowControl w:val="0"/>
        <w:numPr>
          <w:ilvl w:val="1"/>
          <w:numId w:val="39"/>
        </w:numPr>
        <w:ind w:left="1440" w:hanging="360"/>
        <w:rPr>
          <w:rFonts w:ascii="Arial" w:cs="Arial" w:eastAsia="Arial" w:hAnsi="Arial"/>
        </w:rPr>
      </w:pPr>
      <w:r w:rsidDel="00000000" w:rsidR="00000000" w:rsidRPr="00000000">
        <w:rPr>
          <w:rFonts w:ascii="Roboto" w:cs="Roboto" w:eastAsia="Roboto" w:hAnsi="Roboto"/>
          <w:rtl w:val="0"/>
        </w:rPr>
        <w:t xml:space="preserve">Permissions are managed through a </w:t>
      </w:r>
      <w:r w:rsidDel="00000000" w:rsidR="00000000" w:rsidRPr="00000000">
        <w:rPr>
          <w:rFonts w:ascii="Roboto" w:cs="Roboto" w:eastAsia="Roboto" w:hAnsi="Roboto"/>
          <w:b w:val="1"/>
          <w:rtl w:val="0"/>
        </w:rPr>
        <w:t xml:space="preserve">single system, and not two</w:t>
      </w:r>
    </w:p>
    <w:p w:rsidR="00000000" w:rsidDel="00000000" w:rsidP="00000000" w:rsidRDefault="00000000" w:rsidRPr="00000000" w14:paraId="00000F47">
      <w:pPr>
        <w:widowControl w:val="0"/>
        <w:numPr>
          <w:ilvl w:val="0"/>
          <w:numId w:val="39"/>
        </w:numPr>
        <w:ind w:left="720" w:hanging="360"/>
        <w:rPr>
          <w:rFonts w:ascii="Roboto" w:cs="Roboto" w:eastAsia="Roboto" w:hAnsi="Roboto"/>
        </w:rPr>
      </w:pPr>
      <w:r w:rsidDel="00000000" w:rsidR="00000000" w:rsidRPr="00000000">
        <w:rPr>
          <w:rFonts w:ascii="Roboto" w:cs="Roboto" w:eastAsia="Roboto" w:hAnsi="Roboto"/>
          <w:rtl w:val="0"/>
        </w:rPr>
        <w:t xml:space="preserve">Object level policy:</w:t>
      </w:r>
    </w:p>
    <w:p w:rsidR="00000000" w:rsidDel="00000000" w:rsidP="00000000" w:rsidRDefault="00000000" w:rsidRPr="00000000" w14:paraId="00000F48">
      <w:pPr>
        <w:widowControl w:val="0"/>
        <w:numPr>
          <w:ilvl w:val="1"/>
          <w:numId w:val="39"/>
        </w:numPr>
        <w:ind w:left="1440" w:hanging="360"/>
        <w:rPr>
          <w:rFonts w:ascii="Arial" w:cs="Arial" w:eastAsia="Arial" w:hAnsi="Arial"/>
        </w:rPr>
      </w:pPr>
      <w:r w:rsidDel="00000000" w:rsidR="00000000" w:rsidRPr="00000000">
        <w:rPr>
          <w:rFonts w:ascii="Roboto" w:cs="Roboto" w:eastAsia="Roboto" w:hAnsi="Roboto"/>
          <w:rtl w:val="0"/>
        </w:rPr>
        <w:t xml:space="preserve">Consider a bucket with thousands of objects, which is a very common case. Managing access becomes </w:t>
      </w:r>
      <w:r w:rsidDel="00000000" w:rsidR="00000000" w:rsidRPr="00000000">
        <w:rPr>
          <w:rFonts w:ascii="Roboto" w:cs="Roboto" w:eastAsia="Roboto" w:hAnsi="Roboto"/>
          <w:b w:val="1"/>
          <w:rtl w:val="0"/>
        </w:rPr>
        <w:t xml:space="preserve">unmanageable</w:t>
      </w:r>
    </w:p>
    <w:p w:rsidR="00000000" w:rsidDel="00000000" w:rsidP="00000000" w:rsidRDefault="00000000" w:rsidRPr="00000000" w14:paraId="00000F49">
      <w:pPr>
        <w:widowControl w:val="0"/>
        <w:numPr>
          <w:ilvl w:val="1"/>
          <w:numId w:val="39"/>
        </w:numPr>
        <w:ind w:left="1440" w:hanging="360"/>
        <w:rPr>
          <w:rFonts w:ascii="Arial" w:cs="Arial" w:eastAsia="Arial" w:hAnsi="Arial"/>
        </w:rPr>
      </w:pPr>
      <w:r w:rsidDel="00000000" w:rsidR="00000000" w:rsidRPr="00000000">
        <w:rPr>
          <w:rFonts w:ascii="Roboto" w:cs="Roboto" w:eastAsia="Roboto" w:hAnsi="Roboto"/>
          <w:rtl w:val="0"/>
        </w:rPr>
        <w:t xml:space="preserve">Leads to a risk of </w:t>
      </w:r>
      <w:r w:rsidDel="00000000" w:rsidR="00000000" w:rsidRPr="00000000">
        <w:rPr>
          <w:rFonts w:ascii="Roboto" w:cs="Roboto" w:eastAsia="Roboto" w:hAnsi="Roboto"/>
          <w:b w:val="1"/>
          <w:rtl w:val="0"/>
        </w:rPr>
        <w:t xml:space="preserve">unintended access</w:t>
      </w:r>
      <w:r w:rsidDel="00000000" w:rsidR="00000000" w:rsidRPr="00000000">
        <w:rPr>
          <w:rFonts w:ascii="Roboto" w:cs="Roboto" w:eastAsia="Roboto" w:hAnsi="Roboto"/>
          <w:rtl w:val="0"/>
        </w:rPr>
        <w:t xml:space="preserve">, possibly </w:t>
      </w:r>
      <w:r w:rsidDel="00000000" w:rsidR="00000000" w:rsidRPr="00000000">
        <w:rPr>
          <w:rFonts w:ascii="Roboto" w:cs="Roboto" w:eastAsia="Roboto" w:hAnsi="Roboto"/>
          <w:b w:val="1"/>
          <w:rtl w:val="0"/>
        </w:rPr>
        <w:t xml:space="preserve">outside of the org</w:t>
      </w:r>
    </w:p>
    <w:p w:rsidR="00000000" w:rsidDel="00000000" w:rsidP="00000000" w:rsidRDefault="00000000" w:rsidRPr="00000000" w14:paraId="00000F4A">
      <w:pPr>
        <w:widowControl w:val="0"/>
        <w:numPr>
          <w:ilvl w:val="0"/>
          <w:numId w:val="39"/>
        </w:numPr>
        <w:ind w:left="720" w:hanging="360"/>
        <w:rPr>
          <w:rFonts w:ascii="Arial" w:cs="Arial" w:eastAsia="Arial" w:hAnsi="Arial"/>
        </w:rPr>
      </w:pPr>
      <w:r w:rsidDel="00000000" w:rsidR="00000000" w:rsidRPr="00000000">
        <w:rPr>
          <w:rFonts w:ascii="Roboto" w:cs="Roboto" w:eastAsia="Roboto" w:hAnsi="Roboto"/>
          <w:rtl w:val="0"/>
        </w:rPr>
        <w:t xml:space="preserve">Enforce </w:t>
      </w:r>
      <w:r w:rsidDel="00000000" w:rsidR="00000000" w:rsidRPr="00000000">
        <w:rPr>
          <w:rFonts w:ascii="Roboto" w:cs="Roboto" w:eastAsia="Roboto" w:hAnsi="Roboto"/>
          <w:b w:val="1"/>
          <w:rtl w:val="0"/>
        </w:rPr>
        <w:t xml:space="preserve">Bucket Policy Only</w:t>
      </w:r>
      <w:r w:rsidDel="00000000" w:rsidR="00000000" w:rsidRPr="00000000">
        <w:rPr>
          <w:rFonts w:ascii="Roboto" w:cs="Roboto" w:eastAsia="Roboto" w:hAnsi="Roboto"/>
          <w:rtl w:val="0"/>
        </w:rPr>
        <w:t xml:space="preserve"> org policy</w:t>
      </w:r>
    </w:p>
    <w:p w:rsidR="00000000" w:rsidDel="00000000" w:rsidP="00000000" w:rsidRDefault="00000000" w:rsidRPr="00000000" w14:paraId="00000F4B">
      <w:pPr>
        <w:widowControl w:val="0"/>
        <w:numPr>
          <w:ilvl w:val="0"/>
          <w:numId w:val="39"/>
        </w:numPr>
        <w:ind w:left="720" w:hanging="360"/>
        <w:rPr>
          <w:rFonts w:ascii="Arial" w:cs="Arial" w:eastAsia="Arial" w:hAnsi="Arial"/>
        </w:rPr>
      </w:pPr>
      <w:r w:rsidDel="00000000" w:rsidR="00000000" w:rsidRPr="00000000">
        <w:rPr>
          <w:rFonts w:ascii="Roboto" w:cs="Roboto" w:eastAsia="Roboto" w:hAnsi="Roboto"/>
          <w:rtl w:val="0"/>
        </w:rPr>
        <w:t xml:space="preserve">Enable </w:t>
      </w:r>
      <w:r w:rsidDel="00000000" w:rsidR="00000000" w:rsidRPr="00000000">
        <w:rPr>
          <w:rFonts w:ascii="Roboto" w:cs="Roboto" w:eastAsia="Roboto" w:hAnsi="Roboto"/>
          <w:b w:val="1"/>
          <w:rtl w:val="0"/>
        </w:rPr>
        <w:t xml:space="preserve">Domain Restricted Sharing </w:t>
      </w:r>
      <w:r w:rsidDel="00000000" w:rsidR="00000000" w:rsidRPr="00000000">
        <w:rPr>
          <w:rFonts w:ascii="Roboto" w:cs="Roboto" w:eastAsia="Roboto" w:hAnsi="Roboto"/>
          <w:rtl w:val="0"/>
        </w:rPr>
        <w:t xml:space="preserve">org policy to disable access from non-whitelisted domains</w:t>
      </w:r>
      <w:r w:rsidDel="00000000" w:rsidR="00000000" w:rsidRPr="00000000">
        <w:rPr>
          <w:rtl w:val="0"/>
        </w:rPr>
      </w:r>
    </w:p>
    <w:p w:rsidR="00000000" w:rsidDel="00000000" w:rsidP="00000000" w:rsidRDefault="00000000" w:rsidRPr="00000000" w14:paraId="00000F4C">
      <w:pPr>
        <w:widowControl w:val="0"/>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F4D">
      <w:pPr>
        <w:pStyle w:val="Heading2"/>
        <w:rPr>
          <w:rFonts w:ascii="Arial" w:cs="Arial" w:eastAsia="Arial" w:hAnsi="Arial"/>
          <w:color w:val="000000"/>
        </w:rPr>
      </w:pPr>
      <w:bookmarkStart w:colFirst="0" w:colLast="0" w:name="_6dhc0hq0ao9u" w:id="240"/>
      <w:bookmarkEnd w:id="240"/>
      <w:r w:rsidDel="00000000" w:rsidR="00000000" w:rsidRPr="00000000">
        <w:rPr>
          <w:rFonts w:ascii="Roboto" w:cs="Roboto" w:eastAsia="Roboto" w:hAnsi="Roboto"/>
          <w:rtl w:val="0"/>
        </w:rPr>
        <w:t xml:space="preserve">8.2 BigQuery</w:t>
      </w:r>
      <w:r w:rsidDel="00000000" w:rsidR="00000000" w:rsidRPr="00000000">
        <w:rPr>
          <w:rtl w:val="0"/>
        </w:rPr>
      </w:r>
    </w:p>
    <w:p w:rsidR="00000000" w:rsidDel="00000000" w:rsidP="00000000" w:rsidRDefault="00000000" w:rsidRPr="00000000" w14:paraId="00000F4E">
      <w:pPr>
        <w:shd w:fill="ffffff" w:val="clear"/>
        <w:rPr>
          <w:rFonts w:ascii="Roboto" w:cs="Roboto" w:eastAsia="Roboto" w:hAnsi="Roboto"/>
        </w:rPr>
      </w:pPr>
      <w:r w:rsidDel="00000000" w:rsidR="00000000" w:rsidRPr="00000000">
        <w:rPr>
          <w:rFonts w:ascii="Roboto" w:cs="Roboto" w:eastAsia="Roboto" w:hAnsi="Roboto"/>
          <w:rtl w:val="0"/>
        </w:rPr>
        <w:t xml:space="preserve">BigQuery is a fully managed enterprise data warehouse that helps you manage and analyze your data with built-in features like machine learning, geospatial analysis, and business intelligence. BigQuery's serverless architecture lets you use SQL queries to answer your organization's biggest questions with zero infrastructure management. BigQuery's scalable, distributed analysis engine lets you query terabytes in seconds and petabytes in minutes.</w:t>
      </w:r>
    </w:p>
    <w:p w:rsidR="00000000" w:rsidDel="00000000" w:rsidP="00000000" w:rsidRDefault="00000000" w:rsidRPr="00000000" w14:paraId="00000F4F">
      <w:pPr>
        <w:rPr>
          <w:rFonts w:ascii="Roboto" w:cs="Roboto" w:eastAsia="Roboto" w:hAnsi="Roboto"/>
          <w:color w:val="4d5055"/>
          <w:sz w:val="24"/>
          <w:szCs w:val="24"/>
        </w:rPr>
      </w:pPr>
      <w:r w:rsidDel="00000000" w:rsidR="00000000" w:rsidRPr="00000000">
        <w:rPr>
          <w:rtl w:val="0"/>
        </w:rPr>
      </w:r>
    </w:p>
    <w:p w:rsidR="00000000" w:rsidDel="00000000" w:rsidP="00000000" w:rsidRDefault="00000000" w:rsidRPr="00000000" w14:paraId="00000F50">
      <w:pPr>
        <w:rPr>
          <w:rFonts w:ascii="Roboto" w:cs="Roboto" w:eastAsia="Roboto" w:hAnsi="Roboto"/>
        </w:rPr>
      </w:pPr>
      <w:r w:rsidDel="00000000" w:rsidR="00000000" w:rsidRPr="00000000">
        <w:rPr>
          <w:rFonts w:ascii="Roboto" w:cs="Roboto" w:eastAsia="Roboto" w:hAnsi="Roboto"/>
          <w:highlight w:val="white"/>
          <w:rtl w:val="0"/>
        </w:rPr>
        <w:t xml:space="preserve">BigQuery maximizes flexibility by separating the compute engine that analyzes your data from your storage choices.</w:t>
      </w:r>
      <w:r w:rsidDel="00000000" w:rsidR="00000000" w:rsidRPr="00000000">
        <w:rPr>
          <w:rtl w:val="0"/>
        </w:rPr>
      </w:r>
    </w:p>
    <w:p w:rsidR="00000000" w:rsidDel="00000000" w:rsidP="00000000" w:rsidRDefault="00000000" w:rsidRPr="00000000" w14:paraId="00000F51">
      <w:pPr>
        <w:pStyle w:val="Heading3"/>
        <w:rPr>
          <w:rFonts w:ascii="Roboto" w:cs="Roboto" w:eastAsia="Roboto" w:hAnsi="Roboto"/>
        </w:rPr>
      </w:pPr>
      <w:bookmarkStart w:colFirst="0" w:colLast="0" w:name="_kml2p7vcroki" w:id="241"/>
      <w:bookmarkEnd w:id="241"/>
      <w:r w:rsidDel="00000000" w:rsidR="00000000" w:rsidRPr="00000000">
        <w:rPr>
          <w:rtl w:val="0"/>
        </w:rPr>
      </w:r>
    </w:p>
    <w:p w:rsidR="00000000" w:rsidDel="00000000" w:rsidP="00000000" w:rsidRDefault="00000000" w:rsidRPr="00000000" w14:paraId="00000F52">
      <w:pPr>
        <w:pStyle w:val="Heading3"/>
        <w:rPr>
          <w:color w:val="175ae2"/>
          <w:sz w:val="24"/>
          <w:szCs w:val="24"/>
        </w:rPr>
      </w:pPr>
      <w:bookmarkStart w:colFirst="0" w:colLast="0" w:name="_m9nvq6avxuy5" w:id="242"/>
      <w:bookmarkEnd w:id="242"/>
      <w:r w:rsidDel="00000000" w:rsidR="00000000" w:rsidRPr="00000000">
        <w:rPr>
          <w:rFonts w:ascii="Roboto" w:cs="Roboto" w:eastAsia="Roboto" w:hAnsi="Roboto"/>
          <w:rtl w:val="0"/>
        </w:rPr>
        <w:t xml:space="preserve">8.2.1 BigQuery Storage</w:t>
      </w:r>
      <w:r w:rsidDel="00000000" w:rsidR="00000000" w:rsidRPr="00000000">
        <w:rPr>
          <w:rtl w:val="0"/>
        </w:rPr>
      </w:r>
    </w:p>
    <w:p w:rsidR="00000000" w:rsidDel="00000000" w:rsidP="00000000" w:rsidRDefault="00000000" w:rsidRPr="00000000" w14:paraId="00000F5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BigQuery presents data in tables, rows, and columns and provides full support for database transaction semantics (</w:t>
      </w:r>
      <w:hyperlink r:id="rId261">
        <w:r w:rsidDel="00000000" w:rsidR="00000000" w:rsidRPr="00000000">
          <w:rPr>
            <w:rFonts w:ascii="Roboto" w:cs="Roboto" w:eastAsia="Roboto" w:hAnsi="Roboto"/>
            <w:color w:val="4285f4"/>
            <w:u w:val="single"/>
            <w:rtl w:val="0"/>
          </w:rPr>
          <w:t xml:space="preserve">ACID</w:t>
        </w:r>
      </w:hyperlink>
      <w:r w:rsidDel="00000000" w:rsidR="00000000" w:rsidRPr="00000000">
        <w:rPr>
          <w:rFonts w:ascii="Roboto" w:cs="Roboto" w:eastAsia="Roboto" w:hAnsi="Roboto"/>
          <w:rtl w:val="0"/>
        </w:rPr>
        <w:t xml:space="preserve">). BigQuery storage is automatically replicated across multiple locations to provide high availability.</w:t>
      </w:r>
    </w:p>
    <w:p w:rsidR="00000000" w:rsidDel="00000000" w:rsidP="00000000" w:rsidRDefault="00000000" w:rsidRPr="00000000" w14:paraId="00000F54">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color w:val="757575"/>
          <w:sz w:val="22"/>
          <w:szCs w:val="22"/>
        </w:rPr>
      </w:pPr>
      <w:r w:rsidDel="00000000" w:rsidR="00000000" w:rsidRPr="00000000">
        <w:rPr>
          <w:rFonts w:ascii="Roboto" w:cs="Roboto" w:eastAsia="Roboto" w:hAnsi="Roboto"/>
          <w:rtl w:val="0"/>
        </w:rPr>
        <w:t xml:space="preserve">BigQuery's top-level container of tables and views.</w:t>
      </w:r>
    </w:p>
    <w:p w:rsidR="00000000" w:rsidDel="00000000" w:rsidP="00000000" w:rsidRDefault="00000000" w:rsidRPr="00000000" w14:paraId="00000F55">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757575"/>
          <w:sz w:val="22"/>
          <w:szCs w:val="22"/>
        </w:rPr>
      </w:pPr>
      <w:hyperlink r:id="rId262">
        <w:r w:rsidDel="00000000" w:rsidR="00000000" w:rsidRPr="00000000">
          <w:rPr>
            <w:rFonts w:ascii="Roboto" w:cs="Roboto" w:eastAsia="Roboto" w:hAnsi="Roboto"/>
            <w:color w:val="4285f4"/>
            <w:u w:val="single"/>
            <w:rtl w:val="0"/>
          </w:rPr>
          <w:t xml:space="preserve">Load data into BigQuery</w:t>
        </w:r>
      </w:hyperlink>
      <w:r w:rsidDel="00000000" w:rsidR="00000000" w:rsidRPr="00000000">
        <w:rPr>
          <w:rFonts w:ascii="Roboto" w:cs="Roboto" w:eastAsia="Roboto" w:hAnsi="Roboto"/>
          <w:rtl w:val="0"/>
        </w:rPr>
        <w:t xml:space="preserve"> using:</w:t>
      </w:r>
    </w:p>
    <w:p w:rsidR="00000000" w:rsidDel="00000000" w:rsidP="00000000" w:rsidRDefault="00000000" w:rsidRPr="00000000" w14:paraId="00000F56">
      <w:pPr>
        <w:numPr>
          <w:ilvl w:val="1"/>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rPr>
          <w:color w:val="757575"/>
          <w:sz w:val="22"/>
          <w:szCs w:val="22"/>
        </w:rPr>
      </w:pPr>
      <w:hyperlink r:id="rId263">
        <w:r w:rsidDel="00000000" w:rsidR="00000000" w:rsidRPr="00000000">
          <w:rPr>
            <w:rFonts w:ascii="Roboto" w:cs="Roboto" w:eastAsia="Roboto" w:hAnsi="Roboto"/>
            <w:color w:val="4285f4"/>
            <w:u w:val="single"/>
            <w:rtl w:val="0"/>
          </w:rPr>
          <w:t xml:space="preserve">Stream data</w:t>
        </w:r>
      </w:hyperlink>
      <w:r w:rsidDel="00000000" w:rsidR="00000000" w:rsidRPr="00000000">
        <w:rPr>
          <w:rFonts w:ascii="Roboto" w:cs="Roboto" w:eastAsia="Roboto" w:hAnsi="Roboto"/>
          <w:rtl w:val="0"/>
        </w:rPr>
        <w:t xml:space="preserve"> with the </w:t>
      </w:r>
      <w:hyperlink r:id="rId264">
        <w:r w:rsidDel="00000000" w:rsidR="00000000" w:rsidRPr="00000000">
          <w:rPr>
            <w:rFonts w:ascii="Roboto" w:cs="Roboto" w:eastAsia="Roboto" w:hAnsi="Roboto"/>
            <w:color w:val="4285f4"/>
            <w:u w:val="single"/>
            <w:rtl w:val="0"/>
          </w:rPr>
          <w:t xml:space="preserve">Storage Write API</w:t>
        </w:r>
      </w:hyperlink>
      <w:r w:rsidDel="00000000" w:rsidR="00000000" w:rsidRPr="00000000">
        <w:rPr>
          <w:rFonts w:ascii="Roboto" w:cs="Roboto" w:eastAsia="Roboto" w:hAnsi="Roboto"/>
          <w:rtl w:val="0"/>
        </w:rPr>
        <w:t xml:space="preserve"> (</w:t>
      </w:r>
      <w:hyperlink r:id="rId265">
        <w:r w:rsidDel="00000000" w:rsidR="00000000" w:rsidRPr="00000000">
          <w:rPr>
            <w:rFonts w:ascii="Roboto" w:cs="Roboto" w:eastAsia="Roboto" w:hAnsi="Roboto"/>
            <w:color w:val="4285f4"/>
            <w:u w:val="single"/>
            <w:rtl w:val="0"/>
          </w:rPr>
          <w:t xml:space="preserve">preview</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F57">
      <w:pPr>
        <w:numPr>
          <w:ilvl w:val="1"/>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rPr>
          <w:color w:val="757575"/>
          <w:sz w:val="22"/>
          <w:szCs w:val="22"/>
        </w:rPr>
      </w:pPr>
      <w:hyperlink r:id="rId266">
        <w:r w:rsidDel="00000000" w:rsidR="00000000" w:rsidRPr="00000000">
          <w:rPr>
            <w:rFonts w:ascii="Roboto" w:cs="Roboto" w:eastAsia="Roboto" w:hAnsi="Roboto"/>
            <w:color w:val="4285f4"/>
            <w:u w:val="single"/>
            <w:rtl w:val="0"/>
          </w:rPr>
          <w:t xml:space="preserve">Batch-load data</w:t>
        </w:r>
      </w:hyperlink>
      <w:r w:rsidDel="00000000" w:rsidR="00000000" w:rsidRPr="00000000">
        <w:rPr>
          <w:rFonts w:ascii="Roboto" w:cs="Roboto" w:eastAsia="Roboto" w:hAnsi="Roboto"/>
          <w:rtl w:val="0"/>
        </w:rPr>
        <w:t xml:space="preserve"> from local files or Cloud Storage using formats that include: </w:t>
      </w:r>
      <w:hyperlink r:id="rId267">
        <w:r w:rsidDel="00000000" w:rsidR="00000000" w:rsidRPr="00000000">
          <w:rPr>
            <w:rFonts w:ascii="Roboto" w:cs="Roboto" w:eastAsia="Roboto" w:hAnsi="Roboto"/>
            <w:color w:val="4285f4"/>
            <w:u w:val="single"/>
            <w:rtl w:val="0"/>
          </w:rPr>
          <w:t xml:space="preserve">Avro</w:t>
        </w:r>
      </w:hyperlink>
      <w:r w:rsidDel="00000000" w:rsidR="00000000" w:rsidRPr="00000000">
        <w:rPr>
          <w:rFonts w:ascii="Roboto" w:cs="Roboto" w:eastAsia="Roboto" w:hAnsi="Roboto"/>
          <w:rtl w:val="0"/>
        </w:rPr>
        <w:t xml:space="preserve">, </w:t>
      </w:r>
      <w:hyperlink r:id="rId268">
        <w:r w:rsidDel="00000000" w:rsidR="00000000" w:rsidRPr="00000000">
          <w:rPr>
            <w:rFonts w:ascii="Roboto" w:cs="Roboto" w:eastAsia="Roboto" w:hAnsi="Roboto"/>
            <w:color w:val="4285f4"/>
            <w:u w:val="single"/>
            <w:rtl w:val="0"/>
          </w:rPr>
          <w:t xml:space="preserve">Parquet</w:t>
        </w:r>
      </w:hyperlink>
      <w:r w:rsidDel="00000000" w:rsidR="00000000" w:rsidRPr="00000000">
        <w:rPr>
          <w:rFonts w:ascii="Roboto" w:cs="Roboto" w:eastAsia="Roboto" w:hAnsi="Roboto"/>
          <w:rtl w:val="0"/>
        </w:rPr>
        <w:t xml:space="preserve">, </w:t>
      </w:r>
      <w:hyperlink r:id="rId269">
        <w:r w:rsidDel="00000000" w:rsidR="00000000" w:rsidRPr="00000000">
          <w:rPr>
            <w:rFonts w:ascii="Roboto" w:cs="Roboto" w:eastAsia="Roboto" w:hAnsi="Roboto"/>
            <w:color w:val="4285f4"/>
            <w:u w:val="single"/>
            <w:rtl w:val="0"/>
          </w:rPr>
          <w:t xml:space="preserve">ORC</w:t>
        </w:r>
      </w:hyperlink>
      <w:r w:rsidDel="00000000" w:rsidR="00000000" w:rsidRPr="00000000">
        <w:rPr>
          <w:rFonts w:ascii="Roboto" w:cs="Roboto" w:eastAsia="Roboto" w:hAnsi="Roboto"/>
          <w:rtl w:val="0"/>
        </w:rPr>
        <w:t xml:space="preserve">, </w:t>
      </w:r>
      <w:hyperlink r:id="rId270">
        <w:r w:rsidDel="00000000" w:rsidR="00000000" w:rsidRPr="00000000">
          <w:rPr>
            <w:rFonts w:ascii="Roboto" w:cs="Roboto" w:eastAsia="Roboto" w:hAnsi="Roboto"/>
            <w:color w:val="4285f4"/>
            <w:u w:val="single"/>
            <w:rtl w:val="0"/>
          </w:rPr>
          <w:t xml:space="preserve">CSV</w:t>
        </w:r>
      </w:hyperlink>
      <w:r w:rsidDel="00000000" w:rsidR="00000000" w:rsidRPr="00000000">
        <w:rPr>
          <w:rFonts w:ascii="Roboto" w:cs="Roboto" w:eastAsia="Roboto" w:hAnsi="Roboto"/>
          <w:rtl w:val="0"/>
        </w:rPr>
        <w:t xml:space="preserve">, </w:t>
      </w:r>
      <w:hyperlink r:id="rId271">
        <w:r w:rsidDel="00000000" w:rsidR="00000000" w:rsidRPr="00000000">
          <w:rPr>
            <w:rFonts w:ascii="Roboto" w:cs="Roboto" w:eastAsia="Roboto" w:hAnsi="Roboto"/>
            <w:color w:val="4285f4"/>
            <w:u w:val="single"/>
            <w:rtl w:val="0"/>
          </w:rPr>
          <w:t xml:space="preserve">JSON</w:t>
        </w:r>
      </w:hyperlink>
      <w:r w:rsidDel="00000000" w:rsidR="00000000" w:rsidRPr="00000000">
        <w:rPr>
          <w:rFonts w:ascii="Roboto" w:cs="Roboto" w:eastAsia="Roboto" w:hAnsi="Roboto"/>
          <w:rtl w:val="0"/>
        </w:rPr>
        <w:t xml:space="preserve">, </w:t>
      </w:r>
      <w:hyperlink r:id="rId272">
        <w:r w:rsidDel="00000000" w:rsidR="00000000" w:rsidRPr="00000000">
          <w:rPr>
            <w:rFonts w:ascii="Roboto" w:cs="Roboto" w:eastAsia="Roboto" w:hAnsi="Roboto"/>
            <w:color w:val="4285f4"/>
            <w:u w:val="single"/>
            <w:rtl w:val="0"/>
          </w:rPr>
          <w:t xml:space="preserve">Datastore</w:t>
        </w:r>
      </w:hyperlink>
      <w:r w:rsidDel="00000000" w:rsidR="00000000" w:rsidRPr="00000000">
        <w:rPr>
          <w:rFonts w:ascii="Roboto" w:cs="Roboto" w:eastAsia="Roboto" w:hAnsi="Roboto"/>
          <w:rtl w:val="0"/>
        </w:rPr>
        <w:t xml:space="preserve">, and </w:t>
      </w:r>
      <w:hyperlink r:id="rId273">
        <w:r w:rsidDel="00000000" w:rsidR="00000000" w:rsidRPr="00000000">
          <w:rPr>
            <w:rFonts w:ascii="Roboto" w:cs="Roboto" w:eastAsia="Roboto" w:hAnsi="Roboto"/>
            <w:color w:val="4285f4"/>
            <w:u w:val="single"/>
            <w:rtl w:val="0"/>
          </w:rPr>
          <w:t xml:space="preserve">Firestore</w:t>
        </w:r>
      </w:hyperlink>
      <w:r w:rsidDel="00000000" w:rsidR="00000000" w:rsidRPr="00000000">
        <w:rPr>
          <w:rFonts w:ascii="Roboto" w:cs="Roboto" w:eastAsia="Roboto" w:hAnsi="Roboto"/>
          <w:rtl w:val="0"/>
        </w:rPr>
        <w:t xml:space="preserve"> formats.</w:t>
      </w:r>
    </w:p>
    <w:p w:rsidR="00000000" w:rsidDel="00000000" w:rsidP="00000000" w:rsidRDefault="00000000" w:rsidRPr="00000000" w14:paraId="00000F58">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757575"/>
          <w:sz w:val="22"/>
          <w:szCs w:val="22"/>
        </w:rPr>
      </w:pPr>
      <w:hyperlink r:id="rId274">
        <w:r w:rsidDel="00000000" w:rsidR="00000000" w:rsidRPr="00000000">
          <w:rPr>
            <w:rFonts w:ascii="Roboto" w:cs="Roboto" w:eastAsia="Roboto" w:hAnsi="Roboto"/>
            <w:color w:val="4285f4"/>
            <w:u w:val="single"/>
            <w:rtl w:val="0"/>
          </w:rPr>
          <w:t xml:space="preserve">BigQuery Data Transfer Service</w:t>
        </w:r>
      </w:hyperlink>
      <w:r w:rsidDel="00000000" w:rsidR="00000000" w:rsidRPr="00000000">
        <w:rPr>
          <w:rFonts w:ascii="Roboto" w:cs="Roboto" w:eastAsia="Roboto" w:hAnsi="Roboto"/>
          <w:rtl w:val="0"/>
        </w:rPr>
        <w:t xml:space="preserve"> automates data ingestion.</w:t>
      </w:r>
    </w:p>
    <w:p w:rsidR="00000000" w:rsidDel="00000000" w:rsidP="00000000" w:rsidRDefault="00000000" w:rsidRPr="00000000" w14:paraId="00000F59">
      <w:pPr>
        <w:widowControl w:val="0"/>
        <w:numPr>
          <w:ilvl w:val="0"/>
          <w:numId w:val="9"/>
        </w:numPr>
        <w:spacing w:line="264" w:lineRule="auto"/>
        <w:ind w:left="720" w:hanging="360"/>
        <w:rPr>
          <w:color w:val="757575"/>
          <w:sz w:val="22"/>
          <w:szCs w:val="22"/>
        </w:rPr>
      </w:pPr>
      <w:r w:rsidDel="00000000" w:rsidR="00000000" w:rsidRPr="00000000">
        <w:rPr>
          <w:rFonts w:ascii="Roboto" w:cs="Roboto" w:eastAsia="Roboto" w:hAnsi="Roboto"/>
          <w:rtl w:val="0"/>
        </w:rPr>
        <w:t xml:space="preserve">Similar to dataset-level and table-level, you can also set up expiration at partition-level. </w:t>
      </w:r>
    </w:p>
    <w:p w:rsidR="00000000" w:rsidDel="00000000" w:rsidP="00000000" w:rsidRDefault="00000000" w:rsidRPr="00000000" w14:paraId="00000F5A">
      <w:pPr>
        <w:widowControl w:val="0"/>
        <w:spacing w:line="264" w:lineRule="auto"/>
        <w:rPr>
          <w:rFonts w:ascii="Roboto" w:cs="Roboto" w:eastAsia="Roboto" w:hAnsi="Roboto"/>
        </w:rPr>
      </w:pPr>
      <w:r w:rsidDel="00000000" w:rsidR="00000000" w:rsidRPr="00000000">
        <w:rPr>
          <w:rtl w:val="0"/>
        </w:rPr>
      </w:r>
    </w:p>
    <w:p w:rsidR="00000000" w:rsidDel="00000000" w:rsidP="00000000" w:rsidRDefault="00000000" w:rsidRPr="00000000" w14:paraId="00000F5B">
      <w:pPr>
        <w:pStyle w:val="Heading3"/>
        <w:rPr>
          <w:color w:val="175ae2"/>
          <w:sz w:val="24"/>
          <w:szCs w:val="24"/>
        </w:rPr>
      </w:pPr>
      <w:bookmarkStart w:colFirst="0" w:colLast="0" w:name="_rjihyvfrn7wh" w:id="243"/>
      <w:bookmarkEnd w:id="243"/>
      <w:r w:rsidDel="00000000" w:rsidR="00000000" w:rsidRPr="00000000">
        <w:rPr>
          <w:rFonts w:ascii="Roboto" w:cs="Roboto" w:eastAsia="Roboto" w:hAnsi="Roboto"/>
          <w:rtl w:val="0"/>
        </w:rPr>
        <w:t xml:space="preserve">8.2.2 BigQuery Analytics</w:t>
      </w:r>
      <w:r w:rsidDel="00000000" w:rsidR="00000000" w:rsidRPr="00000000">
        <w:rPr>
          <w:rtl w:val="0"/>
        </w:rPr>
      </w:r>
    </w:p>
    <w:p w:rsidR="00000000" w:rsidDel="00000000" w:rsidP="00000000" w:rsidRDefault="00000000" w:rsidRPr="00000000" w14:paraId="00000F5C">
      <w:pPr>
        <w:widowControl w:val="0"/>
        <w:spacing w:line="264" w:lineRule="auto"/>
        <w:rPr>
          <w:rFonts w:ascii="Roboto" w:cs="Roboto" w:eastAsia="Roboto" w:hAnsi="Roboto"/>
        </w:rPr>
      </w:pPr>
      <w:r w:rsidDel="00000000" w:rsidR="00000000" w:rsidRPr="00000000">
        <w:rPr>
          <w:rFonts w:ascii="Roboto" w:cs="Roboto" w:eastAsia="Roboto" w:hAnsi="Roboto"/>
          <w:highlight w:val="white"/>
          <w:rtl w:val="0"/>
        </w:rPr>
        <w:t xml:space="preserve">Descriptive and prescriptive analysis uses include business intelligence, ad hoc analysis, geospatial analytics, and machine learning. You can query data stored in BigQuery or run queries on data where it lives using external tables or federated queries including Cloud Storage, Bigtable, Spanner, or Google Sheets stored in Google Drive.</w:t>
      </w:r>
      <w:r w:rsidDel="00000000" w:rsidR="00000000" w:rsidRPr="00000000">
        <w:rPr>
          <w:rtl w:val="0"/>
        </w:rPr>
      </w:r>
    </w:p>
    <w:p w:rsidR="00000000" w:rsidDel="00000000" w:rsidP="00000000" w:rsidRDefault="00000000" w:rsidRPr="00000000" w14:paraId="00000F5D">
      <w:pPr>
        <w:numPr>
          <w:ilvl w:val="0"/>
          <w:numId w:val="87"/>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sz w:val="22"/>
          <w:szCs w:val="22"/>
        </w:rPr>
      </w:pPr>
      <w:r w:rsidDel="00000000" w:rsidR="00000000" w:rsidRPr="00000000">
        <w:rPr>
          <w:rFonts w:ascii="Roboto" w:cs="Roboto" w:eastAsia="Roboto" w:hAnsi="Roboto"/>
          <w:rtl w:val="0"/>
        </w:rPr>
        <w:t xml:space="preserve">ANSI-standard SQL queries (</w:t>
      </w:r>
      <w:hyperlink r:id="rId275">
        <w:r w:rsidDel="00000000" w:rsidR="00000000" w:rsidRPr="00000000">
          <w:rPr>
            <w:rFonts w:ascii="Roboto" w:cs="Roboto" w:eastAsia="Roboto" w:hAnsi="Roboto"/>
            <w:color w:val="1155cc"/>
            <w:u w:val="single"/>
            <w:rtl w:val="0"/>
          </w:rPr>
          <w:t xml:space="preserve">SQL:2011 support</w:t>
        </w:r>
      </w:hyperlink>
      <w:r w:rsidDel="00000000" w:rsidR="00000000" w:rsidRPr="00000000">
        <w:rPr>
          <w:rFonts w:ascii="Roboto" w:cs="Roboto" w:eastAsia="Roboto" w:hAnsi="Roboto"/>
          <w:rtl w:val="0"/>
        </w:rPr>
        <w:t xml:space="preserve">) including support for joins, nested and repeated fields, analytic and aggregation functions, scripting, and a variety of spatial functions with geospatial analytics - Geographic Information Systems.</w:t>
      </w:r>
    </w:p>
    <w:p w:rsidR="00000000" w:rsidDel="00000000" w:rsidP="00000000" w:rsidRDefault="00000000" w:rsidRPr="00000000" w14:paraId="00000F5E">
      <w:pPr>
        <w:numPr>
          <w:ilvl w:val="0"/>
          <w:numId w:val="8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rPr>
      </w:pPr>
      <w:hyperlink r:id="rId276">
        <w:r w:rsidDel="00000000" w:rsidR="00000000" w:rsidRPr="00000000">
          <w:rPr>
            <w:rFonts w:ascii="Roboto" w:cs="Roboto" w:eastAsia="Roboto" w:hAnsi="Roboto"/>
            <w:color w:val="1155cc"/>
            <w:u w:val="single"/>
            <w:rtl w:val="0"/>
          </w:rPr>
          <w:t xml:space="preserve">Create views</w:t>
        </w:r>
      </w:hyperlink>
      <w:r w:rsidDel="00000000" w:rsidR="00000000" w:rsidRPr="00000000">
        <w:rPr>
          <w:rFonts w:ascii="Roboto" w:cs="Roboto" w:eastAsia="Roboto" w:hAnsi="Roboto"/>
          <w:color w:val="202124"/>
          <w:rtl w:val="0"/>
        </w:rPr>
        <w:t xml:space="preserve"> </w:t>
      </w:r>
      <w:r w:rsidDel="00000000" w:rsidR="00000000" w:rsidRPr="00000000">
        <w:rPr>
          <w:rFonts w:ascii="Roboto" w:cs="Roboto" w:eastAsia="Roboto" w:hAnsi="Roboto"/>
          <w:rtl w:val="0"/>
        </w:rPr>
        <w:t xml:space="preserve">to share your analysis.</w:t>
      </w:r>
    </w:p>
    <w:p w:rsidR="00000000" w:rsidDel="00000000" w:rsidP="00000000" w:rsidRDefault="00000000" w:rsidRPr="00000000" w14:paraId="00000F5F">
      <w:pPr>
        <w:numPr>
          <w:ilvl w:val="0"/>
          <w:numId w:val="8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rPr>
      </w:pPr>
      <w:r w:rsidDel="00000000" w:rsidR="00000000" w:rsidRPr="00000000">
        <w:rPr>
          <w:rFonts w:ascii="Roboto" w:cs="Roboto" w:eastAsia="Roboto" w:hAnsi="Roboto"/>
          <w:rtl w:val="0"/>
        </w:rPr>
        <w:t xml:space="preserve">Business intelligence tool support including </w:t>
      </w:r>
      <w:hyperlink r:id="rId277">
        <w:r w:rsidDel="00000000" w:rsidR="00000000" w:rsidRPr="00000000">
          <w:rPr>
            <w:rFonts w:ascii="Roboto" w:cs="Roboto" w:eastAsia="Roboto" w:hAnsi="Roboto"/>
            <w:color w:val="1155cc"/>
            <w:u w:val="single"/>
            <w:rtl w:val="0"/>
          </w:rPr>
          <w:t xml:space="preserve">BI Engine</w:t>
        </w:r>
      </w:hyperlink>
      <w:r w:rsidDel="00000000" w:rsidR="00000000" w:rsidRPr="00000000">
        <w:rPr>
          <w:rFonts w:ascii="Roboto" w:cs="Roboto" w:eastAsia="Roboto" w:hAnsi="Roboto"/>
          <w:rtl w:val="0"/>
        </w:rPr>
        <w:t xml:space="preserve"> with</w:t>
      </w:r>
      <w:r w:rsidDel="00000000" w:rsidR="00000000" w:rsidRPr="00000000">
        <w:rPr>
          <w:rFonts w:ascii="Roboto" w:cs="Roboto" w:eastAsia="Roboto" w:hAnsi="Roboto"/>
          <w:color w:val="202124"/>
          <w:rtl w:val="0"/>
        </w:rPr>
        <w:t xml:space="preserve"> </w:t>
      </w:r>
      <w:hyperlink r:id="rId278">
        <w:r w:rsidDel="00000000" w:rsidR="00000000" w:rsidRPr="00000000">
          <w:rPr>
            <w:rFonts w:ascii="Roboto" w:cs="Roboto" w:eastAsia="Roboto" w:hAnsi="Roboto"/>
            <w:color w:val="1155cc"/>
            <w:u w:val="single"/>
            <w:rtl w:val="0"/>
          </w:rPr>
          <w:t xml:space="preserve">Data Studio</w:t>
        </w:r>
      </w:hyperlink>
      <w:r w:rsidDel="00000000" w:rsidR="00000000" w:rsidRPr="00000000">
        <w:rPr>
          <w:rFonts w:ascii="Roboto" w:cs="Roboto" w:eastAsia="Roboto" w:hAnsi="Roboto"/>
          <w:color w:val="202124"/>
          <w:rtl w:val="0"/>
        </w:rPr>
        <w:t xml:space="preserve">, </w:t>
      </w:r>
      <w:hyperlink r:id="rId279">
        <w:r w:rsidDel="00000000" w:rsidR="00000000" w:rsidRPr="00000000">
          <w:rPr>
            <w:rFonts w:ascii="Roboto" w:cs="Roboto" w:eastAsia="Roboto" w:hAnsi="Roboto"/>
            <w:color w:val="1155cc"/>
            <w:u w:val="single"/>
            <w:rtl w:val="0"/>
          </w:rPr>
          <w:t xml:space="preserve">Looker</w:t>
        </w:r>
      </w:hyperlink>
      <w:r w:rsidDel="00000000" w:rsidR="00000000" w:rsidRPr="00000000">
        <w:rPr>
          <w:rFonts w:ascii="Roboto" w:cs="Roboto" w:eastAsia="Roboto" w:hAnsi="Roboto"/>
          <w:color w:val="202124"/>
          <w:rtl w:val="0"/>
        </w:rPr>
        <w:t xml:space="preserve">, </w:t>
      </w:r>
      <w:hyperlink r:id="rId280">
        <w:r w:rsidDel="00000000" w:rsidR="00000000" w:rsidRPr="00000000">
          <w:rPr>
            <w:rFonts w:ascii="Roboto" w:cs="Roboto" w:eastAsia="Roboto" w:hAnsi="Roboto"/>
            <w:color w:val="1155cc"/>
            <w:u w:val="single"/>
            <w:rtl w:val="0"/>
          </w:rPr>
          <w:t xml:space="preserve">Google Sheets</w:t>
        </w:r>
      </w:hyperlink>
      <w:r w:rsidDel="00000000" w:rsidR="00000000" w:rsidRPr="00000000">
        <w:rPr>
          <w:rFonts w:ascii="Roboto" w:cs="Roboto" w:eastAsia="Roboto" w:hAnsi="Roboto"/>
          <w:rtl w:val="0"/>
        </w:rPr>
        <w:t xml:space="preserve">, and 3rd party tools like Tableau and Power BI.</w:t>
      </w:r>
    </w:p>
    <w:p w:rsidR="00000000" w:rsidDel="00000000" w:rsidP="00000000" w:rsidRDefault="00000000" w:rsidRPr="00000000" w14:paraId="00000F60">
      <w:pPr>
        <w:numPr>
          <w:ilvl w:val="0"/>
          <w:numId w:val="8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rPr>
      </w:pPr>
      <w:hyperlink r:id="rId281">
        <w:r w:rsidDel="00000000" w:rsidR="00000000" w:rsidRPr="00000000">
          <w:rPr>
            <w:rFonts w:ascii="Roboto" w:cs="Roboto" w:eastAsia="Roboto" w:hAnsi="Roboto"/>
            <w:color w:val="1155cc"/>
            <w:u w:val="single"/>
            <w:rtl w:val="0"/>
          </w:rPr>
          <w:t xml:space="preserve">BigQuery ML</w:t>
        </w:r>
      </w:hyperlink>
      <w:r w:rsidDel="00000000" w:rsidR="00000000" w:rsidRPr="00000000">
        <w:rPr>
          <w:rFonts w:ascii="Roboto" w:cs="Roboto" w:eastAsia="Roboto" w:hAnsi="Roboto"/>
          <w:color w:val="202124"/>
          <w:rtl w:val="0"/>
        </w:rPr>
        <w:t xml:space="preserve"> </w:t>
      </w:r>
      <w:r w:rsidDel="00000000" w:rsidR="00000000" w:rsidRPr="00000000">
        <w:rPr>
          <w:rFonts w:ascii="Roboto" w:cs="Roboto" w:eastAsia="Roboto" w:hAnsi="Roboto"/>
          <w:rtl w:val="0"/>
        </w:rPr>
        <w:t xml:space="preserve">provides machine learning modeling and predictive analytics.</w:t>
      </w:r>
    </w:p>
    <w:p w:rsidR="00000000" w:rsidDel="00000000" w:rsidP="00000000" w:rsidRDefault="00000000" w:rsidRPr="00000000" w14:paraId="00000F61">
      <w:pPr>
        <w:numPr>
          <w:ilvl w:val="0"/>
          <w:numId w:val="87"/>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sz w:val="22"/>
          <w:szCs w:val="22"/>
        </w:rPr>
      </w:pPr>
      <w:hyperlink r:id="rId282">
        <w:r w:rsidDel="00000000" w:rsidR="00000000" w:rsidRPr="00000000">
          <w:rPr>
            <w:rFonts w:ascii="Roboto" w:cs="Roboto" w:eastAsia="Roboto" w:hAnsi="Roboto"/>
            <w:color w:val="1155cc"/>
            <w:u w:val="single"/>
            <w:rtl w:val="0"/>
          </w:rPr>
          <w:t xml:space="preserve">Query data outside of BigQuery</w:t>
        </w:r>
      </w:hyperlink>
      <w:r w:rsidDel="00000000" w:rsidR="00000000" w:rsidRPr="00000000">
        <w:rPr>
          <w:rFonts w:ascii="Roboto" w:cs="Roboto" w:eastAsia="Roboto" w:hAnsi="Roboto"/>
          <w:color w:val="202124"/>
          <w:rtl w:val="0"/>
        </w:rPr>
        <w:t xml:space="preserve"> </w:t>
      </w:r>
      <w:r w:rsidDel="00000000" w:rsidR="00000000" w:rsidRPr="00000000">
        <w:rPr>
          <w:rFonts w:ascii="Roboto" w:cs="Roboto" w:eastAsia="Roboto" w:hAnsi="Roboto"/>
          <w:rtl w:val="0"/>
        </w:rPr>
        <w:t xml:space="preserve">with</w:t>
      </w:r>
      <w:r w:rsidDel="00000000" w:rsidR="00000000" w:rsidRPr="00000000">
        <w:rPr>
          <w:rFonts w:ascii="Roboto" w:cs="Roboto" w:eastAsia="Roboto" w:hAnsi="Roboto"/>
          <w:color w:val="202124"/>
          <w:rtl w:val="0"/>
        </w:rPr>
        <w:t xml:space="preserve"> </w:t>
      </w:r>
      <w:hyperlink r:id="rId283">
        <w:r w:rsidDel="00000000" w:rsidR="00000000" w:rsidRPr="00000000">
          <w:rPr>
            <w:rFonts w:ascii="Roboto" w:cs="Roboto" w:eastAsia="Roboto" w:hAnsi="Roboto"/>
            <w:color w:val="1155cc"/>
            <w:u w:val="single"/>
            <w:rtl w:val="0"/>
          </w:rPr>
          <w:t xml:space="preserve">external tables</w:t>
        </w:r>
      </w:hyperlink>
      <w:r w:rsidDel="00000000" w:rsidR="00000000" w:rsidRPr="00000000">
        <w:rPr>
          <w:rFonts w:ascii="Roboto" w:cs="Roboto" w:eastAsia="Roboto" w:hAnsi="Roboto"/>
          <w:color w:val="202124"/>
          <w:rtl w:val="0"/>
        </w:rPr>
        <w:t xml:space="preserve"> </w:t>
      </w:r>
      <w:r w:rsidDel="00000000" w:rsidR="00000000" w:rsidRPr="00000000">
        <w:rPr>
          <w:rFonts w:ascii="Roboto" w:cs="Roboto" w:eastAsia="Roboto" w:hAnsi="Roboto"/>
          <w:rtl w:val="0"/>
        </w:rPr>
        <w:t xml:space="preserve">and</w:t>
      </w:r>
      <w:r w:rsidDel="00000000" w:rsidR="00000000" w:rsidRPr="00000000">
        <w:rPr>
          <w:rFonts w:ascii="Roboto" w:cs="Roboto" w:eastAsia="Roboto" w:hAnsi="Roboto"/>
          <w:color w:val="202124"/>
          <w:rtl w:val="0"/>
        </w:rPr>
        <w:t xml:space="preserve"> </w:t>
      </w:r>
      <w:hyperlink r:id="rId284">
        <w:r w:rsidDel="00000000" w:rsidR="00000000" w:rsidRPr="00000000">
          <w:rPr>
            <w:rFonts w:ascii="Roboto" w:cs="Roboto" w:eastAsia="Roboto" w:hAnsi="Roboto"/>
            <w:color w:val="1155cc"/>
            <w:u w:val="single"/>
            <w:rtl w:val="0"/>
          </w:rPr>
          <w:t xml:space="preserve">federated queries</w:t>
        </w:r>
      </w:hyperlink>
      <w:r w:rsidDel="00000000" w:rsidR="00000000" w:rsidRPr="00000000">
        <w:rPr>
          <w:rFonts w:ascii="Roboto" w:cs="Roboto" w:eastAsia="Roboto" w:hAnsi="Roboto"/>
          <w:color w:val="202124"/>
          <w:rtl w:val="0"/>
        </w:rPr>
        <w:t xml:space="preserve">.</w:t>
      </w:r>
    </w:p>
    <w:p w:rsidR="00000000" w:rsidDel="00000000" w:rsidP="00000000" w:rsidRDefault="00000000" w:rsidRPr="00000000" w14:paraId="00000F62">
      <w:pPr>
        <w:pStyle w:val="Heading3"/>
        <w:rPr>
          <w:rFonts w:ascii="Roboto" w:cs="Roboto" w:eastAsia="Roboto" w:hAnsi="Roboto"/>
        </w:rPr>
      </w:pPr>
      <w:bookmarkStart w:colFirst="0" w:colLast="0" w:name="_5ad88mylod81" w:id="244"/>
      <w:bookmarkEnd w:id="244"/>
      <w:r w:rsidDel="00000000" w:rsidR="00000000" w:rsidRPr="00000000">
        <w:rPr>
          <w:rtl w:val="0"/>
        </w:rPr>
      </w:r>
    </w:p>
    <w:p w:rsidR="00000000" w:rsidDel="00000000" w:rsidP="00000000" w:rsidRDefault="00000000" w:rsidRPr="00000000" w14:paraId="00000F63">
      <w:pPr>
        <w:pStyle w:val="Heading3"/>
        <w:rPr>
          <w:color w:val="175ae2"/>
          <w:sz w:val="24"/>
          <w:szCs w:val="24"/>
        </w:rPr>
      </w:pPr>
      <w:bookmarkStart w:colFirst="0" w:colLast="0" w:name="_q1bttl8ye2v8" w:id="245"/>
      <w:bookmarkEnd w:id="245"/>
      <w:r w:rsidDel="00000000" w:rsidR="00000000" w:rsidRPr="00000000">
        <w:rPr>
          <w:rFonts w:ascii="Roboto" w:cs="Roboto" w:eastAsia="Roboto" w:hAnsi="Roboto"/>
          <w:rtl w:val="0"/>
        </w:rPr>
        <w:t xml:space="preserve">8.2.3 BigQuery Analytics</w:t>
      </w:r>
      <w:r w:rsidDel="00000000" w:rsidR="00000000" w:rsidRPr="00000000">
        <w:rPr>
          <w:rtl w:val="0"/>
        </w:rPr>
      </w:r>
    </w:p>
    <w:p w:rsidR="00000000" w:rsidDel="00000000" w:rsidP="00000000" w:rsidRDefault="00000000" w:rsidRPr="00000000" w14:paraId="00000F6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02124"/>
        </w:rPr>
      </w:pPr>
      <w:r w:rsidDel="00000000" w:rsidR="00000000" w:rsidRPr="00000000">
        <w:rPr>
          <w:rFonts w:ascii="Roboto" w:cs="Roboto" w:eastAsia="Roboto" w:hAnsi="Roboto"/>
          <w:rtl w:val="0"/>
        </w:rPr>
        <w:t xml:space="preserve">BigQuery provides centralized management of data and compute resources that are secured using</w:t>
      </w:r>
      <w:r w:rsidDel="00000000" w:rsidR="00000000" w:rsidRPr="00000000">
        <w:rPr>
          <w:rFonts w:ascii="Roboto" w:cs="Roboto" w:eastAsia="Roboto" w:hAnsi="Roboto"/>
          <w:color w:val="202124"/>
          <w:rtl w:val="0"/>
        </w:rPr>
        <w:t xml:space="preserve"> </w:t>
      </w:r>
      <w:hyperlink r:id="rId285">
        <w:r w:rsidDel="00000000" w:rsidR="00000000" w:rsidRPr="00000000">
          <w:rPr>
            <w:rFonts w:ascii="Roboto" w:cs="Roboto" w:eastAsia="Roboto" w:hAnsi="Roboto"/>
            <w:color w:val="1155cc"/>
            <w:u w:val="single"/>
            <w:rtl w:val="0"/>
          </w:rPr>
          <w:t xml:space="preserve">Identity and Access Management (IAM)</w:t>
        </w:r>
      </w:hyperlink>
      <w:r w:rsidDel="00000000" w:rsidR="00000000" w:rsidRPr="00000000">
        <w:rPr>
          <w:rFonts w:ascii="Roboto" w:cs="Roboto" w:eastAsia="Roboto" w:hAnsi="Roboto"/>
          <w:rtl w:val="0"/>
        </w:rPr>
        <w:t xml:space="preserve">, the access model used throughout Google Cloud. </w:t>
      </w:r>
      <w:hyperlink r:id="rId286">
        <w:r w:rsidDel="00000000" w:rsidR="00000000" w:rsidRPr="00000000">
          <w:rPr>
            <w:rFonts w:ascii="Roboto" w:cs="Roboto" w:eastAsia="Roboto" w:hAnsi="Roboto"/>
            <w:color w:val="1155cc"/>
            <w:u w:val="single"/>
            <w:rtl w:val="0"/>
          </w:rPr>
          <w:t xml:space="preserve">Google Cloud security best practices</w:t>
        </w:r>
      </w:hyperlink>
      <w:r w:rsidDel="00000000" w:rsidR="00000000" w:rsidRPr="00000000">
        <w:rPr>
          <w:rFonts w:ascii="Roboto" w:cs="Roboto" w:eastAsia="Roboto" w:hAnsi="Roboto"/>
          <w:rtl w:val="0"/>
        </w:rPr>
        <w:t xml:space="preserve"> provide a solid yet flexible approach that can include traditional perimeter security or more complex and granular</w:t>
      </w:r>
      <w:r w:rsidDel="00000000" w:rsidR="00000000" w:rsidRPr="00000000">
        <w:rPr>
          <w:rFonts w:ascii="Roboto" w:cs="Roboto" w:eastAsia="Roboto" w:hAnsi="Roboto"/>
          <w:color w:val="202124"/>
          <w:rtl w:val="0"/>
        </w:rPr>
        <w:t xml:space="preserve"> </w:t>
      </w:r>
      <w:hyperlink r:id="rId287">
        <w:r w:rsidDel="00000000" w:rsidR="00000000" w:rsidRPr="00000000">
          <w:rPr>
            <w:rFonts w:ascii="Roboto" w:cs="Roboto" w:eastAsia="Roboto" w:hAnsi="Roboto"/>
            <w:color w:val="1155cc"/>
            <w:u w:val="single"/>
            <w:rtl w:val="0"/>
          </w:rPr>
          <w:t xml:space="preserve">defense-in-depth approach</w:t>
        </w:r>
      </w:hyperlink>
      <w:r w:rsidDel="00000000" w:rsidR="00000000" w:rsidRPr="00000000">
        <w:rPr>
          <w:rFonts w:ascii="Roboto" w:cs="Roboto" w:eastAsia="Roboto" w:hAnsi="Roboto"/>
          <w:color w:val="202124"/>
          <w:rtl w:val="0"/>
        </w:rPr>
        <w:t xml:space="preserve">.</w:t>
      </w:r>
    </w:p>
    <w:p w:rsidR="00000000" w:rsidDel="00000000" w:rsidP="00000000" w:rsidRDefault="00000000" w:rsidRPr="00000000" w14:paraId="00000F65">
      <w:pPr>
        <w:numPr>
          <w:ilvl w:val="0"/>
          <w:numId w:val="33"/>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sz w:val="22"/>
          <w:szCs w:val="22"/>
        </w:rPr>
      </w:pPr>
      <w:hyperlink r:id="rId288">
        <w:r w:rsidDel="00000000" w:rsidR="00000000" w:rsidRPr="00000000">
          <w:rPr>
            <w:rFonts w:ascii="Roboto" w:cs="Roboto" w:eastAsia="Roboto" w:hAnsi="Roboto"/>
            <w:color w:val="1155cc"/>
            <w:u w:val="single"/>
            <w:rtl w:val="0"/>
          </w:rPr>
          <w:t xml:space="preserve">Intro to data security and governance</w:t>
        </w:r>
      </w:hyperlink>
      <w:r w:rsidDel="00000000" w:rsidR="00000000" w:rsidRPr="00000000">
        <w:rPr>
          <w:rFonts w:ascii="Roboto" w:cs="Roboto" w:eastAsia="Roboto" w:hAnsi="Roboto"/>
          <w:color w:val="202124"/>
          <w:rtl w:val="0"/>
        </w:rPr>
        <w:t xml:space="preserve"> </w:t>
      </w:r>
      <w:r w:rsidDel="00000000" w:rsidR="00000000" w:rsidRPr="00000000">
        <w:rPr>
          <w:rFonts w:ascii="Roboto" w:cs="Roboto" w:eastAsia="Roboto" w:hAnsi="Roboto"/>
          <w:rtl w:val="0"/>
        </w:rPr>
        <w:t xml:space="preserve">helps you understand data governance, and what controls you might need to secure BigQuery resources.</w:t>
      </w:r>
    </w:p>
    <w:p w:rsidR="00000000" w:rsidDel="00000000" w:rsidP="00000000" w:rsidRDefault="00000000" w:rsidRPr="00000000" w14:paraId="00000F66">
      <w:pPr>
        <w:numPr>
          <w:ilvl w:val="0"/>
          <w:numId w:val="3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rPr>
      </w:pPr>
      <w:hyperlink r:id="rId289">
        <w:r w:rsidDel="00000000" w:rsidR="00000000" w:rsidRPr="00000000">
          <w:rPr>
            <w:rFonts w:ascii="Roboto" w:cs="Roboto" w:eastAsia="Roboto" w:hAnsi="Roboto"/>
            <w:color w:val="1155cc"/>
            <w:u w:val="single"/>
            <w:rtl w:val="0"/>
          </w:rPr>
          <w:t xml:space="preserve">Jobs</w:t>
        </w:r>
      </w:hyperlink>
      <w:r w:rsidDel="00000000" w:rsidR="00000000" w:rsidRPr="00000000">
        <w:rPr>
          <w:rFonts w:ascii="Roboto" w:cs="Roboto" w:eastAsia="Roboto" w:hAnsi="Roboto"/>
          <w:color w:val="202124"/>
          <w:rtl w:val="0"/>
        </w:rPr>
        <w:t xml:space="preserve"> </w:t>
      </w:r>
      <w:r w:rsidDel="00000000" w:rsidR="00000000" w:rsidRPr="00000000">
        <w:rPr>
          <w:rFonts w:ascii="Roboto" w:cs="Roboto" w:eastAsia="Roboto" w:hAnsi="Roboto"/>
          <w:rtl w:val="0"/>
        </w:rPr>
        <w:t xml:space="preserve">are actions that BigQuery runs on your behalf to load, export, query, or copy data.</w:t>
      </w:r>
    </w:p>
    <w:p w:rsidR="00000000" w:rsidDel="00000000" w:rsidP="00000000" w:rsidRDefault="00000000" w:rsidRPr="00000000" w14:paraId="00000F67">
      <w:pPr>
        <w:numPr>
          <w:ilvl w:val="0"/>
          <w:numId w:val="33"/>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sz w:val="22"/>
          <w:szCs w:val="22"/>
        </w:rPr>
      </w:pPr>
      <w:hyperlink r:id="rId290">
        <w:r w:rsidDel="00000000" w:rsidR="00000000" w:rsidRPr="00000000">
          <w:rPr>
            <w:rFonts w:ascii="Roboto" w:cs="Roboto" w:eastAsia="Roboto" w:hAnsi="Roboto"/>
            <w:color w:val="1155cc"/>
            <w:u w:val="single"/>
            <w:rtl w:val="0"/>
          </w:rPr>
          <w:t xml:space="preserve">Reservations</w:t>
        </w:r>
      </w:hyperlink>
      <w:r w:rsidDel="00000000" w:rsidR="00000000" w:rsidRPr="00000000">
        <w:rPr>
          <w:rFonts w:ascii="Roboto" w:cs="Roboto" w:eastAsia="Roboto" w:hAnsi="Roboto"/>
          <w:color w:val="202124"/>
          <w:rtl w:val="0"/>
        </w:rPr>
        <w:t xml:space="preserve"> </w:t>
      </w:r>
      <w:r w:rsidDel="00000000" w:rsidR="00000000" w:rsidRPr="00000000">
        <w:rPr>
          <w:rFonts w:ascii="Roboto" w:cs="Roboto" w:eastAsia="Roboto" w:hAnsi="Roboto"/>
          <w:rtl w:val="0"/>
        </w:rPr>
        <w:t xml:space="preserve">let you switch between on-demand pricing and flat-rate pricing.</w:t>
      </w:r>
    </w:p>
    <w:p w:rsidR="00000000" w:rsidDel="00000000" w:rsidP="00000000" w:rsidRDefault="00000000" w:rsidRPr="00000000" w14:paraId="00000F68">
      <w:pPr>
        <w:pStyle w:val="Heading2"/>
        <w:rPr>
          <w:rFonts w:ascii="Roboto" w:cs="Roboto" w:eastAsia="Roboto" w:hAnsi="Roboto"/>
        </w:rPr>
      </w:pPr>
      <w:bookmarkStart w:colFirst="0" w:colLast="0" w:name="_ftk4nv9uadwa" w:id="246"/>
      <w:bookmarkEnd w:id="246"/>
      <w:r w:rsidDel="00000000" w:rsidR="00000000" w:rsidRPr="00000000">
        <w:rPr>
          <w:rtl w:val="0"/>
        </w:rPr>
      </w:r>
    </w:p>
    <w:p w:rsidR="00000000" w:rsidDel="00000000" w:rsidP="00000000" w:rsidRDefault="00000000" w:rsidRPr="00000000" w14:paraId="00000F69">
      <w:pPr>
        <w:pStyle w:val="Heading2"/>
        <w:rPr>
          <w:rFonts w:ascii="Roboto" w:cs="Roboto" w:eastAsia="Roboto" w:hAnsi="Roboto"/>
          <w:color w:val="202124"/>
          <w:sz w:val="24"/>
          <w:szCs w:val="24"/>
        </w:rPr>
      </w:pPr>
      <w:bookmarkStart w:colFirst="0" w:colLast="0" w:name="_ti9u18etgjwj" w:id="247"/>
      <w:bookmarkEnd w:id="247"/>
      <w:r w:rsidDel="00000000" w:rsidR="00000000" w:rsidRPr="00000000">
        <w:rPr>
          <w:rFonts w:ascii="Roboto" w:cs="Roboto" w:eastAsia="Roboto" w:hAnsi="Roboto"/>
          <w:rtl w:val="0"/>
        </w:rPr>
        <w:t xml:space="preserve">8.3 Dataproc</w:t>
      </w:r>
      <w:r w:rsidDel="00000000" w:rsidR="00000000" w:rsidRPr="00000000">
        <w:rPr>
          <w:rtl w:val="0"/>
        </w:rPr>
      </w:r>
    </w:p>
    <w:p w:rsidR="00000000" w:rsidDel="00000000" w:rsidP="00000000" w:rsidRDefault="00000000" w:rsidRPr="00000000" w14:paraId="00000F6A">
      <w:pPr>
        <w:rPr>
          <w:rFonts w:ascii="Roboto" w:cs="Roboto" w:eastAsia="Roboto" w:hAnsi="Roboto"/>
        </w:rPr>
      </w:pPr>
      <w:r w:rsidDel="00000000" w:rsidR="00000000" w:rsidRPr="00000000">
        <w:rPr>
          <w:rFonts w:ascii="Roboto" w:cs="Roboto" w:eastAsia="Roboto" w:hAnsi="Roboto"/>
          <w:rtl w:val="0"/>
        </w:rPr>
        <w:t xml:space="preserve">Dataproc is a managed Spark and Hadoop service that lets you take advantage of open source data tools for batch processing, querying, streaming, and machine learning. Dataproc automation helps you create clusters quickly, manage them easily, and save money by turning clusters off when you don't need them. With less time and money spent on administration, you can focus on your jobs and your data.</w:t>
      </w:r>
    </w:p>
    <w:p w:rsidR="00000000" w:rsidDel="00000000" w:rsidP="00000000" w:rsidRDefault="00000000" w:rsidRPr="00000000" w14:paraId="00000F6B">
      <w:pPr>
        <w:pStyle w:val="Heading3"/>
        <w:rPr>
          <w:rFonts w:ascii="Roboto" w:cs="Roboto" w:eastAsia="Roboto" w:hAnsi="Roboto"/>
        </w:rPr>
      </w:pPr>
      <w:bookmarkStart w:colFirst="0" w:colLast="0" w:name="_e9pi9ibs0c7y" w:id="248"/>
      <w:bookmarkEnd w:id="248"/>
      <w:r w:rsidDel="00000000" w:rsidR="00000000" w:rsidRPr="00000000">
        <w:rPr>
          <w:rtl w:val="0"/>
        </w:rPr>
      </w:r>
    </w:p>
    <w:p w:rsidR="00000000" w:rsidDel="00000000" w:rsidP="00000000" w:rsidRDefault="00000000" w:rsidRPr="00000000" w14:paraId="00000F6C">
      <w:pPr>
        <w:pStyle w:val="Heading3"/>
        <w:rPr>
          <w:rFonts w:ascii="Roboto" w:cs="Roboto" w:eastAsia="Roboto" w:hAnsi="Roboto"/>
        </w:rPr>
      </w:pPr>
      <w:bookmarkStart w:colFirst="0" w:colLast="0" w:name="_bs5maaaqtkvq" w:id="249"/>
      <w:bookmarkEnd w:id="249"/>
      <w:r w:rsidDel="00000000" w:rsidR="00000000" w:rsidRPr="00000000">
        <w:rPr>
          <w:rFonts w:ascii="Roboto" w:cs="Roboto" w:eastAsia="Roboto" w:hAnsi="Roboto"/>
          <w:rtl w:val="0"/>
        </w:rPr>
        <w:t xml:space="preserve">8.3.1 Key Features</w:t>
      </w:r>
    </w:p>
    <w:p w:rsidR="00000000" w:rsidDel="00000000" w:rsidP="00000000" w:rsidRDefault="00000000" w:rsidRPr="00000000" w14:paraId="00000F6D">
      <w:pPr>
        <w:numPr>
          <w:ilvl w:val="0"/>
          <w:numId w:val="40"/>
        </w:numPr>
        <w:ind w:left="720" w:hanging="360"/>
        <w:rPr>
          <w:u w:val="none"/>
        </w:rPr>
      </w:pPr>
      <w:r w:rsidDel="00000000" w:rsidR="00000000" w:rsidRPr="00000000">
        <w:rPr>
          <w:b w:val="1"/>
          <w:rtl w:val="0"/>
        </w:rPr>
        <w:t xml:space="preserve">Low cost</w:t>
      </w:r>
      <w:r w:rsidDel="00000000" w:rsidR="00000000" w:rsidRPr="00000000">
        <w:rPr>
          <w:rtl w:val="0"/>
        </w:rPr>
        <w:t xml:space="preserve"> - </w:t>
      </w:r>
      <w:r w:rsidDel="00000000" w:rsidR="00000000" w:rsidRPr="00000000">
        <w:rPr>
          <w:rFonts w:ascii="Roboto" w:cs="Roboto" w:eastAsia="Roboto" w:hAnsi="Roboto"/>
          <w:highlight w:val="white"/>
          <w:rtl w:val="0"/>
        </w:rPr>
        <w:t xml:space="preserve">Dataproc is </w:t>
      </w:r>
      <w:hyperlink r:id="rId291">
        <w:r w:rsidDel="00000000" w:rsidR="00000000" w:rsidRPr="00000000">
          <w:rPr>
            <w:rFonts w:ascii="Roboto" w:cs="Roboto" w:eastAsia="Roboto" w:hAnsi="Roboto"/>
            <w:color w:val="4285f4"/>
            <w:highlight w:val="white"/>
            <w:u w:val="single"/>
            <w:rtl w:val="0"/>
          </w:rPr>
          <w:t xml:space="preserve">priced</w:t>
        </w:r>
      </w:hyperlink>
      <w:r w:rsidDel="00000000" w:rsidR="00000000" w:rsidRPr="00000000">
        <w:rPr>
          <w:rFonts w:ascii="Roboto" w:cs="Roboto" w:eastAsia="Roboto" w:hAnsi="Roboto"/>
          <w:highlight w:val="white"/>
          <w:rtl w:val="0"/>
        </w:rPr>
        <w:t xml:space="preserve"> at only 1 cent per virtual CPU in your cluster per hour, on top of the other Cloud Platform resources you use. In addition to this low price, Dataproc clusters can include </w:t>
      </w:r>
      <w:hyperlink r:id="rId292">
        <w:r w:rsidDel="00000000" w:rsidR="00000000" w:rsidRPr="00000000">
          <w:rPr>
            <w:rFonts w:ascii="Roboto" w:cs="Roboto" w:eastAsia="Roboto" w:hAnsi="Roboto"/>
            <w:color w:val="4285f4"/>
            <w:highlight w:val="white"/>
            <w:u w:val="single"/>
            <w:rtl w:val="0"/>
          </w:rPr>
          <w:t xml:space="preserve">preemptible instances</w:t>
        </w:r>
      </w:hyperlink>
      <w:r w:rsidDel="00000000" w:rsidR="00000000" w:rsidRPr="00000000">
        <w:rPr>
          <w:rFonts w:ascii="Roboto" w:cs="Roboto" w:eastAsia="Roboto" w:hAnsi="Roboto"/>
          <w:highlight w:val="white"/>
          <w:rtl w:val="0"/>
        </w:rPr>
        <w:t xml:space="preserve"> that have lower compute prices, reducing your costs even further. </w:t>
      </w:r>
    </w:p>
    <w:p w:rsidR="00000000" w:rsidDel="00000000" w:rsidP="00000000" w:rsidRDefault="00000000" w:rsidRPr="00000000" w14:paraId="00000F6E">
      <w:pPr>
        <w:numPr>
          <w:ilvl w:val="0"/>
          <w:numId w:val="40"/>
        </w:numPr>
        <w:ind w:left="720" w:hanging="360"/>
        <w:rPr>
          <w:rFonts w:ascii="Roboto" w:cs="Roboto" w:eastAsia="Roboto" w:hAnsi="Roboto"/>
          <w:highlight w:val="white"/>
          <w:u w:val="none"/>
        </w:rPr>
      </w:pPr>
      <w:r w:rsidDel="00000000" w:rsidR="00000000" w:rsidRPr="00000000">
        <w:rPr>
          <w:rFonts w:ascii="Roboto" w:cs="Roboto" w:eastAsia="Roboto" w:hAnsi="Roboto"/>
          <w:b w:val="1"/>
          <w:highlight w:val="white"/>
          <w:rtl w:val="0"/>
        </w:rPr>
        <w:t xml:space="preserve">Super fast</w:t>
      </w:r>
      <w:r w:rsidDel="00000000" w:rsidR="00000000" w:rsidRPr="00000000">
        <w:rPr>
          <w:rFonts w:ascii="Roboto" w:cs="Roboto" w:eastAsia="Roboto" w:hAnsi="Roboto"/>
          <w:highlight w:val="white"/>
          <w:rtl w:val="0"/>
        </w:rPr>
        <w:t xml:space="preserve"> - Without using Dataproc, it can take from five to 30 minutes to create Spark and Hadoop clusters on-premises or through IaaS providers. By comparison, Dataproc clusters are quick to start, scale, and shutdown, with each of these operations taking 90 seconds or less, on average.</w:t>
      </w:r>
      <w:r w:rsidDel="00000000" w:rsidR="00000000" w:rsidRPr="00000000">
        <w:rPr>
          <w:rFonts w:ascii="Roboto" w:cs="Roboto" w:eastAsia="Roboto" w:hAnsi="Roboto"/>
          <w:color w:val="202124"/>
          <w:sz w:val="24"/>
          <w:szCs w:val="24"/>
          <w:highlight w:val="white"/>
          <w:rtl w:val="0"/>
        </w:rPr>
        <w:t xml:space="preserve"> </w:t>
      </w:r>
    </w:p>
    <w:p w:rsidR="00000000" w:rsidDel="00000000" w:rsidP="00000000" w:rsidRDefault="00000000" w:rsidRPr="00000000" w14:paraId="00000F6F">
      <w:pPr>
        <w:numPr>
          <w:ilvl w:val="0"/>
          <w:numId w:val="40"/>
        </w:numPr>
        <w:spacing w:after="0" w:afterAutospacing="0"/>
        <w:ind w:left="720" w:hanging="360"/>
        <w:rPr>
          <w:rFonts w:ascii="Roboto" w:cs="Roboto" w:eastAsia="Roboto" w:hAnsi="Roboto"/>
          <w:color w:val="202124"/>
          <w:sz w:val="24"/>
          <w:szCs w:val="24"/>
          <w:highlight w:val="white"/>
          <w:u w:val="none"/>
        </w:rPr>
      </w:pPr>
      <w:r w:rsidDel="00000000" w:rsidR="00000000" w:rsidRPr="00000000">
        <w:rPr>
          <w:rFonts w:ascii="Roboto" w:cs="Roboto" w:eastAsia="Roboto" w:hAnsi="Roboto"/>
          <w:b w:val="1"/>
          <w:highlight w:val="white"/>
          <w:rtl w:val="0"/>
        </w:rPr>
        <w:t xml:space="preserve">Integrated</w:t>
      </w:r>
      <w:r w:rsidDel="00000000" w:rsidR="00000000" w:rsidRPr="00000000">
        <w:rPr>
          <w:rFonts w:ascii="Roboto" w:cs="Roboto" w:eastAsia="Roboto" w:hAnsi="Roboto"/>
          <w:color w:val="202124"/>
          <w:sz w:val="24"/>
          <w:szCs w:val="24"/>
          <w:highlight w:val="white"/>
          <w:rtl w:val="0"/>
        </w:rPr>
        <w:t xml:space="preserve"> - </w:t>
      </w:r>
      <w:r w:rsidDel="00000000" w:rsidR="00000000" w:rsidRPr="00000000">
        <w:rPr>
          <w:rFonts w:ascii="Roboto" w:cs="Roboto" w:eastAsia="Roboto" w:hAnsi="Roboto"/>
          <w:highlight w:val="white"/>
          <w:rtl w:val="0"/>
        </w:rPr>
        <w:t xml:space="preserve">Dataproc has built-in integration with other Google Cloud Platform services, such as </w:t>
      </w:r>
      <w:hyperlink r:id="rId293">
        <w:r w:rsidDel="00000000" w:rsidR="00000000" w:rsidRPr="00000000">
          <w:rPr>
            <w:rFonts w:ascii="Roboto" w:cs="Roboto" w:eastAsia="Roboto" w:hAnsi="Roboto"/>
            <w:color w:val="4285f4"/>
            <w:highlight w:val="white"/>
            <w:u w:val="single"/>
            <w:rtl w:val="0"/>
          </w:rPr>
          <w:t xml:space="preserve">BigQuery</w:t>
        </w:r>
      </w:hyperlink>
      <w:r w:rsidDel="00000000" w:rsidR="00000000" w:rsidRPr="00000000">
        <w:rPr>
          <w:rFonts w:ascii="Roboto" w:cs="Roboto" w:eastAsia="Roboto" w:hAnsi="Roboto"/>
          <w:highlight w:val="white"/>
          <w:rtl w:val="0"/>
        </w:rPr>
        <w:t xml:space="preserve">, </w:t>
      </w:r>
      <w:hyperlink r:id="rId294">
        <w:r w:rsidDel="00000000" w:rsidR="00000000" w:rsidRPr="00000000">
          <w:rPr>
            <w:rFonts w:ascii="Roboto" w:cs="Roboto" w:eastAsia="Roboto" w:hAnsi="Roboto"/>
            <w:color w:val="4285f4"/>
            <w:highlight w:val="white"/>
            <w:u w:val="single"/>
            <w:rtl w:val="0"/>
          </w:rPr>
          <w:t xml:space="preserve">Cloud Storage</w:t>
        </w:r>
      </w:hyperlink>
      <w:r w:rsidDel="00000000" w:rsidR="00000000" w:rsidRPr="00000000">
        <w:rPr>
          <w:rFonts w:ascii="Roboto" w:cs="Roboto" w:eastAsia="Roboto" w:hAnsi="Roboto"/>
          <w:highlight w:val="white"/>
          <w:rtl w:val="0"/>
        </w:rPr>
        <w:t xml:space="preserve">, </w:t>
      </w:r>
      <w:hyperlink r:id="rId295">
        <w:r w:rsidDel="00000000" w:rsidR="00000000" w:rsidRPr="00000000">
          <w:rPr>
            <w:rFonts w:ascii="Roboto" w:cs="Roboto" w:eastAsia="Roboto" w:hAnsi="Roboto"/>
            <w:color w:val="4285f4"/>
            <w:highlight w:val="white"/>
            <w:u w:val="single"/>
            <w:rtl w:val="0"/>
          </w:rPr>
          <w:t xml:space="preserve">Cloud Bigtable</w:t>
        </w:r>
      </w:hyperlink>
      <w:r w:rsidDel="00000000" w:rsidR="00000000" w:rsidRPr="00000000">
        <w:rPr>
          <w:rFonts w:ascii="Roboto" w:cs="Roboto" w:eastAsia="Roboto" w:hAnsi="Roboto"/>
          <w:highlight w:val="white"/>
          <w:rtl w:val="0"/>
        </w:rPr>
        <w:t xml:space="preserve">, </w:t>
      </w:r>
      <w:hyperlink r:id="rId296">
        <w:r w:rsidDel="00000000" w:rsidR="00000000" w:rsidRPr="00000000">
          <w:rPr>
            <w:rFonts w:ascii="Roboto" w:cs="Roboto" w:eastAsia="Roboto" w:hAnsi="Roboto"/>
            <w:color w:val="4285f4"/>
            <w:highlight w:val="white"/>
            <w:u w:val="single"/>
            <w:rtl w:val="0"/>
          </w:rPr>
          <w:t xml:space="preserve">Cloud Logging</w:t>
        </w:r>
      </w:hyperlink>
      <w:r w:rsidDel="00000000" w:rsidR="00000000" w:rsidRPr="00000000">
        <w:rPr>
          <w:rFonts w:ascii="Roboto" w:cs="Roboto" w:eastAsia="Roboto" w:hAnsi="Roboto"/>
          <w:highlight w:val="white"/>
          <w:rtl w:val="0"/>
        </w:rPr>
        <w:t xml:space="preserve">, and </w:t>
      </w:r>
      <w:hyperlink r:id="rId297">
        <w:r w:rsidDel="00000000" w:rsidR="00000000" w:rsidRPr="00000000">
          <w:rPr>
            <w:rFonts w:ascii="Roboto" w:cs="Roboto" w:eastAsia="Roboto" w:hAnsi="Roboto"/>
            <w:color w:val="4285f4"/>
            <w:highlight w:val="white"/>
            <w:u w:val="single"/>
            <w:rtl w:val="0"/>
          </w:rPr>
          <w:t xml:space="preserve">Cloud Monitoring</w:t>
        </w:r>
      </w:hyperlink>
      <w:r w:rsidDel="00000000" w:rsidR="00000000" w:rsidRPr="00000000">
        <w:rPr>
          <w:rFonts w:ascii="Roboto" w:cs="Roboto" w:eastAsia="Roboto" w:hAnsi="Roboto"/>
          <w:highlight w:val="white"/>
          <w:rtl w:val="0"/>
        </w:rPr>
        <w:t xml:space="preserve">, so you have more than just a Spark or Hadoop cluster—you have a complete data platform. For example, you can use Dataproc to effortlessly ETL terabytes of raw log data directly into BigQuery for business reporting.</w:t>
      </w:r>
    </w:p>
    <w:p w:rsidR="00000000" w:rsidDel="00000000" w:rsidP="00000000" w:rsidRDefault="00000000" w:rsidRPr="00000000" w14:paraId="00000F70">
      <w:pPr>
        <w:numPr>
          <w:ilvl w:val="0"/>
          <w:numId w:val="4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highlight w:val="white"/>
          <w:rtl w:val="0"/>
        </w:rPr>
        <w:t xml:space="preserve">Managed</w:t>
      </w:r>
      <w:r w:rsidDel="00000000" w:rsidR="00000000" w:rsidRPr="00000000">
        <w:rPr>
          <w:rFonts w:ascii="Roboto" w:cs="Roboto" w:eastAsia="Roboto" w:hAnsi="Roboto"/>
          <w:highlight w:val="white"/>
          <w:rtl w:val="0"/>
        </w:rPr>
        <w:t xml:space="preserve"> — Use Spark and Hadoop clusters without the assistance of an administrator or special software. You can easily interact with clusters and Spark or Hadoop jobs through the Google Cloud Console, the Cloud SDK, or the Dataproc REST API. When you're done with a cluster, you can simply turn it off, so you don’t spend money on an idle cluster. You won’t need to worry about losing data, because Dataproc is integrated with </w:t>
      </w:r>
      <w:hyperlink r:id="rId298">
        <w:r w:rsidDel="00000000" w:rsidR="00000000" w:rsidRPr="00000000">
          <w:rPr>
            <w:rFonts w:ascii="Roboto" w:cs="Roboto" w:eastAsia="Roboto" w:hAnsi="Roboto"/>
            <w:color w:val="4285f4"/>
            <w:highlight w:val="white"/>
            <w:u w:val="single"/>
            <w:rtl w:val="0"/>
          </w:rPr>
          <w:t xml:space="preserve">Cloud Storage</w:t>
        </w:r>
      </w:hyperlink>
      <w:r w:rsidDel="00000000" w:rsidR="00000000" w:rsidRPr="00000000">
        <w:rPr>
          <w:rFonts w:ascii="Roboto" w:cs="Roboto" w:eastAsia="Roboto" w:hAnsi="Roboto"/>
          <w:highlight w:val="white"/>
          <w:rtl w:val="0"/>
        </w:rPr>
        <w:t xml:space="preserve">, </w:t>
      </w:r>
      <w:hyperlink r:id="rId299">
        <w:r w:rsidDel="00000000" w:rsidR="00000000" w:rsidRPr="00000000">
          <w:rPr>
            <w:rFonts w:ascii="Roboto" w:cs="Roboto" w:eastAsia="Roboto" w:hAnsi="Roboto"/>
            <w:color w:val="4285f4"/>
            <w:highlight w:val="white"/>
            <w:u w:val="single"/>
            <w:rtl w:val="0"/>
          </w:rPr>
          <w:t xml:space="preserve">BigQuery</w:t>
        </w:r>
      </w:hyperlink>
      <w:r w:rsidDel="00000000" w:rsidR="00000000" w:rsidRPr="00000000">
        <w:rPr>
          <w:rFonts w:ascii="Roboto" w:cs="Roboto" w:eastAsia="Roboto" w:hAnsi="Roboto"/>
          <w:highlight w:val="white"/>
          <w:rtl w:val="0"/>
        </w:rPr>
        <w:t xml:space="preserve">, and </w:t>
      </w:r>
      <w:hyperlink r:id="rId300">
        <w:r w:rsidDel="00000000" w:rsidR="00000000" w:rsidRPr="00000000">
          <w:rPr>
            <w:rFonts w:ascii="Roboto" w:cs="Roboto" w:eastAsia="Roboto" w:hAnsi="Roboto"/>
            <w:color w:val="4285f4"/>
            <w:highlight w:val="white"/>
            <w:u w:val="single"/>
            <w:rtl w:val="0"/>
          </w:rPr>
          <w:t xml:space="preserve">Cloud Bigtable</w:t>
        </w:r>
      </w:hyperlink>
      <w:r w:rsidDel="00000000" w:rsidR="00000000" w:rsidRPr="00000000">
        <w:rPr>
          <w:rFonts w:ascii="Roboto" w:cs="Roboto" w:eastAsia="Roboto" w:hAnsi="Roboto"/>
          <w:highlight w:val="white"/>
          <w:rtl w:val="0"/>
        </w:rPr>
        <w:t xml:space="preserve">.</w:t>
      </w:r>
    </w:p>
    <w:p w:rsidR="00000000" w:rsidDel="00000000" w:rsidP="00000000" w:rsidRDefault="00000000" w:rsidRPr="00000000" w14:paraId="00000F71">
      <w:pPr>
        <w:numPr>
          <w:ilvl w:val="0"/>
          <w:numId w:val="40"/>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rFonts w:ascii="Roboto" w:cs="Roboto" w:eastAsia="Roboto" w:hAnsi="Roboto"/>
        </w:rPr>
      </w:pPr>
      <w:r w:rsidDel="00000000" w:rsidR="00000000" w:rsidRPr="00000000">
        <w:rPr>
          <w:rFonts w:ascii="Roboto" w:cs="Roboto" w:eastAsia="Roboto" w:hAnsi="Roboto"/>
          <w:b w:val="1"/>
          <w:highlight w:val="white"/>
          <w:rtl w:val="0"/>
        </w:rPr>
        <w:t xml:space="preserve">Simple and familiar</w:t>
      </w:r>
      <w:r w:rsidDel="00000000" w:rsidR="00000000" w:rsidRPr="00000000">
        <w:rPr>
          <w:rFonts w:ascii="Roboto" w:cs="Roboto" w:eastAsia="Roboto" w:hAnsi="Roboto"/>
          <w:highlight w:val="white"/>
          <w:rtl w:val="0"/>
        </w:rPr>
        <w:t xml:space="preserve"> — You don’t need to learn new tools or APIs to use Dataproc, making it easy to move existing projects into Dataproc without redevelopment. Spark, Hadoop, Pig, and Hive are frequently updated, so you can be productive faster.</w:t>
      </w:r>
    </w:p>
    <w:p w:rsidR="00000000" w:rsidDel="00000000" w:rsidP="00000000" w:rsidRDefault="00000000" w:rsidRPr="00000000" w14:paraId="00000F72">
      <w:pPr>
        <w:pStyle w:val="Heading1"/>
        <w:rPr>
          <w:rFonts w:ascii="Roboto Light" w:cs="Roboto Light" w:eastAsia="Roboto Light" w:hAnsi="Roboto Light"/>
        </w:rPr>
      </w:pPr>
      <w:bookmarkStart w:colFirst="0" w:colLast="0" w:name="_i8ovdue333uy" w:id="250"/>
      <w:bookmarkEnd w:id="250"/>
      <w:r w:rsidDel="00000000" w:rsidR="00000000" w:rsidRPr="00000000">
        <w:rPr>
          <w:rFonts w:ascii="Roboto" w:cs="Roboto" w:eastAsia="Roboto" w:hAnsi="Roboto"/>
          <w:rtl w:val="0"/>
        </w:rPr>
        <w:t xml:space="preserve">9. Incorporating a DevOps culture</w:t>
      </w:r>
      <w:r w:rsidDel="00000000" w:rsidR="00000000" w:rsidRPr="00000000">
        <w:rPr>
          <w:rtl w:val="0"/>
        </w:rPr>
      </w:r>
    </w:p>
    <w:p w:rsidR="00000000" w:rsidDel="00000000" w:rsidP="00000000" w:rsidRDefault="00000000" w:rsidRPr="00000000" w14:paraId="00000F73">
      <w:pPr>
        <w:ind w:left="0" w:firstLine="0"/>
        <w:rPr>
          <w:rFonts w:ascii="Roboto" w:cs="Roboto" w:eastAsia="Roboto" w:hAnsi="Roboto"/>
        </w:rPr>
      </w:pPr>
      <w:r w:rsidDel="00000000" w:rsidR="00000000" w:rsidRPr="00000000">
        <w:rPr>
          <w:rFonts w:ascii="Roboto" w:cs="Roboto" w:eastAsia="Roboto" w:hAnsi="Roboto"/>
          <w:rtl w:val="0"/>
        </w:rPr>
        <w:t xml:space="preserve">The operational context of an organization largely mandates its organizational structure. Despite the desire to adhere to an Agile methodology, when a company like AMEX makes the decision to operate its own data center, there is a life cycle associated with all serving capacity that needs to be managed and maintained by an operations team. Further, the very nature of an Agile philosophy is sometimes at odds with an organization's need to maintain a stable and uninterrupted production environment.</w:t>
      </w:r>
    </w:p>
    <w:p w:rsidR="00000000" w:rsidDel="00000000" w:rsidP="00000000" w:rsidRDefault="00000000" w:rsidRPr="00000000" w14:paraId="00000F74">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F75">
      <w:pPr>
        <w:ind w:left="0" w:firstLine="0"/>
        <w:rPr>
          <w:rFonts w:ascii="Roboto" w:cs="Roboto" w:eastAsia="Roboto" w:hAnsi="Roboto"/>
        </w:rPr>
      </w:pPr>
      <w:r w:rsidDel="00000000" w:rsidR="00000000" w:rsidRPr="00000000">
        <w:rPr>
          <w:rFonts w:ascii="Roboto" w:cs="Roboto" w:eastAsia="Roboto" w:hAnsi="Roboto"/>
          <w:rtl w:val="0"/>
        </w:rPr>
        <w:t xml:space="preserve">In GCP, hardware is virtualized and controlled as if it were software. This allows AMEX to evaluate a fundamental shift in its organizational model, while still adhering to Agility.</w:t>
      </w:r>
    </w:p>
    <w:p w:rsidR="00000000" w:rsidDel="00000000" w:rsidP="00000000" w:rsidRDefault="00000000" w:rsidRPr="00000000" w14:paraId="00000F76">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F77">
      <w:pPr>
        <w:ind w:left="0" w:firstLine="0"/>
        <w:rPr>
          <w:rFonts w:ascii="Roboto" w:cs="Roboto" w:eastAsia="Roboto" w:hAnsi="Roboto"/>
        </w:rPr>
      </w:pPr>
      <w:r w:rsidDel="00000000" w:rsidR="00000000" w:rsidRPr="00000000">
        <w:rPr>
          <w:rFonts w:ascii="Roboto" w:cs="Roboto" w:eastAsia="Roboto" w:hAnsi="Roboto"/>
          <w:rtl w:val="0"/>
        </w:rPr>
        <w:t xml:space="preserve">AMEX desires to achieve these long-term objectives:</w:t>
      </w:r>
    </w:p>
    <w:p w:rsidR="00000000" w:rsidDel="00000000" w:rsidP="00000000" w:rsidRDefault="00000000" w:rsidRPr="00000000" w14:paraId="00000F78">
      <w:pPr>
        <w:numPr>
          <w:ilvl w:val="0"/>
          <w:numId w:val="13"/>
        </w:numPr>
        <w:ind w:left="720" w:hanging="360"/>
        <w:rPr>
          <w:rFonts w:ascii="Roboto" w:cs="Roboto" w:eastAsia="Roboto" w:hAnsi="Roboto"/>
          <w:u w:val="none"/>
        </w:rPr>
      </w:pPr>
      <w:r w:rsidDel="00000000" w:rsidR="00000000" w:rsidRPr="00000000">
        <w:rPr>
          <w:rFonts w:ascii="Roboto" w:cs="Roboto" w:eastAsia="Roboto" w:hAnsi="Roboto"/>
          <w:rtl w:val="0"/>
        </w:rPr>
        <w:t xml:space="preserve">Maintain an Agile development environment.</w:t>
      </w:r>
    </w:p>
    <w:p w:rsidR="00000000" w:rsidDel="00000000" w:rsidP="00000000" w:rsidRDefault="00000000" w:rsidRPr="00000000" w14:paraId="00000F79">
      <w:pPr>
        <w:numPr>
          <w:ilvl w:val="0"/>
          <w:numId w:val="13"/>
        </w:numPr>
        <w:ind w:left="720" w:hanging="360"/>
        <w:rPr>
          <w:rFonts w:ascii="Roboto" w:cs="Roboto" w:eastAsia="Roboto" w:hAnsi="Roboto"/>
          <w:u w:val="none"/>
        </w:rPr>
      </w:pPr>
      <w:r w:rsidDel="00000000" w:rsidR="00000000" w:rsidRPr="00000000">
        <w:rPr>
          <w:rFonts w:ascii="Roboto" w:cs="Roboto" w:eastAsia="Roboto" w:hAnsi="Roboto"/>
          <w:rtl w:val="0"/>
        </w:rPr>
        <w:t xml:space="preserve">Operate a stable and protected production environment.</w:t>
      </w:r>
    </w:p>
    <w:p w:rsidR="00000000" w:rsidDel="00000000" w:rsidP="00000000" w:rsidRDefault="00000000" w:rsidRPr="00000000" w14:paraId="00000F7A">
      <w:pPr>
        <w:numPr>
          <w:ilvl w:val="0"/>
          <w:numId w:val="13"/>
        </w:numPr>
        <w:ind w:left="720" w:hanging="360"/>
        <w:rPr>
          <w:rFonts w:ascii="Roboto" w:cs="Roboto" w:eastAsia="Roboto" w:hAnsi="Roboto"/>
          <w:u w:val="none"/>
        </w:rPr>
      </w:pPr>
      <w:r w:rsidDel="00000000" w:rsidR="00000000" w:rsidRPr="00000000">
        <w:rPr>
          <w:rFonts w:ascii="Roboto" w:cs="Roboto" w:eastAsia="Roboto" w:hAnsi="Roboto"/>
          <w:rtl w:val="0"/>
        </w:rPr>
        <w:t xml:space="preserve">Evolve operational procedures without causing development disruption.</w:t>
      </w:r>
    </w:p>
    <w:p w:rsidR="00000000" w:rsidDel="00000000" w:rsidP="00000000" w:rsidRDefault="00000000" w:rsidRPr="00000000" w14:paraId="00000F7B">
      <w:pPr>
        <w:numPr>
          <w:ilvl w:val="0"/>
          <w:numId w:val="13"/>
        </w:numPr>
        <w:ind w:left="720" w:hanging="360"/>
        <w:rPr>
          <w:rFonts w:ascii="Roboto" w:cs="Roboto" w:eastAsia="Roboto" w:hAnsi="Roboto"/>
          <w:u w:val="none"/>
        </w:rPr>
      </w:pPr>
      <w:r w:rsidDel="00000000" w:rsidR="00000000" w:rsidRPr="00000000">
        <w:rPr>
          <w:rFonts w:ascii="Roboto" w:cs="Roboto" w:eastAsia="Roboto" w:hAnsi="Roboto"/>
          <w:rtl w:val="0"/>
        </w:rPr>
        <w:t xml:space="preserve">Prevent development teams from spending time troubleshooting operations issues and vice versa.</w:t>
      </w:r>
    </w:p>
    <w:p w:rsidR="00000000" w:rsidDel="00000000" w:rsidP="00000000" w:rsidRDefault="00000000" w:rsidRPr="00000000" w14:paraId="00000F7C">
      <w:pPr>
        <w:numPr>
          <w:ilvl w:val="0"/>
          <w:numId w:val="13"/>
        </w:numPr>
        <w:ind w:left="720" w:hanging="360"/>
        <w:rPr>
          <w:rFonts w:ascii="Roboto" w:cs="Roboto" w:eastAsia="Roboto" w:hAnsi="Roboto"/>
          <w:u w:val="none"/>
        </w:rPr>
      </w:pPr>
      <w:r w:rsidDel="00000000" w:rsidR="00000000" w:rsidRPr="00000000">
        <w:rPr>
          <w:rFonts w:ascii="Roboto" w:cs="Roboto" w:eastAsia="Roboto" w:hAnsi="Roboto"/>
          <w:rtl w:val="0"/>
        </w:rPr>
        <w:t xml:space="preserve">Minimize operational interruptions resulting from human error.</w:t>
      </w:r>
    </w:p>
    <w:p w:rsidR="00000000" w:rsidDel="00000000" w:rsidP="00000000" w:rsidRDefault="00000000" w:rsidRPr="00000000" w14:paraId="00000F7D">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F7E">
      <w:pPr>
        <w:ind w:left="0" w:firstLine="0"/>
        <w:rPr>
          <w:rFonts w:ascii="Roboto" w:cs="Roboto" w:eastAsia="Roboto" w:hAnsi="Roboto"/>
        </w:rPr>
      </w:pPr>
      <w:r w:rsidDel="00000000" w:rsidR="00000000" w:rsidRPr="00000000">
        <w:rPr>
          <w:rFonts w:ascii="Roboto" w:cs="Roboto" w:eastAsia="Roboto" w:hAnsi="Roboto"/>
          <w:rtl w:val="0"/>
        </w:rPr>
        <w:t xml:space="preserve">Establishing a DevOps culture can allow AMEX to achieve these goals.</w:t>
      </w:r>
    </w:p>
    <w:p w:rsidR="00000000" w:rsidDel="00000000" w:rsidP="00000000" w:rsidRDefault="00000000" w:rsidRPr="00000000" w14:paraId="00000F7F">
      <w:pPr>
        <w:ind w:left="-90" w:firstLine="0"/>
        <w:rPr>
          <w:rFonts w:ascii="Roboto" w:cs="Roboto" w:eastAsia="Roboto" w:hAnsi="Roboto"/>
        </w:rPr>
      </w:pPr>
      <w:r w:rsidDel="00000000" w:rsidR="00000000" w:rsidRPr="00000000">
        <w:rPr>
          <w:rtl w:val="0"/>
        </w:rPr>
      </w:r>
    </w:p>
    <w:p w:rsidR="00000000" w:rsidDel="00000000" w:rsidP="00000000" w:rsidRDefault="00000000" w:rsidRPr="00000000" w14:paraId="00000F80">
      <w:pPr>
        <w:pStyle w:val="Heading2"/>
        <w:rPr>
          <w:rFonts w:ascii="Roboto" w:cs="Roboto" w:eastAsia="Roboto" w:hAnsi="Roboto"/>
        </w:rPr>
      </w:pPr>
      <w:bookmarkStart w:colFirst="0" w:colLast="0" w:name="_l7rr0ciisc7f" w:id="251"/>
      <w:bookmarkEnd w:id="251"/>
      <w:r w:rsidDel="00000000" w:rsidR="00000000" w:rsidRPr="00000000">
        <w:rPr>
          <w:rFonts w:ascii="Roboto" w:cs="Roboto" w:eastAsia="Roboto" w:hAnsi="Roboto"/>
          <w:rtl w:val="0"/>
        </w:rPr>
        <w:t xml:space="preserve">9.1 Recommendations</w:t>
      </w:r>
    </w:p>
    <w:p w:rsidR="00000000" w:rsidDel="00000000" w:rsidP="00000000" w:rsidRDefault="00000000" w:rsidRPr="00000000" w14:paraId="00000F81">
      <w:pPr>
        <w:numPr>
          <w:ilvl w:val="0"/>
          <w:numId w:val="88"/>
        </w:numPr>
        <w:ind w:left="720" w:hanging="360"/>
        <w:rPr>
          <w:rFonts w:ascii="Roboto" w:cs="Roboto" w:eastAsia="Roboto" w:hAnsi="Roboto"/>
        </w:rPr>
      </w:pPr>
      <w:r w:rsidDel="00000000" w:rsidR="00000000" w:rsidRPr="00000000">
        <w:rPr>
          <w:rFonts w:ascii="Roboto" w:cs="Roboto" w:eastAsia="Roboto" w:hAnsi="Roboto"/>
          <w:b w:val="1"/>
          <w:rtl w:val="0"/>
        </w:rPr>
        <w:t xml:space="preserve">Form a Site Reliability Engineering team:</w:t>
      </w:r>
      <w:r w:rsidDel="00000000" w:rsidR="00000000" w:rsidRPr="00000000">
        <w:rPr>
          <w:rFonts w:ascii="Roboto" w:cs="Roboto" w:eastAsia="Roboto" w:hAnsi="Roboto"/>
          <w:rtl w:val="0"/>
        </w:rPr>
        <w:t xml:space="preserve"> Site Reliability Engineers (SREs) are a mix of application SMEs and operations SMEs who are focused on operational reliability through procedural automation. Provide these SREs a mandate to automate every aspect of operations. The SRE team will continue to be responsible for the deployment of all infrastructure, but will do so via repeatable declarative configurations.</w:t>
      </w:r>
    </w:p>
    <w:p w:rsidR="00000000" w:rsidDel="00000000" w:rsidP="00000000" w:rsidRDefault="00000000" w:rsidRPr="00000000" w14:paraId="00000F82">
      <w:pPr>
        <w:numPr>
          <w:ilvl w:val="0"/>
          <w:numId w:val="88"/>
        </w:numPr>
        <w:ind w:left="720" w:hanging="360"/>
        <w:rPr>
          <w:rFonts w:ascii="Roboto" w:cs="Roboto" w:eastAsia="Roboto" w:hAnsi="Roboto"/>
        </w:rPr>
      </w:pPr>
      <w:r w:rsidDel="00000000" w:rsidR="00000000" w:rsidRPr="00000000">
        <w:rPr>
          <w:rFonts w:ascii="Roboto" w:cs="Roboto" w:eastAsia="Roboto" w:hAnsi="Roboto"/>
          <w:b w:val="1"/>
          <w:rtl w:val="0"/>
        </w:rPr>
        <w:t xml:space="preserve">Separate your environments: </w:t>
      </w:r>
      <w:r w:rsidDel="00000000" w:rsidR="00000000" w:rsidRPr="00000000">
        <w:rPr>
          <w:rFonts w:ascii="Roboto" w:cs="Roboto" w:eastAsia="Roboto" w:hAnsi="Roboto"/>
          <w:rtl w:val="0"/>
        </w:rPr>
        <w:t xml:space="preserve">Google recommends creating at least three environments:</w:t>
      </w:r>
    </w:p>
    <w:p w:rsidR="00000000" w:rsidDel="00000000" w:rsidP="00000000" w:rsidRDefault="00000000" w:rsidRPr="00000000" w14:paraId="00000F83">
      <w:pPr>
        <w:widowControl w:val="0"/>
        <w:numPr>
          <w:ilvl w:val="1"/>
          <w:numId w:val="88"/>
        </w:numPr>
        <w:ind w:left="1440" w:hanging="360"/>
        <w:rPr>
          <w:rFonts w:ascii="Roboto" w:cs="Roboto" w:eastAsia="Roboto" w:hAnsi="Roboto"/>
        </w:rPr>
      </w:pPr>
      <w:r w:rsidDel="00000000" w:rsidR="00000000" w:rsidRPr="00000000">
        <w:rPr>
          <w:rFonts w:ascii="Roboto" w:cs="Roboto" w:eastAsia="Roboto" w:hAnsi="Roboto"/>
          <w:b w:val="1"/>
          <w:rtl w:val="0"/>
        </w:rPr>
        <w:t xml:space="preserve">Dev:</w:t>
      </w:r>
      <w:r w:rsidDel="00000000" w:rsidR="00000000" w:rsidRPr="00000000">
        <w:rPr>
          <w:rFonts w:ascii="Roboto" w:cs="Roboto" w:eastAsia="Roboto" w:hAnsi="Roboto"/>
          <w:rtl w:val="0"/>
        </w:rPr>
        <w:t xml:space="preserve"> Environments where software engineers have full access to play, test, and do their work. While the SRE team will probably not need regular access to these development environments, the SRE team's automation capabilities can be used in these projects to ease the creation of desired infrastructure.</w:t>
      </w:r>
    </w:p>
    <w:p w:rsidR="00000000" w:rsidDel="00000000" w:rsidP="00000000" w:rsidRDefault="00000000" w:rsidRPr="00000000" w14:paraId="00000F84">
      <w:pPr>
        <w:widowControl w:val="0"/>
        <w:numPr>
          <w:ilvl w:val="1"/>
          <w:numId w:val="88"/>
        </w:numPr>
        <w:ind w:left="1440" w:hanging="360"/>
        <w:rPr>
          <w:rFonts w:ascii="Roboto" w:cs="Roboto" w:eastAsia="Roboto" w:hAnsi="Roboto"/>
        </w:rPr>
      </w:pPr>
      <w:r w:rsidDel="00000000" w:rsidR="00000000" w:rsidRPr="00000000">
        <w:rPr>
          <w:rFonts w:ascii="Roboto" w:cs="Roboto" w:eastAsia="Roboto" w:hAnsi="Roboto"/>
          <w:b w:val="1"/>
          <w:rtl w:val="0"/>
        </w:rPr>
        <w:t xml:space="preserve">Stage (Test):</w:t>
      </w:r>
      <w:r w:rsidDel="00000000" w:rsidR="00000000" w:rsidRPr="00000000">
        <w:rPr>
          <w:rFonts w:ascii="Roboto" w:cs="Roboto" w:eastAsia="Roboto" w:hAnsi="Roboto"/>
          <w:rtl w:val="0"/>
        </w:rPr>
        <w:t xml:space="preserve"> A single staging environment where the SRE team and software engineers collaborate on implementing and testing automation capabilities. </w:t>
      </w:r>
    </w:p>
    <w:p w:rsidR="00000000" w:rsidDel="00000000" w:rsidP="00000000" w:rsidRDefault="00000000" w:rsidRPr="00000000" w14:paraId="00000F85">
      <w:pPr>
        <w:widowControl w:val="0"/>
        <w:numPr>
          <w:ilvl w:val="1"/>
          <w:numId w:val="88"/>
        </w:numPr>
        <w:ind w:left="1440" w:hanging="360"/>
        <w:rPr>
          <w:rFonts w:ascii="Roboto" w:cs="Roboto" w:eastAsia="Roboto" w:hAnsi="Roboto"/>
        </w:rPr>
      </w:pPr>
      <w:r w:rsidDel="00000000" w:rsidR="00000000" w:rsidRPr="00000000">
        <w:rPr>
          <w:rFonts w:ascii="Roboto" w:cs="Roboto" w:eastAsia="Roboto" w:hAnsi="Roboto"/>
          <w:b w:val="1"/>
          <w:rtl w:val="0"/>
        </w:rPr>
        <w:t xml:space="preserve">Prod:</w:t>
      </w:r>
      <w:r w:rsidDel="00000000" w:rsidR="00000000" w:rsidRPr="00000000">
        <w:rPr>
          <w:rFonts w:ascii="Roboto" w:cs="Roboto" w:eastAsia="Roboto" w:hAnsi="Roboto"/>
          <w:rtl w:val="0"/>
        </w:rPr>
        <w:t xml:space="preserve"> A single production environment where the SRE team uses scripts and automation developed and successfully tested in the staging environment to affect change.</w:t>
      </w:r>
    </w:p>
    <w:p w:rsidR="00000000" w:rsidDel="00000000" w:rsidP="00000000" w:rsidRDefault="00000000" w:rsidRPr="00000000" w14:paraId="00000F86">
      <w:pPr>
        <w:numPr>
          <w:ilvl w:val="0"/>
          <w:numId w:val="88"/>
        </w:numPr>
        <w:ind w:left="720" w:hanging="360"/>
        <w:rPr>
          <w:rFonts w:ascii="Roboto" w:cs="Roboto" w:eastAsia="Roboto" w:hAnsi="Roboto"/>
        </w:rPr>
      </w:pPr>
      <w:r w:rsidDel="00000000" w:rsidR="00000000" w:rsidRPr="00000000">
        <w:rPr>
          <w:rFonts w:ascii="Roboto" w:cs="Roboto" w:eastAsia="Roboto" w:hAnsi="Roboto"/>
          <w:b w:val="1"/>
          <w:rtl w:val="0"/>
        </w:rPr>
        <w:t xml:space="preserve">Fully implement Continuous Integration: </w:t>
      </w:r>
      <w:r w:rsidDel="00000000" w:rsidR="00000000" w:rsidRPr="00000000">
        <w:rPr>
          <w:rFonts w:ascii="Roboto" w:cs="Roboto" w:eastAsia="Roboto" w:hAnsi="Roboto"/>
          <w:rtl w:val="0"/>
        </w:rPr>
        <w:t xml:space="preserve">To free the SRE team from having to deal with production issues stemming from minor development errors:</w:t>
      </w:r>
    </w:p>
    <w:p w:rsidR="00000000" w:rsidDel="00000000" w:rsidP="00000000" w:rsidRDefault="00000000" w:rsidRPr="00000000" w14:paraId="00000F87">
      <w:pPr>
        <w:numPr>
          <w:ilvl w:val="1"/>
          <w:numId w:val="88"/>
        </w:numPr>
        <w:ind w:left="1440" w:hanging="360"/>
        <w:rPr>
          <w:rFonts w:ascii="Roboto" w:cs="Roboto" w:eastAsia="Roboto" w:hAnsi="Roboto"/>
        </w:rPr>
      </w:pPr>
      <w:r w:rsidDel="00000000" w:rsidR="00000000" w:rsidRPr="00000000">
        <w:rPr>
          <w:rFonts w:ascii="Roboto" w:cs="Roboto" w:eastAsia="Roboto" w:hAnsi="Roboto"/>
          <w:rtl w:val="0"/>
        </w:rPr>
        <w:t xml:space="preserve">All code paths need associated unit tests.</w:t>
      </w:r>
    </w:p>
    <w:p w:rsidR="00000000" w:rsidDel="00000000" w:rsidP="00000000" w:rsidRDefault="00000000" w:rsidRPr="00000000" w14:paraId="00000F88">
      <w:pPr>
        <w:numPr>
          <w:ilvl w:val="1"/>
          <w:numId w:val="88"/>
        </w:numPr>
        <w:ind w:left="1440" w:hanging="360"/>
        <w:rPr>
          <w:rFonts w:ascii="Roboto" w:cs="Roboto" w:eastAsia="Roboto" w:hAnsi="Roboto"/>
        </w:rPr>
      </w:pPr>
      <w:r w:rsidDel="00000000" w:rsidR="00000000" w:rsidRPr="00000000">
        <w:rPr>
          <w:rFonts w:ascii="Roboto" w:cs="Roboto" w:eastAsia="Roboto" w:hAnsi="Roboto"/>
          <w:rtl w:val="0"/>
        </w:rPr>
        <w:t xml:space="preserve">All checked-in code must pass a peer review, which includes checking for unit tests.</w:t>
      </w:r>
    </w:p>
    <w:p w:rsidR="00000000" w:rsidDel="00000000" w:rsidP="00000000" w:rsidRDefault="00000000" w:rsidRPr="00000000" w14:paraId="00000F89">
      <w:pPr>
        <w:numPr>
          <w:ilvl w:val="1"/>
          <w:numId w:val="88"/>
        </w:numPr>
        <w:ind w:left="1440" w:hanging="360"/>
        <w:rPr>
          <w:rFonts w:ascii="Roboto" w:cs="Roboto" w:eastAsia="Roboto" w:hAnsi="Roboto"/>
        </w:rPr>
      </w:pPr>
      <w:r w:rsidDel="00000000" w:rsidR="00000000" w:rsidRPr="00000000">
        <w:rPr>
          <w:rFonts w:ascii="Roboto" w:cs="Roboto" w:eastAsia="Roboto" w:hAnsi="Roboto"/>
          <w:rtl w:val="0"/>
        </w:rPr>
        <w:t xml:space="preserve">All checked-in code must pass an automated build process that implements the full battery of unit tests.</w:t>
      </w:r>
    </w:p>
    <w:p w:rsidR="00000000" w:rsidDel="00000000" w:rsidP="00000000" w:rsidRDefault="00000000" w:rsidRPr="00000000" w14:paraId="00000F8A">
      <w:pPr>
        <w:ind w:left="720" w:firstLine="0"/>
        <w:rPr>
          <w:rFonts w:ascii="Roboto" w:cs="Roboto" w:eastAsia="Roboto" w:hAnsi="Roboto"/>
        </w:rPr>
      </w:pPr>
      <w:r w:rsidDel="00000000" w:rsidR="00000000" w:rsidRPr="00000000">
        <w:rPr>
          <w:rFonts w:ascii="Roboto" w:cs="Roboto" w:eastAsia="Roboto" w:hAnsi="Roboto"/>
          <w:rtl w:val="0"/>
        </w:rPr>
        <w:t xml:space="preserve">It is recommended to set up a code repository structure that is capable of containing an entire AMEX enterprise architecture and integrate with the CI/CD process.</w:t>
      </w:r>
    </w:p>
    <w:p w:rsidR="00000000" w:rsidDel="00000000" w:rsidP="00000000" w:rsidRDefault="00000000" w:rsidRPr="00000000" w14:paraId="00000F8B">
      <w:pPr>
        <w:numPr>
          <w:ilvl w:val="0"/>
          <w:numId w:val="88"/>
        </w:numPr>
        <w:ind w:left="720" w:hanging="360"/>
        <w:rPr>
          <w:rFonts w:ascii="Roboto" w:cs="Roboto" w:eastAsia="Roboto" w:hAnsi="Roboto"/>
        </w:rPr>
      </w:pPr>
      <w:r w:rsidDel="00000000" w:rsidR="00000000" w:rsidRPr="00000000">
        <w:rPr>
          <w:rFonts w:ascii="Roboto" w:cs="Roboto" w:eastAsia="Roboto" w:hAnsi="Roboto"/>
          <w:b w:val="1"/>
          <w:rtl w:val="0"/>
        </w:rPr>
        <w:t xml:space="preserve">Fully implement Continuous Delivery:</w:t>
      </w:r>
      <w:r w:rsidDel="00000000" w:rsidR="00000000" w:rsidRPr="00000000">
        <w:rPr>
          <w:rFonts w:ascii="Roboto" w:cs="Roboto" w:eastAsia="Roboto" w:hAnsi="Roboto"/>
          <w:rtl w:val="0"/>
        </w:rPr>
        <w:t xml:space="preserve"> Once a successful build has been created, automate its rollout to the staging environment. Despite the ability to automate the process, most organizations elect to have a manual review of the new build in a staging environment and have someone "press the button" to initiate the phases of the production deployment.</w:t>
      </w:r>
    </w:p>
    <w:p w:rsidR="00000000" w:rsidDel="00000000" w:rsidP="00000000" w:rsidRDefault="00000000" w:rsidRPr="00000000" w14:paraId="00000F8C">
      <w:pPr>
        <w:pStyle w:val="Heading3"/>
        <w:rPr>
          <w:rFonts w:ascii="Roboto" w:cs="Roboto" w:eastAsia="Roboto" w:hAnsi="Roboto"/>
        </w:rPr>
      </w:pPr>
      <w:bookmarkStart w:colFirst="0" w:colLast="0" w:name="_w979b4gzyb9e" w:id="252"/>
      <w:bookmarkEnd w:id="252"/>
      <w:r w:rsidDel="00000000" w:rsidR="00000000" w:rsidRPr="00000000">
        <w:rPr>
          <w:rtl w:val="0"/>
        </w:rPr>
      </w:r>
    </w:p>
    <w:p w:rsidR="00000000" w:rsidDel="00000000" w:rsidP="00000000" w:rsidRDefault="00000000" w:rsidRPr="00000000" w14:paraId="00000F8D">
      <w:pPr>
        <w:pStyle w:val="Heading2"/>
        <w:rPr>
          <w:rFonts w:ascii="Roboto" w:cs="Roboto" w:eastAsia="Roboto" w:hAnsi="Roboto"/>
        </w:rPr>
      </w:pPr>
      <w:bookmarkStart w:colFirst="0" w:colLast="0" w:name="_njzyeyiaishk" w:id="253"/>
      <w:bookmarkEnd w:id="253"/>
      <w:r w:rsidDel="00000000" w:rsidR="00000000" w:rsidRPr="00000000">
        <w:rPr>
          <w:rFonts w:ascii="Roboto" w:cs="Roboto" w:eastAsia="Roboto" w:hAnsi="Roboto"/>
          <w:rtl w:val="0"/>
        </w:rPr>
        <w:t xml:space="preserve">9.2 CI/CD process for AMEX</w:t>
      </w:r>
    </w:p>
    <w:p w:rsidR="00000000" w:rsidDel="00000000" w:rsidP="00000000" w:rsidRDefault="00000000" w:rsidRPr="00000000" w14:paraId="00000F8E">
      <w:pPr>
        <w:ind w:left="0" w:firstLine="0"/>
        <w:rPr>
          <w:rFonts w:ascii="Roboto" w:cs="Roboto" w:eastAsia="Roboto" w:hAnsi="Roboto"/>
        </w:rPr>
      </w:pPr>
      <w:r w:rsidDel="00000000" w:rsidR="00000000" w:rsidRPr="00000000">
        <w:rPr>
          <w:rFonts w:ascii="Roboto" w:cs="Roboto" w:eastAsia="Roboto" w:hAnsi="Roboto"/>
          <w:rtl w:val="0"/>
        </w:rPr>
        <w:t xml:space="preserve">The current process will remain as is with a transition to host the testing and deployment applications to GCP for the Data analytics applications.</w:t>
      </w:r>
    </w:p>
    <w:p w:rsidR="00000000" w:rsidDel="00000000" w:rsidP="00000000" w:rsidRDefault="00000000" w:rsidRPr="00000000" w14:paraId="00000F8F">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F90">
      <w:pPr>
        <w:ind w:left="0" w:firstLine="0"/>
        <w:rPr>
          <w:rFonts w:ascii="Roboto" w:cs="Roboto" w:eastAsia="Roboto" w:hAnsi="Roboto"/>
        </w:rPr>
      </w:pPr>
      <w:r w:rsidDel="00000000" w:rsidR="00000000" w:rsidRPr="00000000">
        <w:rPr>
          <w:rFonts w:ascii="Roboto" w:cs="Roboto" w:eastAsia="Roboto" w:hAnsi="Roboto"/>
          <w:rtl w:val="0"/>
        </w:rPr>
        <w:t xml:space="preserve">The CI/CD pipeline detailed recommendations are as per the discussion with Data workstream. </w:t>
      </w:r>
    </w:p>
    <w:p w:rsidR="00000000" w:rsidDel="00000000" w:rsidP="00000000" w:rsidRDefault="00000000" w:rsidRPr="00000000" w14:paraId="00000F91">
      <w:pPr>
        <w:ind w:left="0" w:firstLine="0"/>
        <w:rPr>
          <w:rFonts w:ascii="Roboto" w:cs="Roboto" w:eastAsia="Roboto" w:hAnsi="Roboto"/>
          <w:highlight w:val="yellow"/>
        </w:rPr>
      </w:pPr>
      <w:r w:rsidDel="00000000" w:rsidR="00000000" w:rsidRPr="00000000">
        <w:rPr>
          <w:rtl w:val="0"/>
        </w:rPr>
      </w:r>
    </w:p>
    <w:p w:rsidR="00000000" w:rsidDel="00000000" w:rsidP="00000000" w:rsidRDefault="00000000" w:rsidRPr="00000000" w14:paraId="00000F92">
      <w:pPr>
        <w:pStyle w:val="Heading2"/>
        <w:rPr>
          <w:rFonts w:ascii="Roboto" w:cs="Roboto" w:eastAsia="Roboto" w:hAnsi="Roboto"/>
        </w:rPr>
      </w:pPr>
      <w:bookmarkStart w:colFirst="0" w:colLast="0" w:name="_lmd0q385em1j" w:id="254"/>
      <w:bookmarkEnd w:id="254"/>
      <w:r w:rsidDel="00000000" w:rsidR="00000000" w:rsidRPr="00000000">
        <w:rPr>
          <w:rFonts w:ascii="Roboto" w:cs="Roboto" w:eastAsia="Roboto" w:hAnsi="Roboto"/>
          <w:rtl w:val="0"/>
        </w:rPr>
        <w:t xml:space="preserve">9.3 Infrastructure As Code</w:t>
      </w:r>
    </w:p>
    <w:p w:rsidR="00000000" w:rsidDel="00000000" w:rsidP="00000000" w:rsidRDefault="00000000" w:rsidRPr="00000000" w14:paraId="00000F93">
      <w:pPr>
        <w:ind w:left="0" w:firstLine="0"/>
        <w:rPr>
          <w:rFonts w:ascii="Roboto" w:cs="Roboto" w:eastAsia="Roboto" w:hAnsi="Roboto"/>
        </w:rPr>
      </w:pPr>
      <w:r w:rsidDel="00000000" w:rsidR="00000000" w:rsidRPr="00000000">
        <w:rPr>
          <w:rFonts w:ascii="Roboto" w:cs="Roboto" w:eastAsia="Roboto" w:hAnsi="Roboto"/>
          <w:rtl w:val="0"/>
        </w:rPr>
        <w:t xml:space="preserve">Infrastructure as code (IaC) is an approach to provisioning and managing infrastructure through the use of code.  There are many benefits to implementing an IaC strategy including:</w:t>
      </w:r>
    </w:p>
    <w:p w:rsidR="00000000" w:rsidDel="00000000" w:rsidP="00000000" w:rsidRDefault="00000000" w:rsidRPr="00000000" w14:paraId="00000F94">
      <w:pPr>
        <w:numPr>
          <w:ilvl w:val="0"/>
          <w:numId w:val="72"/>
        </w:numPr>
        <w:ind w:left="720" w:hanging="360"/>
        <w:rPr>
          <w:rFonts w:ascii="Roboto" w:cs="Roboto" w:eastAsia="Roboto" w:hAnsi="Roboto"/>
          <w:u w:val="none"/>
        </w:rPr>
      </w:pPr>
      <w:r w:rsidDel="00000000" w:rsidR="00000000" w:rsidRPr="00000000">
        <w:rPr>
          <w:rFonts w:ascii="Roboto" w:cs="Roboto" w:eastAsia="Roboto" w:hAnsi="Roboto"/>
          <w:rtl w:val="0"/>
        </w:rPr>
        <w:t xml:space="preserve">Code Management - commit, version, trace and collaborate just like source code</w:t>
      </w:r>
    </w:p>
    <w:p w:rsidR="00000000" w:rsidDel="00000000" w:rsidP="00000000" w:rsidRDefault="00000000" w:rsidRPr="00000000" w14:paraId="00000F95">
      <w:pPr>
        <w:numPr>
          <w:ilvl w:val="0"/>
          <w:numId w:val="72"/>
        </w:numPr>
        <w:ind w:left="720" w:hanging="360"/>
        <w:rPr>
          <w:rFonts w:ascii="Roboto" w:cs="Roboto" w:eastAsia="Roboto" w:hAnsi="Roboto"/>
          <w:u w:val="none"/>
        </w:rPr>
      </w:pPr>
      <w:r w:rsidDel="00000000" w:rsidR="00000000" w:rsidRPr="00000000">
        <w:rPr>
          <w:rFonts w:ascii="Roboto" w:cs="Roboto" w:eastAsia="Roboto" w:hAnsi="Roboto"/>
          <w:rtl w:val="0"/>
        </w:rPr>
        <w:t xml:space="preserve">Declarative - specify the desired state of infrastructure</w:t>
      </w:r>
    </w:p>
    <w:p w:rsidR="00000000" w:rsidDel="00000000" w:rsidP="00000000" w:rsidRDefault="00000000" w:rsidRPr="00000000" w14:paraId="00000F96">
      <w:pPr>
        <w:numPr>
          <w:ilvl w:val="0"/>
          <w:numId w:val="72"/>
        </w:numPr>
        <w:ind w:left="720" w:hanging="360"/>
        <w:rPr>
          <w:rFonts w:ascii="Roboto" w:cs="Roboto" w:eastAsia="Roboto" w:hAnsi="Roboto"/>
          <w:u w:val="none"/>
        </w:rPr>
      </w:pPr>
      <w:r w:rsidDel="00000000" w:rsidR="00000000" w:rsidRPr="00000000">
        <w:rPr>
          <w:rFonts w:ascii="Roboto" w:cs="Roboto" w:eastAsia="Roboto" w:hAnsi="Roboto"/>
          <w:rtl w:val="0"/>
        </w:rPr>
        <w:t xml:space="preserve">Auditable - assess desired state vs. current state of infrastructure</w:t>
      </w:r>
    </w:p>
    <w:p w:rsidR="00000000" w:rsidDel="00000000" w:rsidP="00000000" w:rsidRDefault="00000000" w:rsidRPr="00000000" w14:paraId="00000F97">
      <w:pPr>
        <w:numPr>
          <w:ilvl w:val="0"/>
          <w:numId w:val="72"/>
        </w:numPr>
        <w:ind w:left="720" w:hanging="360"/>
        <w:rPr>
          <w:rFonts w:ascii="Roboto" w:cs="Roboto" w:eastAsia="Roboto" w:hAnsi="Roboto"/>
          <w:u w:val="none"/>
        </w:rPr>
      </w:pPr>
      <w:r w:rsidDel="00000000" w:rsidR="00000000" w:rsidRPr="00000000">
        <w:rPr>
          <w:rFonts w:ascii="Roboto" w:cs="Roboto" w:eastAsia="Roboto" w:hAnsi="Roboto"/>
          <w:rtl w:val="0"/>
        </w:rPr>
        <w:t xml:space="preserve">Scale - build reusable infrastructure blocks across an organization</w:t>
      </w:r>
    </w:p>
    <w:p w:rsidR="00000000" w:rsidDel="00000000" w:rsidP="00000000" w:rsidRDefault="00000000" w:rsidRPr="00000000" w14:paraId="00000F98">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F99">
      <w:pPr>
        <w:ind w:left="0" w:firstLine="0"/>
        <w:rPr>
          <w:rFonts w:ascii="Roboto" w:cs="Roboto" w:eastAsia="Roboto" w:hAnsi="Roboto"/>
        </w:rPr>
      </w:pPr>
      <w:r w:rsidDel="00000000" w:rsidR="00000000" w:rsidRPr="00000000">
        <w:rPr>
          <w:rFonts w:ascii="Roboto" w:cs="Roboto" w:eastAsia="Roboto" w:hAnsi="Roboto"/>
          <w:rtl w:val="0"/>
        </w:rPr>
        <w:t xml:space="preserve">AMEX is using </w:t>
      </w:r>
      <w:hyperlink r:id="rId301">
        <w:r w:rsidDel="00000000" w:rsidR="00000000" w:rsidRPr="00000000">
          <w:rPr>
            <w:rFonts w:ascii="Roboto" w:cs="Roboto" w:eastAsia="Roboto" w:hAnsi="Roboto"/>
            <w:color w:val="1155cc"/>
            <w:u w:val="single"/>
            <w:rtl w:val="0"/>
          </w:rPr>
          <w:t xml:space="preserve">Terraform</w:t>
        </w:r>
      </w:hyperlink>
      <w:r w:rsidDel="00000000" w:rsidR="00000000" w:rsidRPr="00000000">
        <w:rPr>
          <w:rFonts w:ascii="Roboto" w:cs="Roboto" w:eastAsia="Roboto" w:hAnsi="Roboto"/>
          <w:rtl w:val="0"/>
        </w:rPr>
        <w:t xml:space="preserve"> to enable their IaC strategy.</w:t>
      </w:r>
    </w:p>
    <w:p w:rsidR="00000000" w:rsidDel="00000000" w:rsidP="00000000" w:rsidRDefault="00000000" w:rsidRPr="00000000" w14:paraId="00000F9A">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F9B">
      <w:pPr>
        <w:shd w:fill="ffffff" w:val="clear"/>
        <w:rPr>
          <w:rFonts w:ascii="Roboto" w:cs="Roboto" w:eastAsia="Roboto" w:hAnsi="Roboto"/>
        </w:rPr>
      </w:pPr>
      <w:hyperlink r:id="rId302">
        <w:r w:rsidDel="00000000" w:rsidR="00000000" w:rsidRPr="00000000">
          <w:rPr>
            <w:rFonts w:ascii="Roboto" w:cs="Roboto" w:eastAsia="Roboto" w:hAnsi="Roboto"/>
            <w:color w:val="175ae2"/>
            <w:u w:val="single"/>
            <w:rtl w:val="0"/>
          </w:rPr>
          <w:t xml:space="preserve">The Cloud Foundation Toolkit</w:t>
        </w:r>
      </w:hyperlink>
      <w:r w:rsidDel="00000000" w:rsidR="00000000" w:rsidRPr="00000000">
        <w:rPr>
          <w:rFonts w:ascii="Roboto" w:cs="Roboto" w:eastAsia="Roboto" w:hAnsi="Roboto"/>
          <w:color w:val="175ae2"/>
          <w:rtl w:val="0"/>
        </w:rPr>
        <w:t xml:space="preserve"> </w:t>
      </w:r>
      <w:r w:rsidDel="00000000" w:rsidR="00000000" w:rsidRPr="00000000">
        <w:rPr>
          <w:rFonts w:ascii="Roboto" w:cs="Roboto" w:eastAsia="Roboto" w:hAnsi="Roboto"/>
          <w:rtl w:val="0"/>
        </w:rPr>
        <w:t xml:space="preserve">(CFT) provides a series of ready-made templates for Terraform which reflect Google Cloud best practices. These templates can be used off-the-shelf to quickly build a repeatable enterprise-ready foundation in Google Cloud.</w:t>
      </w:r>
    </w:p>
    <w:p w:rsidR="00000000" w:rsidDel="00000000" w:rsidP="00000000" w:rsidRDefault="00000000" w:rsidRPr="00000000" w14:paraId="00000F9C">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F9D">
      <w:pPr>
        <w:shd w:fill="ffffff" w:val="clear"/>
        <w:rPr>
          <w:rFonts w:ascii="Roboto" w:cs="Roboto" w:eastAsia="Roboto" w:hAnsi="Roboto"/>
        </w:rPr>
      </w:pPr>
      <w:r w:rsidDel="00000000" w:rsidR="00000000" w:rsidRPr="00000000">
        <w:rPr>
          <w:rFonts w:ascii="Roboto" w:cs="Roboto" w:eastAsia="Roboto" w:hAnsi="Roboto"/>
          <w:rtl w:val="0"/>
        </w:rPr>
        <w:t xml:space="preserve">Please see complete list of all terraform modules available </w:t>
      </w:r>
      <w:hyperlink r:id="rId303">
        <w:r w:rsidDel="00000000" w:rsidR="00000000" w:rsidRPr="00000000">
          <w:rPr>
            <w:rFonts w:ascii="Roboto" w:cs="Roboto" w:eastAsia="Roboto" w:hAnsi="Roboto"/>
            <w:color w:val="175ae2"/>
            <w:u w:val="single"/>
            <w:rtl w:val="0"/>
          </w:rPr>
          <w:t xml:space="preserve">here</w:t>
        </w:r>
      </w:hyperlink>
      <w:r w:rsidDel="00000000" w:rsidR="00000000" w:rsidRPr="00000000">
        <w:rPr>
          <w:rFonts w:ascii="Roboto" w:cs="Roboto" w:eastAsia="Roboto" w:hAnsi="Roboto"/>
          <w:rtl w:val="0"/>
        </w:rPr>
        <w:t xml:space="preserve">. We have used these modules to write code for the AMEX foundation. For data services also, modules are available in CFT. </w:t>
      </w:r>
    </w:p>
    <w:p w:rsidR="00000000" w:rsidDel="00000000" w:rsidP="00000000" w:rsidRDefault="00000000" w:rsidRPr="00000000" w14:paraId="00000F9E">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F9F">
      <w:pPr>
        <w:ind w:left="0" w:firstLine="0"/>
        <w:rPr>
          <w:rFonts w:ascii="Roboto" w:cs="Roboto" w:eastAsia="Roboto" w:hAnsi="Roboto"/>
        </w:rPr>
      </w:pPr>
      <w:r w:rsidDel="00000000" w:rsidR="00000000" w:rsidRPr="00000000">
        <w:rPr>
          <w:rFonts w:ascii="Roboto" w:cs="Roboto" w:eastAsia="Roboto" w:hAnsi="Roboto"/>
          <w:rtl w:val="0"/>
        </w:rPr>
        <w:t xml:space="preserve">AMEX intends to host both the Google provider and cloud foundations toolkit modules locally, therefore the expectation is that over time this code base will deviate from the later officially released versions.</w:t>
      </w:r>
      <w:r w:rsidDel="00000000" w:rsidR="00000000" w:rsidRPr="00000000">
        <w:rPr>
          <w:rtl w:val="0"/>
        </w:rPr>
      </w:r>
    </w:p>
    <w:p w:rsidR="00000000" w:rsidDel="00000000" w:rsidP="00000000" w:rsidRDefault="00000000" w:rsidRPr="00000000" w14:paraId="00000FA0">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FA1">
      <w:pPr>
        <w:ind w:left="0" w:firstLine="0"/>
        <w:rPr>
          <w:rFonts w:ascii="Roboto" w:cs="Roboto" w:eastAsia="Roboto" w:hAnsi="Roboto"/>
        </w:rPr>
      </w:pPr>
      <w:r w:rsidDel="00000000" w:rsidR="00000000" w:rsidRPr="00000000">
        <w:rPr>
          <w:rFonts w:ascii="Roboto" w:cs="Roboto" w:eastAsia="Roboto" w:hAnsi="Roboto"/>
          <w:rtl w:val="0"/>
        </w:rPr>
        <w:t xml:space="preserve">Provided to AMEX is a document titled ‘HashiCorp Terraform Standards Guide”.  The document serves as a guide for effective development with Terraform across multiple team members and workstreams.</w:t>
      </w:r>
    </w:p>
    <w:p w:rsidR="00000000" w:rsidDel="00000000" w:rsidP="00000000" w:rsidRDefault="00000000" w:rsidRPr="00000000" w14:paraId="00000FA2">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FA3">
      <w:pPr>
        <w:pStyle w:val="Heading2"/>
        <w:rPr>
          <w:rFonts w:ascii="Roboto" w:cs="Roboto" w:eastAsia="Roboto" w:hAnsi="Roboto"/>
        </w:rPr>
      </w:pPr>
      <w:bookmarkStart w:colFirst="0" w:colLast="0" w:name="_2j5299qkroyb" w:id="255"/>
      <w:bookmarkEnd w:id="255"/>
      <w:r w:rsidDel="00000000" w:rsidR="00000000" w:rsidRPr="00000000">
        <w:rPr>
          <w:rFonts w:ascii="Roboto" w:cs="Roboto" w:eastAsia="Roboto" w:hAnsi="Roboto"/>
          <w:rtl w:val="0"/>
        </w:rPr>
        <w:t xml:space="preserve">9.4 IaC Testing</w:t>
      </w:r>
    </w:p>
    <w:p w:rsidR="00000000" w:rsidDel="00000000" w:rsidP="00000000" w:rsidRDefault="00000000" w:rsidRPr="00000000" w14:paraId="00000FA4">
      <w:pPr>
        <w:rPr>
          <w:rFonts w:ascii="Roboto" w:cs="Roboto" w:eastAsia="Roboto" w:hAnsi="Roboto"/>
        </w:rPr>
      </w:pPr>
      <w:r w:rsidDel="00000000" w:rsidR="00000000" w:rsidRPr="00000000">
        <w:rPr>
          <w:rFonts w:ascii="Roboto" w:cs="Roboto" w:eastAsia="Roboto" w:hAnsi="Roboto"/>
          <w:rtl w:val="0"/>
        </w:rPr>
        <w:t xml:space="preserve">This section is meant to act as guidance and best practices around testing Terraform modules and configurations, as it follows different patterns and conventions from testing application code. While testing application code primarily involves testing the business logic of applications themselves, fully testing infrastructure code requires deploying real cloud resources to minimize the risk of production failures. There are a few considerations when running Terraform tests:</w:t>
      </w:r>
    </w:p>
    <w:p w:rsidR="00000000" w:rsidDel="00000000" w:rsidP="00000000" w:rsidRDefault="00000000" w:rsidRPr="00000000" w14:paraId="00000FA5">
      <w:pPr>
        <w:numPr>
          <w:ilvl w:val="0"/>
          <w:numId w:val="60"/>
        </w:numPr>
        <w:ind w:left="720" w:hanging="360"/>
        <w:rPr>
          <w:rFonts w:ascii="Roboto" w:cs="Roboto" w:eastAsia="Roboto" w:hAnsi="Roboto"/>
        </w:rPr>
      </w:pPr>
      <w:r w:rsidDel="00000000" w:rsidR="00000000" w:rsidRPr="00000000">
        <w:rPr>
          <w:rFonts w:ascii="Roboto" w:cs="Roboto" w:eastAsia="Roboto" w:hAnsi="Roboto"/>
          <w:rtl w:val="0"/>
        </w:rPr>
        <w:t xml:space="preserve">Running a Terraform test creates, modifies, and destroys real infrastructure, so your tests can potentially be very time-consuming and expensive.</w:t>
      </w:r>
      <w:r w:rsidDel="00000000" w:rsidR="00000000" w:rsidRPr="00000000">
        <w:rPr>
          <w:rtl w:val="0"/>
        </w:rPr>
      </w:r>
    </w:p>
    <w:p w:rsidR="00000000" w:rsidDel="00000000" w:rsidP="00000000" w:rsidRDefault="00000000" w:rsidRPr="00000000" w14:paraId="00000FA6">
      <w:pPr>
        <w:numPr>
          <w:ilvl w:val="0"/>
          <w:numId w:val="60"/>
        </w:numPr>
        <w:ind w:left="720" w:hanging="360"/>
      </w:pPr>
      <w:r w:rsidDel="00000000" w:rsidR="00000000" w:rsidRPr="00000000">
        <w:rPr>
          <w:rFonts w:ascii="Roboto" w:cs="Roboto" w:eastAsia="Roboto" w:hAnsi="Roboto"/>
          <w:b w:val="1"/>
          <w:rtl w:val="0"/>
        </w:rPr>
        <w:t xml:space="preserve">You cannot purely unit test an end-to-end architecture</w:t>
      </w:r>
      <w:r w:rsidDel="00000000" w:rsidR="00000000" w:rsidRPr="00000000">
        <w:rPr>
          <w:rFonts w:ascii="Roboto" w:cs="Roboto" w:eastAsia="Roboto" w:hAnsi="Roboto"/>
          <w:rtl w:val="0"/>
        </w:rPr>
        <w:t xml:space="preserve">. The best approach is to break up your architecture into modules and test those individually. The benefits of this approach include faster iterative development due to faster test runtime, reduced costs per test, and reduced chances of test failures from factors beyond your control.</w:t>
      </w:r>
    </w:p>
    <w:p w:rsidR="00000000" w:rsidDel="00000000" w:rsidP="00000000" w:rsidRDefault="00000000" w:rsidRPr="00000000" w14:paraId="00000FA7">
      <w:pPr>
        <w:numPr>
          <w:ilvl w:val="0"/>
          <w:numId w:val="60"/>
        </w:numPr>
        <w:ind w:left="720" w:hanging="360"/>
      </w:pPr>
      <w:r w:rsidDel="00000000" w:rsidR="00000000" w:rsidRPr="00000000">
        <w:rPr>
          <w:rFonts w:ascii="Roboto" w:cs="Roboto" w:eastAsia="Roboto" w:hAnsi="Roboto"/>
          <w:b w:val="1"/>
          <w:rtl w:val="0"/>
        </w:rPr>
        <w:t xml:space="preserve">Avoid reusing state if possible</w:t>
      </w:r>
      <w:r w:rsidDel="00000000" w:rsidR="00000000" w:rsidRPr="00000000">
        <w:rPr>
          <w:rFonts w:ascii="Roboto" w:cs="Roboto" w:eastAsia="Roboto" w:hAnsi="Roboto"/>
          <w:rtl w:val="0"/>
        </w:rPr>
        <w:t xml:space="preserve">. There may be situations where you are testing with configurations that share data with other configurations, but ideally each test should be independent and should not reuse state across tests.</w:t>
      </w:r>
    </w:p>
    <w:p w:rsidR="00000000" w:rsidDel="00000000" w:rsidP="00000000" w:rsidRDefault="00000000" w:rsidRPr="00000000" w14:paraId="00000FA8">
      <w:pPr>
        <w:rPr/>
      </w:pPr>
      <w:r w:rsidDel="00000000" w:rsidR="00000000" w:rsidRPr="00000000">
        <w:rPr>
          <w:rtl w:val="0"/>
        </w:rPr>
      </w:r>
    </w:p>
    <w:p w:rsidR="00000000" w:rsidDel="00000000" w:rsidP="00000000" w:rsidRDefault="00000000" w:rsidRPr="00000000" w14:paraId="00000FA9">
      <w:pPr>
        <w:pStyle w:val="Heading3"/>
        <w:rPr>
          <w:rFonts w:ascii="Roboto" w:cs="Roboto" w:eastAsia="Roboto" w:hAnsi="Roboto"/>
        </w:rPr>
      </w:pPr>
      <w:bookmarkStart w:colFirst="0" w:colLast="0" w:name="_1pjet5ij2inv" w:id="256"/>
      <w:bookmarkEnd w:id="256"/>
      <w:r w:rsidDel="00000000" w:rsidR="00000000" w:rsidRPr="00000000">
        <w:rPr>
          <w:rFonts w:ascii="Roboto" w:cs="Roboto" w:eastAsia="Roboto" w:hAnsi="Roboto"/>
          <w:rtl w:val="0"/>
        </w:rPr>
        <w:t xml:space="preserve">9.4</w:t>
      </w:r>
      <w:r w:rsidDel="00000000" w:rsidR="00000000" w:rsidRPr="00000000">
        <w:rPr>
          <w:rFonts w:ascii="Roboto" w:cs="Roboto" w:eastAsia="Roboto" w:hAnsi="Roboto"/>
          <w:rtl w:val="0"/>
        </w:rPr>
        <w:t xml:space="preserve">.1 Testing Methods</w:t>
      </w:r>
    </w:p>
    <w:p w:rsidR="00000000" w:rsidDel="00000000" w:rsidP="00000000" w:rsidRDefault="00000000" w:rsidRPr="00000000" w14:paraId="00000FAA">
      <w:pPr>
        <w:rPr>
          <w:rFonts w:ascii="Roboto" w:cs="Roboto" w:eastAsia="Roboto" w:hAnsi="Roboto"/>
        </w:rPr>
      </w:pPr>
      <w:r w:rsidDel="00000000" w:rsidR="00000000" w:rsidRPr="00000000">
        <w:rPr>
          <w:rFonts w:ascii="Roboto" w:cs="Roboto" w:eastAsia="Roboto" w:hAnsi="Roboto"/>
          <w:rtl w:val="0"/>
        </w:rPr>
        <w:t xml:space="preserve">There are multiple methods which can be used to test Terraform. In ascending order of cost, runtime, and depth, they include:</w:t>
      </w:r>
    </w:p>
    <w:p w:rsidR="00000000" w:rsidDel="00000000" w:rsidP="00000000" w:rsidRDefault="00000000" w:rsidRPr="00000000" w14:paraId="00000FAB">
      <w:pPr>
        <w:numPr>
          <w:ilvl w:val="0"/>
          <w:numId w:val="63"/>
        </w:numPr>
        <w:ind w:left="720" w:hanging="360"/>
      </w:pPr>
      <w:r w:rsidDel="00000000" w:rsidR="00000000" w:rsidRPr="00000000">
        <w:rPr>
          <w:rFonts w:ascii="Roboto" w:cs="Roboto" w:eastAsia="Roboto" w:hAnsi="Roboto"/>
          <w:b w:val="1"/>
          <w:rtl w:val="0"/>
        </w:rPr>
        <w:t xml:space="preserve">Static Analysis:</w:t>
      </w:r>
      <w:r w:rsidDel="00000000" w:rsidR="00000000" w:rsidRPr="00000000">
        <w:rPr>
          <w:rFonts w:ascii="Roboto" w:cs="Roboto" w:eastAsia="Roboto" w:hAnsi="Roboto"/>
          <w:rtl w:val="0"/>
        </w:rPr>
        <w:t xml:space="preserve"> Testing syntax/structure of your configuration without deploying any resources, using tools such as compilers, linters, and dry runs. Use </w:t>
      </w:r>
      <w:r w:rsidDel="00000000" w:rsidR="00000000" w:rsidRPr="00000000">
        <w:rPr>
          <w:rFonts w:ascii="Roboto" w:cs="Roboto" w:eastAsia="Roboto" w:hAnsi="Roboto"/>
          <w:shd w:fill="efefef" w:val="clear"/>
          <w:rtl w:val="0"/>
        </w:rPr>
        <w:t xml:space="preserve">terraform validate</w:t>
      </w:r>
      <w:r w:rsidDel="00000000" w:rsidR="00000000" w:rsidRPr="00000000">
        <w:rPr>
          <w:rFonts w:ascii="Roboto" w:cs="Roboto" w:eastAsia="Roboto" w:hAnsi="Roboto"/>
          <w:rtl w:val="0"/>
        </w:rPr>
        <w:t xml:space="preserve"> to do so. </w:t>
      </w:r>
    </w:p>
    <w:p w:rsidR="00000000" w:rsidDel="00000000" w:rsidP="00000000" w:rsidRDefault="00000000" w:rsidRPr="00000000" w14:paraId="00000FAC">
      <w:pPr>
        <w:numPr>
          <w:ilvl w:val="0"/>
          <w:numId w:val="63"/>
        </w:numPr>
        <w:ind w:left="720" w:hanging="360"/>
      </w:pPr>
      <w:r w:rsidDel="00000000" w:rsidR="00000000" w:rsidRPr="00000000">
        <w:rPr>
          <w:rFonts w:ascii="Roboto" w:cs="Roboto" w:eastAsia="Roboto" w:hAnsi="Roboto"/>
          <w:b w:val="1"/>
          <w:rtl w:val="0"/>
        </w:rPr>
        <w:t xml:space="preserve">Module Integration Testing</w:t>
      </w:r>
      <w:r w:rsidDel="00000000" w:rsidR="00000000" w:rsidRPr="00000000">
        <w:rPr>
          <w:rFonts w:ascii="Roboto" w:cs="Roboto" w:eastAsia="Roboto" w:hAnsi="Roboto"/>
          <w:rtl w:val="0"/>
        </w:rPr>
        <w:t xml:space="preserve">: Individual modules can be tested in isolation to ensure they work correctly. Integration testing for modules involves deploying the module into a test environment and verifying that expected resources were created. There are several testing frameworks that make it easier to write tests, such as:</w:t>
      </w:r>
    </w:p>
    <w:p w:rsidR="00000000" w:rsidDel="00000000" w:rsidP="00000000" w:rsidRDefault="00000000" w:rsidRPr="00000000" w14:paraId="00000FAD">
      <w:pPr>
        <w:numPr>
          <w:ilvl w:val="1"/>
          <w:numId w:val="63"/>
        </w:numPr>
        <w:ind w:left="1440" w:hanging="360"/>
        <w:rPr>
          <w:rFonts w:ascii="Roboto" w:cs="Roboto" w:eastAsia="Roboto" w:hAnsi="Roboto"/>
        </w:rPr>
      </w:pPr>
      <w:hyperlink r:id="rId304">
        <w:r w:rsidDel="00000000" w:rsidR="00000000" w:rsidRPr="00000000">
          <w:rPr>
            <w:rFonts w:ascii="Roboto" w:cs="Roboto" w:eastAsia="Roboto" w:hAnsi="Roboto"/>
            <w:color w:val="1155cc"/>
            <w:u w:val="single"/>
            <w:rtl w:val="0"/>
          </w:rPr>
          <w:t xml:space="preserve">Google’s blueprint testing framework</w:t>
        </w:r>
      </w:hyperlink>
      <w:r w:rsidDel="00000000" w:rsidR="00000000" w:rsidRPr="00000000">
        <w:rPr>
          <w:rtl w:val="0"/>
        </w:rPr>
      </w:r>
    </w:p>
    <w:p w:rsidR="00000000" w:rsidDel="00000000" w:rsidP="00000000" w:rsidRDefault="00000000" w:rsidRPr="00000000" w14:paraId="00000FAE">
      <w:pPr>
        <w:numPr>
          <w:ilvl w:val="1"/>
          <w:numId w:val="63"/>
        </w:numPr>
        <w:ind w:left="1440" w:hanging="360"/>
        <w:rPr>
          <w:rFonts w:ascii="Roboto" w:cs="Roboto" w:eastAsia="Roboto" w:hAnsi="Roboto"/>
        </w:rPr>
      </w:pPr>
      <w:hyperlink r:id="rId305">
        <w:r w:rsidDel="00000000" w:rsidR="00000000" w:rsidRPr="00000000">
          <w:rPr>
            <w:rFonts w:ascii="Roboto" w:cs="Roboto" w:eastAsia="Roboto" w:hAnsi="Roboto"/>
            <w:color w:val="1155cc"/>
            <w:u w:val="single"/>
            <w:rtl w:val="0"/>
          </w:rPr>
          <w:t xml:space="preserve">Terratest</w:t>
        </w:r>
      </w:hyperlink>
      <w:r w:rsidDel="00000000" w:rsidR="00000000" w:rsidRPr="00000000">
        <w:rPr>
          <w:rtl w:val="0"/>
        </w:rPr>
      </w:r>
    </w:p>
    <w:p w:rsidR="00000000" w:rsidDel="00000000" w:rsidP="00000000" w:rsidRDefault="00000000" w:rsidRPr="00000000" w14:paraId="00000FAF">
      <w:pPr>
        <w:numPr>
          <w:ilvl w:val="1"/>
          <w:numId w:val="63"/>
        </w:numPr>
        <w:ind w:left="1440" w:hanging="360"/>
        <w:rPr>
          <w:rFonts w:ascii="Roboto" w:cs="Roboto" w:eastAsia="Roboto" w:hAnsi="Roboto"/>
        </w:rPr>
      </w:pPr>
      <w:hyperlink r:id="rId306">
        <w:r w:rsidDel="00000000" w:rsidR="00000000" w:rsidRPr="00000000">
          <w:rPr>
            <w:rFonts w:ascii="Roboto" w:cs="Roboto" w:eastAsia="Roboto" w:hAnsi="Roboto"/>
            <w:color w:val="1155cc"/>
            <w:u w:val="single"/>
            <w:rtl w:val="0"/>
          </w:rPr>
          <w:t xml:space="preserve">kitchen-terraform</w:t>
        </w:r>
      </w:hyperlink>
      <w:r w:rsidDel="00000000" w:rsidR="00000000" w:rsidRPr="00000000">
        <w:rPr>
          <w:rtl w:val="0"/>
        </w:rPr>
      </w:r>
    </w:p>
    <w:p w:rsidR="00000000" w:rsidDel="00000000" w:rsidP="00000000" w:rsidRDefault="00000000" w:rsidRPr="00000000" w14:paraId="00000FB0">
      <w:pPr>
        <w:numPr>
          <w:ilvl w:val="1"/>
          <w:numId w:val="63"/>
        </w:numPr>
        <w:ind w:left="1440" w:hanging="360"/>
        <w:rPr>
          <w:rFonts w:ascii="Roboto" w:cs="Roboto" w:eastAsia="Roboto" w:hAnsi="Roboto"/>
        </w:rPr>
      </w:pPr>
      <w:hyperlink r:id="rId307">
        <w:r w:rsidDel="00000000" w:rsidR="00000000" w:rsidRPr="00000000">
          <w:rPr>
            <w:rFonts w:ascii="Roboto" w:cs="Roboto" w:eastAsia="Roboto" w:hAnsi="Roboto"/>
            <w:color w:val="1155cc"/>
            <w:u w:val="single"/>
            <w:rtl w:val="0"/>
          </w:rPr>
          <w:t xml:space="preserve">InSpec</w:t>
        </w:r>
      </w:hyperlink>
      <w:r w:rsidDel="00000000" w:rsidR="00000000" w:rsidRPr="00000000">
        <w:rPr>
          <w:rtl w:val="0"/>
        </w:rPr>
      </w:r>
    </w:p>
    <w:p w:rsidR="00000000" w:rsidDel="00000000" w:rsidP="00000000" w:rsidRDefault="00000000" w:rsidRPr="00000000" w14:paraId="00000FB1">
      <w:pPr>
        <w:numPr>
          <w:ilvl w:val="0"/>
          <w:numId w:val="63"/>
        </w:numPr>
        <w:ind w:left="720" w:hanging="360"/>
      </w:pPr>
      <w:r w:rsidDel="00000000" w:rsidR="00000000" w:rsidRPr="00000000">
        <w:rPr>
          <w:rFonts w:ascii="Roboto" w:cs="Roboto" w:eastAsia="Roboto" w:hAnsi="Roboto"/>
          <w:b w:val="1"/>
          <w:rtl w:val="0"/>
        </w:rPr>
        <w:t xml:space="preserve">End-to-End Testing: </w:t>
      </w:r>
      <w:r w:rsidDel="00000000" w:rsidR="00000000" w:rsidRPr="00000000">
        <w:rPr>
          <w:rFonts w:ascii="Roboto" w:cs="Roboto" w:eastAsia="Roboto" w:hAnsi="Roboto"/>
          <w:rtl w:val="0"/>
        </w:rPr>
        <w:t xml:space="preserve">By extending the integration testing approach to an entire environment, you can confirm that multiple modules work well together. In this approach you should deploy all modules that make up the architecture are deployed in a fresh test environment, which is ideally as close to possible as your production environment. This is costly but provides the greatest confidence that changes will not break your live environments.</w:t>
      </w:r>
    </w:p>
    <w:p w:rsidR="00000000" w:rsidDel="00000000" w:rsidP="00000000" w:rsidRDefault="00000000" w:rsidRPr="00000000" w14:paraId="00000FB2">
      <w:pPr>
        <w:rPr/>
      </w:pPr>
      <w:r w:rsidDel="00000000" w:rsidR="00000000" w:rsidRPr="00000000">
        <w:rPr>
          <w:rtl w:val="0"/>
        </w:rPr>
      </w:r>
    </w:p>
    <w:p w:rsidR="00000000" w:rsidDel="00000000" w:rsidP="00000000" w:rsidRDefault="00000000" w:rsidRPr="00000000" w14:paraId="00000FB3">
      <w:pPr>
        <w:pStyle w:val="Heading3"/>
        <w:rPr>
          <w:rFonts w:ascii="Roboto" w:cs="Roboto" w:eastAsia="Roboto" w:hAnsi="Roboto"/>
        </w:rPr>
      </w:pPr>
      <w:bookmarkStart w:colFirst="0" w:colLast="0" w:name="_hjemwtw8cvrh" w:id="257"/>
      <w:bookmarkEnd w:id="257"/>
      <w:r w:rsidDel="00000000" w:rsidR="00000000" w:rsidRPr="00000000">
        <w:rPr>
          <w:rFonts w:ascii="Roboto" w:cs="Roboto" w:eastAsia="Roboto" w:hAnsi="Roboto"/>
          <w:rtl w:val="0"/>
        </w:rPr>
        <w:t xml:space="preserve">9.4.2</w:t>
      </w:r>
      <w:r w:rsidDel="00000000" w:rsidR="00000000" w:rsidRPr="00000000">
        <w:rPr>
          <w:rFonts w:ascii="Roboto" w:cs="Roboto" w:eastAsia="Roboto" w:hAnsi="Roboto"/>
          <w:rtl w:val="0"/>
        </w:rPr>
        <w:t xml:space="preserve"> Testing best practices</w:t>
      </w:r>
    </w:p>
    <w:p w:rsidR="00000000" w:rsidDel="00000000" w:rsidP="00000000" w:rsidRDefault="00000000" w:rsidRPr="00000000" w14:paraId="00000FB4">
      <w:pPr>
        <w:rPr>
          <w:rFonts w:ascii="Roboto" w:cs="Roboto" w:eastAsia="Roboto" w:hAnsi="Roboto"/>
        </w:rPr>
      </w:pPr>
      <w:r w:rsidDel="00000000" w:rsidR="00000000" w:rsidRPr="00000000">
        <w:rPr>
          <w:rFonts w:ascii="Roboto" w:cs="Roboto" w:eastAsia="Roboto" w:hAnsi="Roboto"/>
          <w:rtl w:val="0"/>
        </w:rPr>
        <w:t xml:space="preserve">Running tests on Terraform configurations can take a long time, since each test creates, modifies, and destroys real resources. Following these testing best practices can help you optimize your infrastructure testing methods and minimize test failures.</w:t>
      </w:r>
    </w:p>
    <w:p w:rsidR="00000000" w:rsidDel="00000000" w:rsidP="00000000" w:rsidRDefault="00000000" w:rsidRPr="00000000" w14:paraId="00000FB5">
      <w:pPr>
        <w:rPr>
          <w:rFonts w:ascii="Roboto" w:cs="Roboto" w:eastAsia="Roboto" w:hAnsi="Roboto"/>
        </w:rPr>
      </w:pPr>
      <w:r w:rsidDel="00000000" w:rsidR="00000000" w:rsidRPr="00000000">
        <w:rPr>
          <w:rtl w:val="0"/>
        </w:rPr>
      </w:r>
    </w:p>
    <w:p w:rsidR="00000000" w:rsidDel="00000000" w:rsidP="00000000" w:rsidRDefault="00000000" w:rsidRPr="00000000" w14:paraId="00000FB6">
      <w:pPr>
        <w:numPr>
          <w:ilvl w:val="0"/>
          <w:numId w:val="56"/>
        </w:numPr>
        <w:ind w:left="720" w:hanging="360"/>
      </w:pPr>
      <w:r w:rsidDel="00000000" w:rsidR="00000000" w:rsidRPr="00000000">
        <w:rPr>
          <w:rFonts w:ascii="Roboto" w:cs="Roboto" w:eastAsia="Roboto" w:hAnsi="Roboto"/>
          <w:b w:val="1"/>
          <w:rtl w:val="0"/>
        </w:rPr>
        <w:t xml:space="preserve">Start small.</w:t>
      </w:r>
      <w:r w:rsidDel="00000000" w:rsidR="00000000" w:rsidRPr="00000000">
        <w:rPr>
          <w:rFonts w:ascii="Roboto" w:cs="Roboto" w:eastAsia="Roboto" w:hAnsi="Roboto"/>
          <w:rtl w:val="0"/>
        </w:rPr>
        <w:t xml:space="preserve"> Your tests should iteratively build on top of each other. Consider running smaller tests first and then working up to more complex tests, using a “fail fast” </w:t>
        <w:tab/>
        <w:t xml:space="preserve">approach.</w:t>
      </w:r>
    </w:p>
    <w:p w:rsidR="00000000" w:rsidDel="00000000" w:rsidP="00000000" w:rsidRDefault="00000000" w:rsidRPr="00000000" w14:paraId="00000FB7">
      <w:pPr>
        <w:numPr>
          <w:ilvl w:val="0"/>
          <w:numId w:val="56"/>
        </w:numPr>
        <w:ind w:left="720" w:hanging="360"/>
      </w:pPr>
      <w:r w:rsidDel="00000000" w:rsidR="00000000" w:rsidRPr="00000000">
        <w:rPr>
          <w:rFonts w:ascii="Roboto" w:cs="Roboto" w:eastAsia="Roboto" w:hAnsi="Roboto"/>
          <w:b w:val="1"/>
          <w:rtl w:val="0"/>
        </w:rPr>
        <w:t xml:space="preserve">Randomize project IDs and resource names.</w:t>
      </w:r>
      <w:r w:rsidDel="00000000" w:rsidR="00000000" w:rsidRPr="00000000">
        <w:rPr>
          <w:rFonts w:ascii="Roboto" w:cs="Roboto" w:eastAsia="Roboto" w:hAnsi="Roboto"/>
          <w:rtl w:val="0"/>
        </w:rPr>
        <w:t xml:space="preserve"> To avoid naming conflicts such as not using a globally unique project ID or having overlapping resource names within a project, namespace your resources. Terraform has a built-in </w:t>
      </w:r>
      <w:hyperlink r:id="rId308">
        <w:r w:rsidDel="00000000" w:rsidR="00000000" w:rsidRPr="00000000">
          <w:rPr>
            <w:rFonts w:ascii="Roboto" w:cs="Roboto" w:eastAsia="Roboto" w:hAnsi="Roboto"/>
            <w:color w:val="1155cc"/>
            <w:u w:val="single"/>
            <w:rtl w:val="0"/>
          </w:rPr>
          <w:t xml:space="preserve">random provider</w:t>
        </w:r>
      </w:hyperlink>
      <w:r w:rsidDel="00000000" w:rsidR="00000000" w:rsidRPr="00000000">
        <w:rPr>
          <w:rFonts w:ascii="Roboto" w:cs="Roboto" w:eastAsia="Roboto" w:hAnsi="Roboto"/>
          <w:rtl w:val="0"/>
        </w:rPr>
        <w:t xml:space="preserve"> for this.</w:t>
      </w:r>
    </w:p>
    <w:p w:rsidR="00000000" w:rsidDel="00000000" w:rsidP="00000000" w:rsidRDefault="00000000" w:rsidRPr="00000000" w14:paraId="00000FB8">
      <w:pPr>
        <w:numPr>
          <w:ilvl w:val="0"/>
          <w:numId w:val="56"/>
        </w:numPr>
        <w:ind w:left="720" w:hanging="360"/>
      </w:pPr>
      <w:r w:rsidDel="00000000" w:rsidR="00000000" w:rsidRPr="00000000">
        <w:rPr>
          <w:rFonts w:ascii="Roboto" w:cs="Roboto" w:eastAsia="Roboto" w:hAnsi="Roboto"/>
          <w:b w:val="1"/>
          <w:rtl w:val="0"/>
        </w:rPr>
        <w:t xml:space="preserve">Use a separate environment for testing.</w:t>
      </w:r>
      <w:r w:rsidDel="00000000" w:rsidR="00000000" w:rsidRPr="00000000">
        <w:rPr>
          <w:rFonts w:ascii="Roboto" w:cs="Roboto" w:eastAsia="Roboto" w:hAnsi="Roboto"/>
          <w:rtl w:val="0"/>
        </w:rPr>
        <w:t xml:space="preserve"> During testing, many resources will be spun up and deleted. Ensure that the environment is isolated from development or production projects to avoid accidental deletions during resource cleanup. The best approach is to have each test spin up a fresh project or folder. On top of this, consider creating service accounts specifically for each test execution to avoid misconfiguration impact.</w:t>
      </w:r>
    </w:p>
    <w:p w:rsidR="00000000" w:rsidDel="00000000" w:rsidP="00000000" w:rsidRDefault="00000000" w:rsidRPr="00000000" w14:paraId="00000FB9">
      <w:pPr>
        <w:numPr>
          <w:ilvl w:val="0"/>
          <w:numId w:val="56"/>
        </w:numPr>
        <w:ind w:left="720" w:hanging="360"/>
        <w:rPr>
          <w:b w:val="1"/>
        </w:rPr>
      </w:pPr>
      <w:r w:rsidDel="00000000" w:rsidR="00000000" w:rsidRPr="00000000">
        <w:rPr>
          <w:rFonts w:ascii="Roboto" w:cs="Roboto" w:eastAsia="Roboto" w:hAnsi="Roboto"/>
          <w:b w:val="1"/>
          <w:rtl w:val="0"/>
        </w:rPr>
        <w:t xml:space="preserve">Fully clean up resources after testing</w:t>
      </w:r>
      <w:r w:rsidDel="00000000" w:rsidR="00000000" w:rsidRPr="00000000">
        <w:rPr>
          <w:rFonts w:ascii="Roboto" w:cs="Roboto" w:eastAsia="Roboto" w:hAnsi="Roboto"/>
          <w:rtl w:val="0"/>
        </w:rPr>
        <w:t xml:space="preserve">. Testing IaC code means that you’ll be deploying actual resources, so consider implementing a cleanup step to avoid incurring charges. Use </w:t>
      </w:r>
      <w:r w:rsidDel="00000000" w:rsidR="00000000" w:rsidRPr="00000000">
        <w:rPr>
          <w:rFonts w:ascii="Roboto" w:cs="Roboto" w:eastAsia="Roboto" w:hAnsi="Roboto"/>
          <w:shd w:fill="efefef" w:val="clear"/>
          <w:rtl w:val="0"/>
        </w:rPr>
        <w:t xml:space="preserve">terraform </w:t>
      </w:r>
      <w:r w:rsidDel="00000000" w:rsidR="00000000" w:rsidRPr="00000000">
        <w:rPr>
          <w:rFonts w:ascii="Roboto" w:cs="Roboto" w:eastAsia="Roboto" w:hAnsi="Roboto"/>
          <w:shd w:fill="efefef" w:val="clear"/>
          <w:rtl w:val="0"/>
        </w:rPr>
        <w:t xml:space="preserve">destroy</w:t>
      </w:r>
      <w:r w:rsidDel="00000000" w:rsidR="00000000" w:rsidRPr="00000000">
        <w:rPr>
          <w:rFonts w:ascii="Roboto" w:cs="Roboto" w:eastAsia="Roboto" w:hAnsi="Roboto"/>
          <w:rtl w:val="0"/>
        </w:rPr>
        <w:t xml:space="preserve"> to destroy all remote objects managed by a particular configuration.</w:t>
      </w:r>
    </w:p>
    <w:p w:rsidR="00000000" w:rsidDel="00000000" w:rsidP="00000000" w:rsidRDefault="00000000" w:rsidRPr="00000000" w14:paraId="00000FBA">
      <w:pPr>
        <w:numPr>
          <w:ilvl w:val="1"/>
          <w:numId w:val="56"/>
        </w:numPr>
        <w:ind w:left="1440" w:hanging="360"/>
        <w:rPr>
          <w:b w:val="1"/>
        </w:rPr>
      </w:pPr>
      <w:r w:rsidDel="00000000" w:rsidR="00000000" w:rsidRPr="00000000">
        <w:rPr>
          <w:rFonts w:ascii="Roboto" w:cs="Roboto" w:eastAsia="Roboto" w:hAnsi="Roboto"/>
          <w:rtl w:val="0"/>
        </w:rPr>
        <w:t xml:space="preserve">Some testing frameworks have a built-in cleanup step for you. For example, if using Terratest, add  </w:t>
      </w:r>
      <w:r w:rsidDel="00000000" w:rsidR="00000000" w:rsidRPr="00000000">
        <w:rPr>
          <w:rFonts w:ascii="Roboto" w:cs="Roboto" w:eastAsia="Roboto" w:hAnsi="Roboto"/>
          <w:shd w:fill="efefef" w:val="clear"/>
          <w:rtl w:val="0"/>
        </w:rPr>
        <w:t xml:space="preserve">defer terraform.Destroy(t, terraformOptions)</w:t>
      </w:r>
      <w:r w:rsidDel="00000000" w:rsidR="00000000" w:rsidRPr="00000000">
        <w:rPr>
          <w:rFonts w:ascii="Roboto" w:cs="Roboto" w:eastAsia="Roboto" w:hAnsi="Roboto"/>
          <w:rtl w:val="0"/>
        </w:rPr>
        <w:t xml:space="preserve"> to your test to do so. If using kitchen-terraform, delete your workspace using </w:t>
      </w:r>
      <w:r w:rsidDel="00000000" w:rsidR="00000000" w:rsidRPr="00000000">
        <w:rPr>
          <w:rFonts w:ascii="Roboto" w:cs="Roboto" w:eastAsia="Roboto" w:hAnsi="Roboto"/>
          <w:shd w:fill="efefef" w:val="clear"/>
          <w:rtl w:val="0"/>
        </w:rPr>
        <w:t xml:space="preserve">terraform kitchen delete &lt;workspace_name&gt;</w:t>
      </w:r>
      <w:r w:rsidDel="00000000" w:rsidR="00000000" w:rsidRPr="00000000">
        <w:rPr>
          <w:rtl w:val="0"/>
        </w:rPr>
      </w:r>
    </w:p>
    <w:p w:rsidR="00000000" w:rsidDel="00000000" w:rsidP="00000000" w:rsidRDefault="00000000" w:rsidRPr="00000000" w14:paraId="00000FBB">
      <w:pPr>
        <w:numPr>
          <w:ilvl w:val="1"/>
          <w:numId w:val="56"/>
        </w:numPr>
        <w:ind w:left="1440" w:hanging="360"/>
        <w:rPr>
          <w:b w:val="1"/>
        </w:rPr>
      </w:pPr>
      <w:r w:rsidDel="00000000" w:rsidR="00000000" w:rsidRPr="00000000">
        <w:rPr>
          <w:rFonts w:ascii="Roboto" w:cs="Roboto" w:eastAsia="Roboto" w:hAnsi="Roboto"/>
          <w:rtl w:val="0"/>
        </w:rPr>
        <w:t xml:space="preserve">After running </w:t>
      </w:r>
      <w:r w:rsidDel="00000000" w:rsidR="00000000" w:rsidRPr="00000000">
        <w:rPr>
          <w:rFonts w:ascii="Roboto" w:cs="Roboto" w:eastAsia="Roboto" w:hAnsi="Roboto"/>
          <w:shd w:fill="efefef" w:val="clear"/>
          <w:rtl w:val="0"/>
        </w:rPr>
        <w:t xml:space="preserve">terraform </w:t>
      </w:r>
      <w:r w:rsidDel="00000000" w:rsidR="00000000" w:rsidRPr="00000000">
        <w:rPr>
          <w:rFonts w:ascii="Roboto" w:cs="Roboto" w:eastAsia="Roboto" w:hAnsi="Roboto"/>
          <w:shd w:fill="efefef" w:val="clear"/>
          <w:rtl w:val="0"/>
        </w:rPr>
        <w:t xml:space="preserve">destroy</w:t>
      </w:r>
      <w:r w:rsidDel="00000000" w:rsidR="00000000" w:rsidRPr="00000000">
        <w:rPr>
          <w:rFonts w:ascii="Roboto" w:cs="Roboto" w:eastAsia="Roboto" w:hAnsi="Roboto"/>
          <w:rtl w:val="0"/>
        </w:rPr>
        <w:t xml:space="preserve">, you should also run additional cleanup to remove any resources which Terraform failed to destroy. This can be accomplished by deleting any projects used for test execution or by using a tool like </w:t>
      </w:r>
      <w:hyperlink r:id="rId309">
        <w:r w:rsidDel="00000000" w:rsidR="00000000" w:rsidRPr="00000000">
          <w:rPr>
            <w:rFonts w:ascii="Roboto" w:cs="Roboto" w:eastAsia="Roboto" w:hAnsi="Roboto"/>
            <w:color w:val="1155cc"/>
            <w:u w:val="single"/>
            <w:rtl w:val="0"/>
          </w:rPr>
          <w:t xml:space="preserve">cloud-nuke</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This should never be used in a production environment</w:t>
      </w:r>
      <w:r w:rsidDel="00000000" w:rsidR="00000000" w:rsidRPr="00000000">
        <w:rPr>
          <w:rFonts w:ascii="Roboto" w:cs="Roboto" w:eastAsia="Roboto" w:hAnsi="Roboto"/>
          <w:rtl w:val="0"/>
        </w:rPr>
        <w:t xml:space="preserve">. </w:t>
      </w:r>
    </w:p>
    <w:p w:rsidR="00000000" w:rsidDel="00000000" w:rsidP="00000000" w:rsidRDefault="00000000" w:rsidRPr="00000000" w14:paraId="00000FBC">
      <w:pPr>
        <w:pStyle w:val="Heading3"/>
        <w:rPr>
          <w:color w:val="757575"/>
        </w:rPr>
      </w:pPr>
      <w:bookmarkStart w:colFirst="0" w:colLast="0" w:name="_2s9po5w7z9ma" w:id="258"/>
      <w:bookmarkEnd w:id="258"/>
      <w:r w:rsidDel="00000000" w:rsidR="00000000" w:rsidRPr="00000000">
        <w:rPr>
          <w:rtl w:val="0"/>
        </w:rPr>
      </w:r>
    </w:p>
    <w:p w:rsidR="00000000" w:rsidDel="00000000" w:rsidP="00000000" w:rsidRDefault="00000000" w:rsidRPr="00000000" w14:paraId="00000FBD">
      <w:pPr>
        <w:pStyle w:val="Heading4"/>
        <w:rPr/>
      </w:pPr>
      <w:bookmarkStart w:colFirst="0" w:colLast="0" w:name="_wy402w18lvcr" w:id="259"/>
      <w:bookmarkEnd w:id="259"/>
      <w:r w:rsidDel="00000000" w:rsidR="00000000" w:rsidRPr="00000000">
        <w:rPr>
          <w:rtl w:val="0"/>
        </w:rPr>
        <w:t xml:space="preserve">9.4.2.1 Optimizing testing runtime</w:t>
      </w:r>
    </w:p>
    <w:p w:rsidR="00000000" w:rsidDel="00000000" w:rsidP="00000000" w:rsidRDefault="00000000" w:rsidRPr="00000000" w14:paraId="00000FBE">
      <w:pPr>
        <w:rPr>
          <w:rFonts w:ascii="Roboto" w:cs="Roboto" w:eastAsia="Roboto" w:hAnsi="Roboto"/>
        </w:rPr>
      </w:pPr>
      <w:r w:rsidDel="00000000" w:rsidR="00000000" w:rsidRPr="00000000">
        <w:rPr>
          <w:rFonts w:ascii="Roboto" w:cs="Roboto" w:eastAsia="Roboto" w:hAnsi="Roboto"/>
          <w:rtl w:val="0"/>
        </w:rPr>
        <w:t xml:space="preserve">To optimize your test execution time, a few approaches can be used:</w:t>
      </w:r>
    </w:p>
    <w:p w:rsidR="00000000" w:rsidDel="00000000" w:rsidP="00000000" w:rsidRDefault="00000000" w:rsidRPr="00000000" w14:paraId="00000FBF">
      <w:pPr>
        <w:numPr>
          <w:ilvl w:val="0"/>
          <w:numId w:val="104"/>
        </w:numPr>
        <w:ind w:left="720" w:hanging="360"/>
      </w:pPr>
      <w:r w:rsidDel="00000000" w:rsidR="00000000" w:rsidRPr="00000000">
        <w:rPr>
          <w:rFonts w:ascii="Roboto" w:cs="Roboto" w:eastAsia="Roboto" w:hAnsi="Roboto"/>
          <w:b w:val="1"/>
          <w:rtl w:val="0"/>
        </w:rPr>
        <w:t xml:space="preserve">Run tests in parallel.</w:t>
      </w:r>
      <w:r w:rsidDel="00000000" w:rsidR="00000000" w:rsidRPr="00000000">
        <w:rPr>
          <w:rFonts w:ascii="Roboto" w:cs="Roboto" w:eastAsia="Roboto" w:hAnsi="Roboto"/>
          <w:rtl w:val="0"/>
        </w:rPr>
        <w:t xml:space="preserve"> Some testing frameworks support running multiple Terraform tests simultaneously.</w:t>
      </w:r>
    </w:p>
    <w:p w:rsidR="00000000" w:rsidDel="00000000" w:rsidP="00000000" w:rsidRDefault="00000000" w:rsidRPr="00000000" w14:paraId="00000FC0">
      <w:pPr>
        <w:numPr>
          <w:ilvl w:val="1"/>
          <w:numId w:val="104"/>
        </w:numPr>
        <w:ind w:left="1440" w:hanging="360"/>
      </w:pPr>
      <w:r w:rsidDel="00000000" w:rsidR="00000000" w:rsidRPr="00000000">
        <w:rPr>
          <w:rFonts w:ascii="Roboto" w:cs="Roboto" w:eastAsia="Roboto" w:hAnsi="Roboto"/>
          <w:rtl w:val="0"/>
        </w:rPr>
        <w:t xml:space="preserve">For example, if using Terratest, you can do this by adding </w:t>
      </w:r>
      <w:r w:rsidDel="00000000" w:rsidR="00000000" w:rsidRPr="00000000">
        <w:rPr>
          <w:rFonts w:ascii="Roboto" w:cs="Roboto" w:eastAsia="Roboto" w:hAnsi="Roboto"/>
          <w:shd w:fill="efefef" w:val="clear"/>
          <w:rtl w:val="0"/>
        </w:rPr>
        <w:t xml:space="preserve">t.Parallel()</w:t>
      </w:r>
      <w:r w:rsidDel="00000000" w:rsidR="00000000" w:rsidRPr="00000000">
        <w:rPr>
          <w:rFonts w:ascii="Roboto" w:cs="Roboto" w:eastAsia="Roboto" w:hAnsi="Roboto"/>
          <w:rtl w:val="0"/>
        </w:rPr>
        <w:t xml:space="preserve"> after the test function definition.</w:t>
      </w:r>
    </w:p>
    <w:p w:rsidR="00000000" w:rsidDel="00000000" w:rsidP="00000000" w:rsidRDefault="00000000" w:rsidRPr="00000000" w14:paraId="00000FC1">
      <w:pPr>
        <w:numPr>
          <w:ilvl w:val="0"/>
          <w:numId w:val="104"/>
        </w:numPr>
        <w:ind w:left="720" w:hanging="360"/>
      </w:pPr>
      <w:r w:rsidDel="00000000" w:rsidR="00000000" w:rsidRPr="00000000">
        <w:rPr>
          <w:rFonts w:ascii="Roboto" w:cs="Roboto" w:eastAsia="Roboto" w:hAnsi="Roboto"/>
          <w:b w:val="1"/>
          <w:rtl w:val="0"/>
        </w:rPr>
        <w:t xml:space="preserve">Test in stages. </w:t>
      </w:r>
      <w:r w:rsidDel="00000000" w:rsidR="00000000" w:rsidRPr="00000000">
        <w:rPr>
          <w:rFonts w:ascii="Roboto" w:cs="Roboto" w:eastAsia="Roboto" w:hAnsi="Roboto"/>
          <w:rtl w:val="0"/>
        </w:rPr>
        <w:t xml:space="preserve">Break your tests up into independent configurations which can be tested separately. This removes the need to go through all stages when running a test, and will speed up the iterative development cycle. </w:t>
      </w:r>
    </w:p>
    <w:p w:rsidR="00000000" w:rsidDel="00000000" w:rsidP="00000000" w:rsidRDefault="00000000" w:rsidRPr="00000000" w14:paraId="00000FC2">
      <w:pPr>
        <w:numPr>
          <w:ilvl w:val="1"/>
          <w:numId w:val="104"/>
        </w:numPr>
        <w:ind w:left="1440" w:hanging="360"/>
        <w:rPr>
          <w:rFonts w:ascii="Roboto" w:cs="Roboto" w:eastAsia="Roboto" w:hAnsi="Roboto"/>
        </w:rPr>
      </w:pPr>
      <w:r w:rsidDel="00000000" w:rsidR="00000000" w:rsidRPr="00000000">
        <w:rPr>
          <w:rFonts w:ascii="Roboto" w:cs="Roboto" w:eastAsia="Roboto" w:hAnsi="Roboto"/>
          <w:rtl w:val="0"/>
        </w:rPr>
        <w:t xml:space="preserve">For example, in kitchen-terraform you should split tests into separate suites. Then, execute each suite independently when iterating.</w:t>
      </w:r>
    </w:p>
    <w:p w:rsidR="00000000" w:rsidDel="00000000" w:rsidP="00000000" w:rsidRDefault="00000000" w:rsidRPr="00000000" w14:paraId="00000FC3">
      <w:pPr>
        <w:numPr>
          <w:ilvl w:val="1"/>
          <w:numId w:val="104"/>
        </w:numPr>
        <w:ind w:left="1440" w:hanging="360"/>
      </w:pPr>
      <w:r w:rsidDel="00000000" w:rsidR="00000000" w:rsidRPr="00000000">
        <w:rPr>
          <w:rFonts w:ascii="Roboto" w:cs="Roboto" w:eastAsia="Roboto" w:hAnsi="Roboto"/>
          <w:rtl w:val="0"/>
        </w:rPr>
        <w:t xml:space="preserve">Similarly, using Terratest, wrap each stage of your test with </w:t>
      </w:r>
      <w:r w:rsidDel="00000000" w:rsidR="00000000" w:rsidRPr="00000000">
        <w:rPr>
          <w:rFonts w:ascii="Roboto" w:cs="Roboto" w:eastAsia="Roboto" w:hAnsi="Roboto"/>
          <w:shd w:fill="efefef" w:val="clear"/>
          <w:rtl w:val="0"/>
        </w:rPr>
        <w:t xml:space="preserve">stage(t, &lt;stage_name&gt;, &lt;correspondingTestFunction&gt;)</w:t>
      </w:r>
      <w:r w:rsidDel="00000000" w:rsidR="00000000" w:rsidRPr="00000000">
        <w:rPr>
          <w:rFonts w:ascii="Roboto" w:cs="Roboto" w:eastAsia="Roboto" w:hAnsi="Roboto"/>
          <w:rtl w:val="0"/>
        </w:rPr>
        <w:t xml:space="preserve"> and set environment variables that indicate which tests to run such as </w:t>
      </w:r>
      <w:r w:rsidDel="00000000" w:rsidR="00000000" w:rsidRPr="00000000">
        <w:rPr>
          <w:rFonts w:ascii="Roboto" w:cs="Roboto" w:eastAsia="Roboto" w:hAnsi="Roboto"/>
          <w:shd w:fill="efefef" w:val="clear"/>
          <w:rtl w:val="0"/>
        </w:rPr>
        <w:t xml:space="preserve">SKIP &lt;stage_name&gt; = TRUE.</w:t>
      </w:r>
    </w:p>
    <w:p w:rsidR="00000000" w:rsidDel="00000000" w:rsidP="00000000" w:rsidRDefault="00000000" w:rsidRPr="00000000" w14:paraId="00000FC4">
      <w:pPr>
        <w:numPr>
          <w:ilvl w:val="1"/>
          <w:numId w:val="104"/>
        </w:numPr>
        <w:ind w:left="1440" w:hanging="360"/>
        <w:rPr>
          <w:rFonts w:ascii="Roboto" w:cs="Roboto" w:eastAsia="Roboto" w:hAnsi="Roboto"/>
        </w:rPr>
      </w:pPr>
      <w:r w:rsidDel="00000000" w:rsidR="00000000" w:rsidRPr="00000000">
        <w:rPr>
          <w:rFonts w:ascii="Roboto" w:cs="Roboto" w:eastAsia="Roboto" w:hAnsi="Roboto"/>
          <w:rtl w:val="0"/>
        </w:rPr>
        <w:t xml:space="preserve">The </w:t>
      </w:r>
      <w:hyperlink r:id="rId310">
        <w:r w:rsidDel="00000000" w:rsidR="00000000" w:rsidRPr="00000000">
          <w:rPr>
            <w:rFonts w:ascii="Roboto" w:cs="Roboto" w:eastAsia="Roboto" w:hAnsi="Roboto"/>
            <w:color w:val="1155cc"/>
            <w:u w:val="single"/>
            <w:rtl w:val="0"/>
          </w:rPr>
          <w:t xml:space="preserve">blueprint testing framework</w:t>
        </w:r>
      </w:hyperlink>
      <w:r w:rsidDel="00000000" w:rsidR="00000000" w:rsidRPr="00000000">
        <w:rPr>
          <w:rFonts w:ascii="Roboto" w:cs="Roboto" w:eastAsia="Roboto" w:hAnsi="Roboto"/>
          <w:rtl w:val="0"/>
        </w:rPr>
        <w:t xml:space="preserve"> has native support for staged execution.</w:t>
      </w:r>
      <w:r w:rsidDel="00000000" w:rsidR="00000000" w:rsidRPr="00000000">
        <w:rPr>
          <w:rtl w:val="0"/>
        </w:rPr>
      </w:r>
    </w:p>
    <w:p w:rsidR="00000000" w:rsidDel="00000000" w:rsidP="00000000" w:rsidRDefault="00000000" w:rsidRPr="00000000" w14:paraId="00000FC5">
      <w:pPr>
        <w:pStyle w:val="Heading1"/>
        <w:keepNext w:val="0"/>
        <w:keepLines w:val="0"/>
        <w:pBdr>
          <w:top w:color="auto" w:space="0" w:sz="0" w:val="none"/>
          <w:left w:color="auto" w:space="0" w:sz="0" w:val="none"/>
          <w:bottom w:color="auto" w:space="0" w:sz="0" w:val="none"/>
          <w:right w:color="auto" w:space="30" w:sz="0" w:val="none"/>
          <w:between w:color="auto" w:space="0" w:sz="0" w:val="none"/>
        </w:pBdr>
        <w:shd w:fill="ffffff" w:val="clear"/>
        <w:spacing w:after="80" w:before="400" w:lineRule="auto"/>
        <w:ind w:right="-600"/>
        <w:rPr>
          <w:rFonts w:ascii="Roboto" w:cs="Roboto" w:eastAsia="Roboto" w:hAnsi="Roboto"/>
        </w:rPr>
      </w:pPr>
      <w:bookmarkStart w:colFirst="0" w:colLast="0" w:name="_1f4jddkbjfw6" w:id="260"/>
      <w:bookmarkEnd w:id="260"/>
      <w:r w:rsidDel="00000000" w:rsidR="00000000" w:rsidRPr="00000000">
        <w:rPr>
          <w:rFonts w:ascii="Roboto" w:cs="Roboto" w:eastAsia="Roboto" w:hAnsi="Roboto"/>
          <w:rtl w:val="0"/>
        </w:rPr>
        <w:t xml:space="preserve">10. High Availability and Disaster Recovery</w:t>
      </w:r>
    </w:p>
    <w:p w:rsidR="00000000" w:rsidDel="00000000" w:rsidP="00000000" w:rsidRDefault="00000000" w:rsidRPr="00000000" w14:paraId="00000FC6">
      <w:pPr>
        <w:pStyle w:val="Heading2"/>
        <w:keepNext w:val="0"/>
        <w:keepLines w:val="0"/>
        <w:pBdr>
          <w:top w:color="auto" w:space="0" w:sz="0" w:val="none"/>
          <w:left w:color="auto" w:space="0" w:sz="0" w:val="none"/>
          <w:bottom w:color="auto" w:space="0" w:sz="0" w:val="none"/>
          <w:right w:color="auto" w:space="30" w:sz="0" w:val="none"/>
          <w:between w:color="auto" w:space="0" w:sz="0" w:val="none"/>
        </w:pBdr>
        <w:shd w:fill="ffffff" w:val="clear"/>
        <w:spacing w:after="80" w:before="360" w:lineRule="auto"/>
        <w:ind w:right="-600"/>
        <w:rPr>
          <w:rFonts w:ascii="Roboto" w:cs="Roboto" w:eastAsia="Roboto" w:hAnsi="Roboto"/>
        </w:rPr>
      </w:pPr>
      <w:bookmarkStart w:colFirst="0" w:colLast="0" w:name="_5l7xejpfbrhd" w:id="261"/>
      <w:bookmarkEnd w:id="261"/>
      <w:r w:rsidDel="00000000" w:rsidR="00000000" w:rsidRPr="00000000">
        <w:rPr>
          <w:rFonts w:ascii="Roboto" w:cs="Roboto" w:eastAsia="Roboto" w:hAnsi="Roboto"/>
          <w:rtl w:val="0"/>
        </w:rPr>
        <w:t xml:space="preserve">10.1 How Google Cloud is designed for resilience</w:t>
      </w:r>
    </w:p>
    <w:p w:rsidR="00000000" w:rsidDel="00000000" w:rsidP="00000000" w:rsidRDefault="00000000" w:rsidRPr="00000000" w14:paraId="00000FC7">
      <w:pPr>
        <w:pStyle w:val="Heading3"/>
        <w:keepNext w:val="0"/>
        <w:keepLines w:val="0"/>
        <w:pBdr>
          <w:top w:color="auto" w:space="0" w:sz="0" w:val="none"/>
          <w:left w:color="auto" w:space="0" w:sz="0" w:val="none"/>
          <w:bottom w:color="auto" w:space="0" w:sz="0" w:val="none"/>
          <w:right w:color="auto" w:space="30" w:sz="0" w:val="none"/>
          <w:between w:color="auto" w:space="0" w:sz="0" w:val="none"/>
        </w:pBdr>
        <w:shd w:fill="ffffff" w:val="clear"/>
        <w:spacing w:after="80" w:lineRule="auto"/>
        <w:ind w:right="-600"/>
        <w:rPr>
          <w:rFonts w:ascii="Roboto" w:cs="Roboto" w:eastAsia="Roboto" w:hAnsi="Roboto"/>
        </w:rPr>
      </w:pPr>
      <w:bookmarkStart w:colFirst="0" w:colLast="0" w:name="_i2wz46s6cl0c" w:id="262"/>
      <w:bookmarkEnd w:id="262"/>
      <w:r w:rsidDel="00000000" w:rsidR="00000000" w:rsidRPr="00000000">
        <w:rPr>
          <w:rFonts w:ascii="Roboto" w:cs="Roboto" w:eastAsia="Roboto" w:hAnsi="Roboto"/>
          <w:rtl w:val="0"/>
        </w:rPr>
        <w:t xml:space="preserve">10.1.1 Google data centers</w:t>
      </w:r>
    </w:p>
    <w:p w:rsidR="00000000" w:rsidDel="00000000" w:rsidP="00000000" w:rsidRDefault="00000000" w:rsidRPr="00000000" w14:paraId="00000FC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Traditional data centers rely on maximizing availability of individual components. In the cloud, scale allows operators like Google to spread services across many components using virtualization technologies and thus exceed traditional component reliability. This means you can shift your reliability architecture mindset away from the myriad details you once worried about on-premises. Rather than worry about the various failure modes of components -- such as cooling and power delivery -- you can plan around Google Cloud products and their stated reliability metrics. These metrics reflect the aggregate outage risk of the entire underlying infrastructure. This frees you to focus much more on application design, deployment, and operations rather than infrastructure management.</w:t>
      </w:r>
    </w:p>
    <w:p w:rsidR="00000000" w:rsidDel="00000000" w:rsidP="00000000" w:rsidRDefault="00000000" w:rsidRPr="00000000" w14:paraId="00000FC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Google designs its infrastructure to meet aggressive availability targets based on our extensive experience building and running modern data centers. Google is a world leader in data center design. From power to cooling to networks, each data center technology has its own redundancies and mitigations, including </w:t>
      </w:r>
      <w:hyperlink r:id="rId311">
        <w:r w:rsidDel="00000000" w:rsidR="00000000" w:rsidRPr="00000000">
          <w:rPr>
            <w:rFonts w:ascii="Roboto" w:cs="Roboto" w:eastAsia="Roboto" w:hAnsi="Roboto"/>
            <w:color w:val="4285f4"/>
            <w:u w:val="single"/>
            <w:rtl w:val="0"/>
          </w:rPr>
          <w:t xml:space="preserve">FMEA</w:t>
        </w:r>
      </w:hyperlink>
      <w:r w:rsidDel="00000000" w:rsidR="00000000" w:rsidRPr="00000000">
        <w:rPr>
          <w:rFonts w:ascii="Roboto" w:cs="Roboto" w:eastAsia="Roboto" w:hAnsi="Roboto"/>
          <w:rtl w:val="0"/>
        </w:rPr>
        <w:t xml:space="preserve"> plans.</w:t>
      </w:r>
      <w:r w:rsidDel="00000000" w:rsidR="00000000" w:rsidRPr="00000000">
        <w:rPr>
          <w:rFonts w:ascii="Roboto" w:cs="Roboto" w:eastAsia="Roboto" w:hAnsi="Roboto"/>
          <w:color w:val="4285f4"/>
          <w:rtl w:val="0"/>
        </w:rPr>
        <w:t xml:space="preserve"> </w:t>
      </w:r>
      <w:hyperlink r:id="rId312">
        <w:r w:rsidDel="00000000" w:rsidR="00000000" w:rsidRPr="00000000">
          <w:rPr>
            <w:rFonts w:ascii="Roboto" w:cs="Roboto" w:eastAsia="Roboto" w:hAnsi="Roboto"/>
            <w:color w:val="4285f4"/>
            <w:u w:val="single"/>
            <w:rtl w:val="0"/>
          </w:rPr>
          <w:t xml:space="preserve">Google's data centers</w:t>
        </w:r>
      </w:hyperlink>
      <w:r w:rsidDel="00000000" w:rsidR="00000000" w:rsidRPr="00000000">
        <w:rPr>
          <w:rFonts w:ascii="Roboto" w:cs="Roboto" w:eastAsia="Roboto" w:hAnsi="Roboto"/>
          <w:rtl w:val="0"/>
        </w:rPr>
        <w:t xml:space="preserve"> are built in a way that balances these many different risks and presents to customers a consistent expected level of availability for Google Cloud products. Google uses its experience to model the availability of the overall physical and logical system architecture to ensure that the data center design meets expectations. Google's engineers take great lengths operationally to help ensure those expectations are met. Actual measured availability normally exceeds our design targets by a comfortable margin.</w:t>
      </w:r>
    </w:p>
    <w:p w:rsidR="00000000" w:rsidDel="00000000" w:rsidP="00000000" w:rsidRDefault="00000000" w:rsidRPr="00000000" w14:paraId="00000FC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By distilling all of these data center risks and mitigations into user-facing products, Google Cloud relieves you from those design and operational responsibilities. Instead, you can focus on the reliability designed into Google Cloud regions and zones.</w:t>
      </w:r>
    </w:p>
    <w:p w:rsidR="00000000" w:rsidDel="00000000" w:rsidP="00000000" w:rsidRDefault="00000000" w:rsidRPr="00000000" w14:paraId="00000FCB">
      <w:pPr>
        <w:pStyle w:val="Heading3"/>
        <w:keepNext w:val="0"/>
        <w:keepLines w:val="0"/>
        <w:pBdr>
          <w:top w:color="auto" w:space="0" w:sz="0" w:val="none"/>
          <w:left w:color="auto" w:space="0" w:sz="0" w:val="none"/>
          <w:bottom w:color="auto" w:space="0" w:sz="0" w:val="none"/>
          <w:right w:color="auto" w:space="30" w:sz="0" w:val="none"/>
          <w:between w:color="auto" w:space="0" w:sz="0" w:val="none"/>
        </w:pBdr>
        <w:shd w:fill="ffffff" w:val="clear"/>
        <w:spacing w:after="80" w:before="280" w:lineRule="auto"/>
        <w:ind w:right="-600"/>
        <w:rPr>
          <w:rFonts w:ascii="Roboto" w:cs="Roboto" w:eastAsia="Roboto" w:hAnsi="Roboto"/>
        </w:rPr>
      </w:pPr>
      <w:bookmarkStart w:colFirst="0" w:colLast="0" w:name="_c4z5qaapiist" w:id="263"/>
      <w:bookmarkEnd w:id="263"/>
      <w:r w:rsidDel="00000000" w:rsidR="00000000" w:rsidRPr="00000000">
        <w:rPr>
          <w:rFonts w:ascii="Roboto" w:cs="Roboto" w:eastAsia="Roboto" w:hAnsi="Roboto"/>
          <w:rtl w:val="0"/>
        </w:rPr>
        <w:t xml:space="preserve">10.1.2 Regions and zones</w:t>
      </w:r>
    </w:p>
    <w:p w:rsidR="00000000" w:rsidDel="00000000" w:rsidP="00000000" w:rsidRDefault="00000000" w:rsidRPr="00000000" w14:paraId="00000FC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Google Cloud products are provided across a large number of </w:t>
      </w:r>
      <w:hyperlink r:id="rId313">
        <w:r w:rsidDel="00000000" w:rsidR="00000000" w:rsidRPr="00000000">
          <w:rPr>
            <w:rFonts w:ascii="Roboto" w:cs="Roboto" w:eastAsia="Roboto" w:hAnsi="Roboto"/>
            <w:color w:val="4285f4"/>
            <w:u w:val="single"/>
            <w:rtl w:val="0"/>
          </w:rPr>
          <w:t xml:space="preserve">regions and zones</w:t>
        </w:r>
      </w:hyperlink>
      <w:r w:rsidDel="00000000" w:rsidR="00000000" w:rsidRPr="00000000">
        <w:rPr>
          <w:rFonts w:ascii="Roboto" w:cs="Roboto" w:eastAsia="Roboto" w:hAnsi="Roboto"/>
          <w:rtl w:val="0"/>
        </w:rPr>
        <w:t xml:space="preserve">. Regions are physically independent geographic areas that contain three or more zones. Zones represent groups of physical computing resources within a region that have a high degree of independence from one another in terms of physical and logical infrastructure. They provide high-bandwidth, low-latency network connections to other zones in the same region. </w:t>
      </w:r>
    </w:p>
    <w:p w:rsidR="00000000" w:rsidDel="00000000" w:rsidP="00000000" w:rsidRDefault="00000000" w:rsidRPr="00000000" w14:paraId="00000FC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Google Cloud products are divided into zonal resources, regional resources, or multi-regional resources.</w:t>
      </w:r>
    </w:p>
    <w:p w:rsidR="00000000" w:rsidDel="00000000" w:rsidP="00000000" w:rsidRDefault="00000000" w:rsidRPr="00000000" w14:paraId="00000FC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b w:val="1"/>
          <w:rtl w:val="0"/>
        </w:rPr>
        <w:t xml:space="preserve">Zonal resources</w:t>
      </w:r>
      <w:r w:rsidDel="00000000" w:rsidR="00000000" w:rsidRPr="00000000">
        <w:rPr>
          <w:rFonts w:ascii="Roboto" w:cs="Roboto" w:eastAsia="Roboto" w:hAnsi="Roboto"/>
          <w:rtl w:val="0"/>
        </w:rPr>
        <w:t xml:space="preserve"> are hosted within a single zone. A service interruption in that zone can affect all of the resources in that zone. For example, a Compute Engine instance runs in a single, specified zone; if a hardware failure interrupts service in that zone, that Compute Engine instance is unavailable for the duration of the interruption.</w:t>
      </w:r>
    </w:p>
    <w:p w:rsidR="00000000" w:rsidDel="00000000" w:rsidP="00000000" w:rsidRDefault="00000000" w:rsidRPr="00000000" w14:paraId="00000FC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b w:val="1"/>
          <w:rtl w:val="0"/>
        </w:rPr>
        <w:t xml:space="preserve">Regional resources</w:t>
      </w:r>
      <w:r w:rsidDel="00000000" w:rsidR="00000000" w:rsidRPr="00000000">
        <w:rPr>
          <w:rFonts w:ascii="Roboto" w:cs="Roboto" w:eastAsia="Roboto" w:hAnsi="Roboto"/>
          <w:rtl w:val="0"/>
        </w:rPr>
        <w:t xml:space="preserve"> are redundantly deployed across multiple zones within a region. This gives them higher reliability relative to zonal resources.</w:t>
      </w:r>
    </w:p>
    <w:p w:rsidR="00000000" w:rsidDel="00000000" w:rsidP="00000000" w:rsidRDefault="00000000" w:rsidRPr="00000000" w14:paraId="00000FD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b w:val="1"/>
          <w:rtl w:val="0"/>
        </w:rPr>
        <w:t xml:space="preserve">Multi-regional resources</w:t>
      </w:r>
      <w:r w:rsidDel="00000000" w:rsidR="00000000" w:rsidRPr="00000000">
        <w:rPr>
          <w:rFonts w:ascii="Roboto" w:cs="Roboto" w:eastAsia="Roboto" w:hAnsi="Roboto"/>
          <w:rtl w:val="0"/>
        </w:rPr>
        <w:t xml:space="preserve"> are distributed within and across regions. In general, multi-regional resources have higher reliability than regional resources. However, at this level products must optimize availability, performance, and resource efficiency. As a result, it is important to understand the tradeoffs made by each multi-regional product you decide to use. </w:t>
      </w:r>
    </w:p>
    <w:p w:rsidR="00000000" w:rsidDel="00000000" w:rsidP="00000000" w:rsidRDefault="00000000" w:rsidRPr="00000000" w14:paraId="00000FD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The two Google cloud regions that have been identified for the foundational landing zone for AMEX are:  us-east4 (three zones) and us-central1 (four zones).  These two regions are roughly 1000 miles apart from each other. </w:t>
      </w:r>
    </w:p>
    <w:p w:rsidR="00000000" w:rsidDel="00000000" w:rsidP="00000000" w:rsidRDefault="00000000" w:rsidRPr="00000000" w14:paraId="00000FD2">
      <w:pPr>
        <w:pStyle w:val="Heading2"/>
        <w:spacing w:after="120" w:before="360" w:lineRule="auto"/>
        <w:rPr>
          <w:rFonts w:ascii="Arial" w:cs="Arial" w:eastAsia="Arial" w:hAnsi="Arial"/>
          <w:color w:val="000000"/>
          <w:sz w:val="32"/>
          <w:szCs w:val="32"/>
          <w:highlight w:val="white"/>
        </w:rPr>
      </w:pPr>
      <w:bookmarkStart w:colFirst="0" w:colLast="0" w:name="_dv2c3ok6qjx9" w:id="264"/>
      <w:bookmarkEnd w:id="264"/>
      <w:r w:rsidDel="00000000" w:rsidR="00000000" w:rsidRPr="00000000">
        <w:rPr>
          <w:rFonts w:ascii="Roboto" w:cs="Roboto" w:eastAsia="Roboto" w:hAnsi="Roboto"/>
          <w:rtl w:val="0"/>
        </w:rPr>
        <w:t xml:space="preserve">10.2 Design for scale and high availability</w:t>
      </w:r>
      <w:r w:rsidDel="00000000" w:rsidR="00000000" w:rsidRPr="00000000">
        <w:rPr>
          <w:rFonts w:ascii="Arial" w:cs="Arial" w:eastAsia="Arial" w:hAnsi="Arial"/>
          <w:color w:val="000000"/>
          <w:sz w:val="32"/>
          <w:szCs w:val="32"/>
          <w:highlight w:val="white"/>
          <w:rtl w:val="0"/>
        </w:rPr>
        <w:t xml:space="preserve"> </w:t>
      </w:r>
    </w:p>
    <w:p w:rsidR="00000000" w:rsidDel="00000000" w:rsidP="00000000" w:rsidRDefault="00000000" w:rsidRPr="00000000" w14:paraId="00000FD3">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Roboto" w:cs="Roboto" w:eastAsia="Roboto" w:hAnsi="Roboto"/>
        </w:rPr>
      </w:pPr>
      <w:r w:rsidDel="00000000" w:rsidR="00000000" w:rsidRPr="00000000">
        <w:rPr>
          <w:rFonts w:ascii="Roboto" w:cs="Roboto" w:eastAsia="Roboto" w:hAnsi="Roboto"/>
          <w:rtl w:val="0"/>
        </w:rPr>
        <w:t xml:space="preserve">This document in the </w:t>
      </w:r>
      <w:hyperlink r:id="rId314">
        <w:r w:rsidDel="00000000" w:rsidR="00000000" w:rsidRPr="00000000">
          <w:rPr>
            <w:rFonts w:ascii="Roboto" w:cs="Roboto" w:eastAsia="Roboto" w:hAnsi="Roboto"/>
            <w:color w:val="4285f4"/>
            <w:u w:val="single"/>
            <w:rtl w:val="0"/>
          </w:rPr>
          <w:t xml:space="preserve">Google Cloud Architecture Framework</w:t>
        </w:r>
      </w:hyperlink>
      <w:r w:rsidDel="00000000" w:rsidR="00000000" w:rsidRPr="00000000">
        <w:rPr>
          <w:rFonts w:ascii="Roboto" w:cs="Roboto" w:eastAsia="Roboto" w:hAnsi="Roboto"/>
          <w:rtl w:val="0"/>
        </w:rPr>
        <w:t xml:space="preserve"> provides design principles to architect your services so that they can tolerate failures and scale in response to customer demand. A reliable service continues to respond to customer requests when there's a high demand on the service or when there's a maintenance event. The following reliability design principles and best practices should be part of your system architecture and deployment plan.</w:t>
      </w:r>
    </w:p>
    <w:p w:rsidR="00000000" w:rsidDel="00000000" w:rsidP="00000000" w:rsidRDefault="00000000" w:rsidRPr="00000000" w14:paraId="00000FD4">
      <w:pPr>
        <w:pStyle w:val="Heading3"/>
        <w:keepNext w:val="0"/>
        <w:keepLines w:val="0"/>
        <w:pBdr>
          <w:right w:color="auto" w:space="30" w:sz="0" w:val="none"/>
        </w:pBdr>
        <w:ind w:right="-600"/>
        <w:rPr>
          <w:rFonts w:ascii="Roboto" w:cs="Roboto" w:eastAsia="Roboto" w:hAnsi="Roboto"/>
        </w:rPr>
      </w:pPr>
      <w:bookmarkStart w:colFirst="0" w:colLast="0" w:name="_n02zgoeyvssr" w:id="265"/>
      <w:bookmarkEnd w:id="265"/>
      <w:r w:rsidDel="00000000" w:rsidR="00000000" w:rsidRPr="00000000">
        <w:rPr>
          <w:rFonts w:ascii="Roboto" w:cs="Roboto" w:eastAsia="Roboto" w:hAnsi="Roboto"/>
          <w:rtl w:val="0"/>
        </w:rPr>
        <w:t xml:space="preserve">10.2.1 Create redundancy for higher availability</w:t>
      </w:r>
    </w:p>
    <w:p w:rsidR="00000000" w:rsidDel="00000000" w:rsidP="00000000" w:rsidRDefault="00000000" w:rsidRPr="00000000" w14:paraId="00000FD5">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Roboto" w:cs="Roboto" w:eastAsia="Roboto" w:hAnsi="Roboto"/>
        </w:rPr>
      </w:pPr>
      <w:r w:rsidDel="00000000" w:rsidR="00000000" w:rsidRPr="00000000">
        <w:rPr>
          <w:rFonts w:ascii="Roboto" w:cs="Roboto" w:eastAsia="Roboto" w:hAnsi="Roboto"/>
          <w:rtl w:val="0"/>
        </w:rPr>
        <w:t xml:space="preserve">Systems with high reliability needs must have no single points of failure, and their resources must be replicated across multiple failure domains. A failure domain is a pool of resources that can fail independently, such as a VM instance, zone, or region. When you replicate across failure domains, you get a higher aggregate level of availability than individual instances could achieve. For more information, see </w:t>
      </w:r>
      <w:hyperlink r:id="rId315">
        <w:r w:rsidDel="00000000" w:rsidR="00000000" w:rsidRPr="00000000">
          <w:rPr>
            <w:rFonts w:ascii="Roboto" w:cs="Roboto" w:eastAsia="Roboto" w:hAnsi="Roboto"/>
            <w:color w:val="4285f4"/>
            <w:u w:val="single"/>
            <w:rtl w:val="0"/>
          </w:rPr>
          <w:t xml:space="preserve">Regions and zones</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FD6">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Roboto" w:cs="Roboto" w:eastAsia="Roboto" w:hAnsi="Roboto"/>
        </w:rPr>
      </w:pPr>
      <w:r w:rsidDel="00000000" w:rsidR="00000000" w:rsidRPr="00000000">
        <w:rPr>
          <w:rFonts w:ascii="Roboto" w:cs="Roboto" w:eastAsia="Roboto" w:hAnsi="Roboto"/>
          <w:rtl w:val="0"/>
        </w:rPr>
        <w:t xml:space="preserve">As a specific example of redundancy that might be part of your system architecture, in order to isolate failures in DNS registration to individual zones, use </w:t>
      </w:r>
      <w:hyperlink r:id="rId316">
        <w:r w:rsidDel="00000000" w:rsidR="00000000" w:rsidRPr="00000000">
          <w:rPr>
            <w:rFonts w:ascii="Roboto" w:cs="Roboto" w:eastAsia="Roboto" w:hAnsi="Roboto"/>
            <w:color w:val="4285f4"/>
            <w:u w:val="single"/>
            <w:rtl w:val="0"/>
          </w:rPr>
          <w:t xml:space="preserve">zonal DNS names</w:t>
        </w:r>
      </w:hyperlink>
      <w:r w:rsidDel="00000000" w:rsidR="00000000" w:rsidRPr="00000000">
        <w:rPr>
          <w:rFonts w:ascii="Roboto" w:cs="Roboto" w:eastAsia="Roboto" w:hAnsi="Roboto"/>
          <w:rtl w:val="0"/>
        </w:rPr>
        <w:t xml:space="preserve"> for instances on the same network to access each other.</w:t>
      </w:r>
    </w:p>
    <w:p w:rsidR="00000000" w:rsidDel="00000000" w:rsidP="00000000" w:rsidRDefault="00000000" w:rsidRPr="00000000" w14:paraId="00000FD7">
      <w:pPr>
        <w:pStyle w:val="Heading3"/>
        <w:keepNext w:val="0"/>
        <w:keepLines w:val="0"/>
        <w:pBdr>
          <w:right w:color="auto" w:space="30" w:sz="0" w:val="none"/>
        </w:pBdr>
        <w:ind w:right="-600"/>
        <w:rPr>
          <w:rFonts w:ascii="Roboto" w:cs="Roboto" w:eastAsia="Roboto" w:hAnsi="Roboto"/>
        </w:rPr>
      </w:pPr>
      <w:bookmarkStart w:colFirst="0" w:colLast="0" w:name="_ellc3hgcmwjv" w:id="266"/>
      <w:bookmarkEnd w:id="266"/>
      <w:r w:rsidDel="00000000" w:rsidR="00000000" w:rsidRPr="00000000">
        <w:rPr>
          <w:rFonts w:ascii="Roboto" w:cs="Roboto" w:eastAsia="Roboto" w:hAnsi="Roboto"/>
          <w:rtl w:val="0"/>
        </w:rPr>
        <w:t xml:space="preserve">10.2.2 Design a multi-zone architecture with failover for high availability</w:t>
      </w:r>
    </w:p>
    <w:p w:rsidR="00000000" w:rsidDel="00000000" w:rsidP="00000000" w:rsidRDefault="00000000" w:rsidRPr="00000000" w14:paraId="00000FD8">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Roboto" w:cs="Roboto" w:eastAsia="Roboto" w:hAnsi="Roboto"/>
        </w:rPr>
      </w:pPr>
      <w:r w:rsidDel="00000000" w:rsidR="00000000" w:rsidRPr="00000000">
        <w:rPr>
          <w:rFonts w:ascii="Roboto" w:cs="Roboto" w:eastAsia="Roboto" w:hAnsi="Roboto"/>
          <w:rtl w:val="0"/>
        </w:rPr>
        <w:t xml:space="preserve">Make your application resilient to zonal failures by architecting it to use pools of resources distributed across multiple zones, with data replication, load balancing and automated failover between zones. Run zonal replicas of every layer of the application stack, and eliminate all cross-zone dependencies in the architecture.</w:t>
      </w:r>
    </w:p>
    <w:p w:rsidR="00000000" w:rsidDel="00000000" w:rsidP="00000000" w:rsidRDefault="00000000" w:rsidRPr="00000000" w14:paraId="00000FD9">
      <w:pPr>
        <w:pStyle w:val="Heading3"/>
        <w:keepNext w:val="0"/>
        <w:keepLines w:val="0"/>
        <w:pBdr>
          <w:right w:color="auto" w:space="30" w:sz="0" w:val="none"/>
        </w:pBdr>
        <w:ind w:right="-600"/>
        <w:rPr>
          <w:rFonts w:ascii="Roboto" w:cs="Roboto" w:eastAsia="Roboto" w:hAnsi="Roboto"/>
        </w:rPr>
      </w:pPr>
      <w:bookmarkStart w:colFirst="0" w:colLast="0" w:name="_rna6tds05cg7" w:id="267"/>
      <w:bookmarkEnd w:id="267"/>
      <w:r w:rsidDel="00000000" w:rsidR="00000000" w:rsidRPr="00000000">
        <w:rPr>
          <w:rFonts w:ascii="Roboto" w:cs="Roboto" w:eastAsia="Roboto" w:hAnsi="Roboto"/>
          <w:rtl w:val="0"/>
        </w:rPr>
        <w:t xml:space="preserve">10.2.3 Replicate data across regions for disaster recovery</w:t>
      </w:r>
    </w:p>
    <w:p w:rsidR="00000000" w:rsidDel="00000000" w:rsidP="00000000" w:rsidRDefault="00000000" w:rsidRPr="00000000" w14:paraId="00000FD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Roboto" w:cs="Roboto" w:eastAsia="Roboto" w:hAnsi="Roboto"/>
        </w:rPr>
      </w:pPr>
      <w:r w:rsidDel="00000000" w:rsidR="00000000" w:rsidRPr="00000000">
        <w:rPr>
          <w:rFonts w:ascii="Roboto" w:cs="Roboto" w:eastAsia="Roboto" w:hAnsi="Roboto"/>
          <w:rtl w:val="0"/>
        </w:rPr>
        <w:t xml:space="preserve">Replicate or archive data to a remote region to enable disaster recovery in the event of a regional outage or data loss. When replication is used, recovery is quicker because storage systems in the remote region already have data that is almost up to date, aside from the possible loss of a small amount of data due to replication delay. When you use periodic archiving instead of continuous replication, disaster recovery involves restoring data from backups or archives in a new region. This procedure usually results in longer service downtime than activating a continuously updated database replica and could involve more data loss due to the time gap between consecutive backup operations. Whichever approach is used, the entire application stack must be redeployed and started up in the new region, and the service will be unavailable while this is happening.</w:t>
      </w:r>
    </w:p>
    <w:p w:rsidR="00000000" w:rsidDel="00000000" w:rsidP="00000000" w:rsidRDefault="00000000" w:rsidRPr="00000000" w14:paraId="00000FDB">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Roboto" w:cs="Roboto" w:eastAsia="Roboto" w:hAnsi="Roboto"/>
        </w:rPr>
      </w:pPr>
      <w:r w:rsidDel="00000000" w:rsidR="00000000" w:rsidRPr="00000000">
        <w:rPr>
          <w:rFonts w:ascii="Roboto" w:cs="Roboto" w:eastAsia="Roboto" w:hAnsi="Roboto"/>
          <w:rtl w:val="0"/>
        </w:rPr>
        <w:t xml:space="preserve">For a detailed discussion of disaster recovery concepts and techniques, see </w:t>
      </w:r>
      <w:hyperlink r:id="rId317">
        <w:r w:rsidDel="00000000" w:rsidR="00000000" w:rsidRPr="00000000">
          <w:rPr>
            <w:rFonts w:ascii="Roboto" w:cs="Roboto" w:eastAsia="Roboto" w:hAnsi="Roboto"/>
            <w:color w:val="4285f4"/>
            <w:u w:val="single"/>
            <w:rtl w:val="0"/>
          </w:rPr>
          <w:t xml:space="preserve">Architecting disaster recovery for cloud infrastructure outages</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FDC">
      <w:pPr>
        <w:pStyle w:val="Heading3"/>
        <w:keepNext w:val="0"/>
        <w:keepLines w:val="0"/>
        <w:pBdr>
          <w:right w:color="auto" w:space="30" w:sz="0" w:val="none"/>
        </w:pBdr>
        <w:ind w:right="-600"/>
        <w:rPr>
          <w:rFonts w:ascii="Roboto" w:cs="Roboto" w:eastAsia="Roboto" w:hAnsi="Roboto"/>
        </w:rPr>
      </w:pPr>
      <w:bookmarkStart w:colFirst="0" w:colLast="0" w:name="_ia5efrlul5v0" w:id="268"/>
      <w:bookmarkEnd w:id="268"/>
      <w:r w:rsidDel="00000000" w:rsidR="00000000" w:rsidRPr="00000000">
        <w:rPr>
          <w:rFonts w:ascii="Roboto" w:cs="Roboto" w:eastAsia="Roboto" w:hAnsi="Roboto"/>
          <w:rtl w:val="0"/>
        </w:rPr>
        <w:t xml:space="preserve">10.2.4 Design a multi-region architecture for resilience to regional outages</w:t>
      </w:r>
    </w:p>
    <w:p w:rsidR="00000000" w:rsidDel="00000000" w:rsidP="00000000" w:rsidRDefault="00000000" w:rsidRPr="00000000" w14:paraId="00000FDD">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Roboto" w:cs="Roboto" w:eastAsia="Roboto" w:hAnsi="Roboto"/>
        </w:rPr>
      </w:pPr>
      <w:r w:rsidDel="00000000" w:rsidR="00000000" w:rsidRPr="00000000">
        <w:rPr>
          <w:rFonts w:ascii="Roboto" w:cs="Roboto" w:eastAsia="Roboto" w:hAnsi="Roboto"/>
          <w:rtl w:val="0"/>
        </w:rPr>
        <w:t xml:space="preserve">If your service needs to run continuously even in the rare case when an entire region fails, design it to use pools of compute resources distributed across different regions. Run regional replicas of every layer of the application stack.</w:t>
      </w:r>
    </w:p>
    <w:p w:rsidR="00000000" w:rsidDel="00000000" w:rsidP="00000000" w:rsidRDefault="00000000" w:rsidRPr="00000000" w14:paraId="00000FDE">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Roboto" w:cs="Roboto" w:eastAsia="Roboto" w:hAnsi="Roboto"/>
        </w:rPr>
      </w:pPr>
      <w:r w:rsidDel="00000000" w:rsidR="00000000" w:rsidRPr="00000000">
        <w:rPr>
          <w:rFonts w:ascii="Roboto" w:cs="Roboto" w:eastAsia="Roboto" w:hAnsi="Roboto"/>
          <w:rtl w:val="0"/>
        </w:rPr>
        <w:t xml:space="preserve">Use data replication across regions and automatic failover when a region goes down. Some Google Cloud services have multi-regional variants, such as </w:t>
      </w:r>
      <w:hyperlink r:id="rId318">
        <w:r w:rsidDel="00000000" w:rsidR="00000000" w:rsidRPr="00000000">
          <w:rPr>
            <w:rFonts w:ascii="Roboto" w:cs="Roboto" w:eastAsia="Roboto" w:hAnsi="Roboto"/>
            <w:color w:val="4285f4"/>
            <w:u w:val="single"/>
            <w:rtl w:val="0"/>
          </w:rPr>
          <w:t xml:space="preserve">BigQuery</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To be resilient against regional failures, use these multi-regional services in your design where possible. For more information on regions and service availability, see </w:t>
      </w:r>
      <w:hyperlink r:id="rId319">
        <w:r w:rsidDel="00000000" w:rsidR="00000000" w:rsidRPr="00000000">
          <w:rPr>
            <w:rFonts w:ascii="Roboto" w:cs="Roboto" w:eastAsia="Roboto" w:hAnsi="Roboto"/>
            <w:color w:val="4285f4"/>
            <w:u w:val="single"/>
            <w:rtl w:val="0"/>
          </w:rPr>
          <w:t xml:space="preserve">Google Cloud locations</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FD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Roboto" w:cs="Roboto" w:eastAsia="Roboto" w:hAnsi="Roboto"/>
        </w:rPr>
      </w:pPr>
      <w:r w:rsidDel="00000000" w:rsidR="00000000" w:rsidRPr="00000000">
        <w:rPr>
          <w:rFonts w:ascii="Roboto" w:cs="Roboto" w:eastAsia="Roboto" w:hAnsi="Roboto"/>
          <w:rtl w:val="0"/>
        </w:rPr>
        <w:t xml:space="preserve">Make sure that there are no cross-region dependencies so that the breadth of impact of a region-level failure is limited to that region.</w:t>
      </w:r>
    </w:p>
    <w:p w:rsidR="00000000" w:rsidDel="00000000" w:rsidP="00000000" w:rsidRDefault="00000000" w:rsidRPr="00000000" w14:paraId="00000FE0">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Roboto" w:cs="Roboto" w:eastAsia="Roboto" w:hAnsi="Roboto"/>
        </w:rPr>
      </w:pPr>
      <w:r w:rsidDel="00000000" w:rsidR="00000000" w:rsidRPr="00000000">
        <w:rPr>
          <w:rFonts w:ascii="Roboto" w:cs="Roboto" w:eastAsia="Roboto" w:hAnsi="Roboto"/>
          <w:rtl w:val="0"/>
        </w:rPr>
        <w:t xml:space="preserve">Eliminate regional single points of failure, such as a single-region primary database that might cause a global outage when it is unreachable. Note that multi-region architectures often cost more, so consider the business need versus the cost before you adopt this approach.</w:t>
      </w:r>
    </w:p>
    <w:p w:rsidR="00000000" w:rsidDel="00000000" w:rsidP="00000000" w:rsidRDefault="00000000" w:rsidRPr="00000000" w14:paraId="00000FE1">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Roboto" w:cs="Roboto" w:eastAsia="Roboto" w:hAnsi="Roboto"/>
        </w:rPr>
      </w:pPr>
      <w:r w:rsidDel="00000000" w:rsidR="00000000" w:rsidRPr="00000000">
        <w:rPr>
          <w:rFonts w:ascii="Roboto" w:cs="Roboto" w:eastAsia="Roboto" w:hAnsi="Roboto"/>
          <w:rtl w:val="0"/>
        </w:rPr>
        <w:t xml:space="preserve">For further guidance on implementing redundancy across failure domains, see the survey paper </w:t>
      </w:r>
      <w:hyperlink r:id="rId320">
        <w:r w:rsidDel="00000000" w:rsidR="00000000" w:rsidRPr="00000000">
          <w:rPr>
            <w:rFonts w:ascii="Roboto" w:cs="Roboto" w:eastAsia="Roboto" w:hAnsi="Roboto"/>
            <w:color w:val="4285f4"/>
            <w:u w:val="single"/>
            <w:rtl w:val="0"/>
          </w:rPr>
          <w:t xml:space="preserve">Deployment Archetypes for Cloud Applications (PDF)</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FE2">
      <w:pPr>
        <w:pStyle w:val="Heading2"/>
        <w:keepNext w:val="0"/>
        <w:keepLines w:val="0"/>
        <w:pBdr>
          <w:top w:color="auto" w:space="0" w:sz="0" w:val="none"/>
          <w:left w:color="auto" w:space="0" w:sz="0" w:val="none"/>
          <w:bottom w:color="auto" w:space="0" w:sz="0" w:val="none"/>
          <w:right w:color="auto" w:space="30" w:sz="0" w:val="none"/>
          <w:between w:color="auto" w:space="0" w:sz="0" w:val="none"/>
        </w:pBdr>
        <w:shd w:fill="ffffff" w:val="clear"/>
        <w:spacing w:after="120" w:before="360" w:lineRule="auto"/>
        <w:ind w:right="-600"/>
        <w:rPr>
          <w:rFonts w:ascii="Roboto" w:cs="Roboto" w:eastAsia="Roboto" w:hAnsi="Roboto"/>
        </w:rPr>
      </w:pPr>
      <w:bookmarkStart w:colFirst="0" w:colLast="0" w:name="_l36sr9lrfl9" w:id="269"/>
      <w:bookmarkEnd w:id="269"/>
      <w:r w:rsidDel="00000000" w:rsidR="00000000" w:rsidRPr="00000000">
        <w:rPr>
          <w:rFonts w:ascii="Roboto" w:cs="Roboto" w:eastAsia="Roboto" w:hAnsi="Roboto"/>
          <w:rtl w:val="0"/>
        </w:rPr>
        <w:t xml:space="preserve">10.3 Product reference</w:t>
      </w:r>
    </w:p>
    <w:p w:rsidR="00000000" w:rsidDel="00000000" w:rsidP="00000000" w:rsidRDefault="00000000" w:rsidRPr="00000000" w14:paraId="00000FE3">
      <w:pPr>
        <w:rPr>
          <w:rFonts w:ascii="Roboto" w:cs="Roboto" w:eastAsia="Roboto" w:hAnsi="Roboto"/>
        </w:rPr>
      </w:pPr>
      <w:r w:rsidDel="00000000" w:rsidR="00000000" w:rsidRPr="00000000">
        <w:rPr>
          <w:rFonts w:ascii="Roboto" w:cs="Roboto" w:eastAsia="Roboto" w:hAnsi="Roboto"/>
          <w:rtl w:val="0"/>
        </w:rPr>
        <w:t xml:space="preserve">Listed in this section are product references to GCP products and services that are currently known to be of interest to AMEX.</w:t>
      </w:r>
    </w:p>
    <w:p w:rsidR="00000000" w:rsidDel="00000000" w:rsidP="00000000" w:rsidRDefault="00000000" w:rsidRPr="00000000" w14:paraId="00000FE4">
      <w:pPr>
        <w:pStyle w:val="Heading3"/>
        <w:keepNext w:val="0"/>
        <w:keepLines w:val="0"/>
        <w:pBdr>
          <w:right w:color="auto" w:space="30" w:sz="0" w:val="none"/>
        </w:pBdr>
        <w:shd w:fill="ffffff" w:val="clear"/>
        <w:spacing w:after="80" w:before="280" w:lineRule="auto"/>
        <w:ind w:right="-600"/>
        <w:rPr>
          <w:rFonts w:ascii="Roboto" w:cs="Roboto" w:eastAsia="Roboto" w:hAnsi="Roboto"/>
        </w:rPr>
      </w:pPr>
      <w:bookmarkStart w:colFirst="0" w:colLast="0" w:name="_nnic9my57ss" w:id="270"/>
      <w:bookmarkEnd w:id="270"/>
      <w:r w:rsidDel="00000000" w:rsidR="00000000" w:rsidRPr="00000000">
        <w:rPr>
          <w:rFonts w:ascii="Roboto" w:cs="Roboto" w:eastAsia="Roboto" w:hAnsi="Roboto"/>
          <w:rtl w:val="0"/>
        </w:rPr>
        <w:t xml:space="preserve">10.3.1 Common themes</w:t>
      </w:r>
    </w:p>
    <w:p w:rsidR="00000000" w:rsidDel="00000000" w:rsidP="00000000" w:rsidRDefault="00000000" w:rsidRPr="00000000" w14:paraId="00000FE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Many Google Cloud products offer regional or multi-regional configurations. Regional products are resilient to zone outages, and multi-region and global products are resilient to region outages. In general, this means that during an outage, your application experiences minimal disruption. Google achieves these outcomes through a few common architectural approaches, which mirror the architectural guidance above.</w:t>
      </w:r>
    </w:p>
    <w:p w:rsidR="00000000" w:rsidDel="00000000" w:rsidP="00000000" w:rsidRDefault="00000000" w:rsidRPr="00000000" w14:paraId="00000FE6">
      <w:pPr>
        <w:numPr>
          <w:ilvl w:val="0"/>
          <w:numId w:val="82"/>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color w:val="757575"/>
          <w:sz w:val="22"/>
          <w:szCs w:val="22"/>
        </w:rPr>
      </w:pPr>
      <w:r w:rsidDel="00000000" w:rsidR="00000000" w:rsidRPr="00000000">
        <w:rPr>
          <w:rFonts w:ascii="Roboto" w:cs="Roboto" w:eastAsia="Roboto" w:hAnsi="Roboto"/>
          <w:b w:val="1"/>
          <w:rtl w:val="0"/>
        </w:rPr>
        <w:t xml:space="preserve">Redundant deployment</w:t>
      </w:r>
      <w:r w:rsidDel="00000000" w:rsidR="00000000" w:rsidRPr="00000000">
        <w:rPr>
          <w:rFonts w:ascii="Roboto" w:cs="Roboto" w:eastAsia="Roboto" w:hAnsi="Roboto"/>
          <w:rtl w:val="0"/>
        </w:rPr>
        <w:t xml:space="preserve">: The application backends and data storage are deployed across multiple zones within a region and multiple regions within a multi-region location.</w:t>
      </w:r>
    </w:p>
    <w:p w:rsidR="00000000" w:rsidDel="00000000" w:rsidP="00000000" w:rsidRDefault="00000000" w:rsidRPr="00000000" w14:paraId="00000FE7">
      <w:pPr>
        <w:numPr>
          <w:ilvl w:val="0"/>
          <w:numId w:val="8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757575"/>
          <w:sz w:val="22"/>
          <w:szCs w:val="22"/>
        </w:rPr>
      </w:pPr>
      <w:r w:rsidDel="00000000" w:rsidR="00000000" w:rsidRPr="00000000">
        <w:rPr>
          <w:rFonts w:ascii="Roboto" w:cs="Roboto" w:eastAsia="Roboto" w:hAnsi="Roboto"/>
          <w:b w:val="1"/>
          <w:rtl w:val="0"/>
        </w:rPr>
        <w:t xml:space="preserve">Data replication</w:t>
      </w:r>
      <w:r w:rsidDel="00000000" w:rsidR="00000000" w:rsidRPr="00000000">
        <w:rPr>
          <w:rFonts w:ascii="Roboto" w:cs="Roboto" w:eastAsia="Roboto" w:hAnsi="Roboto"/>
          <w:rtl w:val="0"/>
        </w:rPr>
        <w:t xml:space="preserve">: Products use either synchronous or asynchronous replication across the redundant locations.</w:t>
      </w:r>
    </w:p>
    <w:p w:rsidR="00000000" w:rsidDel="00000000" w:rsidP="00000000" w:rsidRDefault="00000000" w:rsidRPr="00000000" w14:paraId="00000FE8">
      <w:pPr>
        <w:numPr>
          <w:ilvl w:val="1"/>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rPr>
          <w:color w:val="757575"/>
          <w:sz w:val="22"/>
          <w:szCs w:val="22"/>
        </w:rPr>
      </w:pPr>
      <w:r w:rsidDel="00000000" w:rsidR="00000000" w:rsidRPr="00000000">
        <w:rPr>
          <w:rFonts w:ascii="Roboto" w:cs="Roboto" w:eastAsia="Roboto" w:hAnsi="Roboto"/>
          <w:b w:val="1"/>
          <w:rtl w:val="0"/>
        </w:rPr>
        <w:t xml:space="preserve">Synchronous</w:t>
      </w:r>
      <w:r w:rsidDel="00000000" w:rsidR="00000000" w:rsidRPr="00000000">
        <w:rPr>
          <w:rFonts w:ascii="Roboto" w:cs="Roboto" w:eastAsia="Roboto" w:hAnsi="Roboto"/>
          <w:rtl w:val="0"/>
        </w:rPr>
        <w:t xml:space="preserve"> replication means that when your application makes an API call to create or modify data stored by the product, it receives a successful response only once the product has written the data to multiple locations. Synchronous replication ensures that you do not lose access to any of your data during a Google Cloud infrastructure outage because all of your data is available in one of the available backend locations.</w:t>
        <w:br w:type="textWrapping"/>
        <w:t xml:space="preserve">Although this technique provides maximum data protection, it can have tradeoffs in terms of latency and performance. Multi-region products using synchronous replication experience this tradeoff most significantly -- typically on the order of 10s or 100s of milliseconds of added latency.</w:t>
      </w:r>
    </w:p>
    <w:p w:rsidR="00000000" w:rsidDel="00000000" w:rsidP="00000000" w:rsidRDefault="00000000" w:rsidRPr="00000000" w14:paraId="00000FE9">
      <w:pPr>
        <w:numPr>
          <w:ilvl w:val="1"/>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rPr>
          <w:color w:val="757575"/>
          <w:sz w:val="22"/>
          <w:szCs w:val="22"/>
        </w:rPr>
      </w:pPr>
      <w:r w:rsidDel="00000000" w:rsidR="00000000" w:rsidRPr="00000000">
        <w:rPr>
          <w:rFonts w:ascii="Roboto" w:cs="Roboto" w:eastAsia="Roboto" w:hAnsi="Roboto"/>
          <w:b w:val="1"/>
          <w:rtl w:val="0"/>
        </w:rPr>
        <w:t xml:space="preserve">Asynchronous</w:t>
      </w:r>
      <w:r w:rsidDel="00000000" w:rsidR="00000000" w:rsidRPr="00000000">
        <w:rPr>
          <w:rFonts w:ascii="Roboto" w:cs="Roboto" w:eastAsia="Roboto" w:hAnsi="Roboto"/>
          <w:rtl w:val="0"/>
        </w:rPr>
        <w:t xml:space="preserve"> replication means that when your application makes an API call to create or modify data stored by the product, it receives a successful response once the product has written the data to a single location. Subsequent to your write request, the product replicates your data to additional locations.</w:t>
        <w:br w:type="textWrapping"/>
        <w:t xml:space="preserve">This technique provides lower latency and higher throughput at the API than synchronous replication, but at the expense of data protection. If the location in which you have written data suffers an outage before replication is complete, you lose access to that data until the location outage is resolved.</w:t>
      </w:r>
    </w:p>
    <w:p w:rsidR="00000000" w:rsidDel="00000000" w:rsidP="00000000" w:rsidRDefault="00000000" w:rsidRPr="00000000" w14:paraId="00000FEA">
      <w:pPr>
        <w:numPr>
          <w:ilvl w:val="0"/>
          <w:numId w:val="82"/>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pPr>
      <w:r w:rsidDel="00000000" w:rsidR="00000000" w:rsidRPr="00000000">
        <w:rPr>
          <w:rFonts w:ascii="Roboto" w:cs="Roboto" w:eastAsia="Roboto" w:hAnsi="Roboto"/>
          <w:b w:val="1"/>
          <w:rtl w:val="0"/>
        </w:rPr>
        <w:t xml:space="preserve">Handling outages with load balancing</w:t>
      </w:r>
      <w:r w:rsidDel="00000000" w:rsidR="00000000" w:rsidRPr="00000000">
        <w:rPr>
          <w:rFonts w:ascii="Roboto" w:cs="Roboto" w:eastAsia="Roboto" w:hAnsi="Roboto"/>
          <w:rtl w:val="0"/>
        </w:rPr>
        <w:t xml:space="preserve">: Google Cloud uses software load balancing to route requests to the appropriate application backends. Compared to other approaches like DNS load balancing, this approach reduces the system response time to an outage. When a Google Cloud location outage occurs, the load balancer quickly detects that the backend deployed in that location has become "unhealthy" and directs all requests to a backend in an alternate location. This enables the product to continue serving your application's requests during a location outage. When the location outage is resolved, the load balancer detects the availability of the product backends in that location, and resumes sending traffic there</w:t>
      </w:r>
      <w:r w:rsidDel="00000000" w:rsidR="00000000" w:rsidRPr="00000000">
        <w:rPr>
          <w:rFonts w:ascii="Roboto" w:cs="Roboto" w:eastAsia="Roboto" w:hAnsi="Roboto"/>
          <w:color w:val="202124"/>
          <w:sz w:val="24"/>
          <w:szCs w:val="24"/>
          <w:rtl w:val="0"/>
        </w:rPr>
        <w:t xml:space="preserve">.</w:t>
      </w:r>
      <w:r w:rsidDel="00000000" w:rsidR="00000000" w:rsidRPr="00000000">
        <w:rPr>
          <w:rtl w:val="0"/>
        </w:rPr>
      </w:r>
    </w:p>
    <w:p w:rsidR="00000000" w:rsidDel="00000000" w:rsidP="00000000" w:rsidRDefault="00000000" w:rsidRPr="00000000" w14:paraId="00000FEB">
      <w:pPr>
        <w:pStyle w:val="Heading3"/>
        <w:keepNext w:val="0"/>
        <w:keepLines w:val="0"/>
        <w:pBdr>
          <w:top w:color="auto" w:space="0" w:sz="0" w:val="none"/>
          <w:left w:color="auto" w:space="0" w:sz="0" w:val="none"/>
          <w:bottom w:color="auto" w:space="0" w:sz="0" w:val="none"/>
          <w:right w:color="auto" w:space="30" w:sz="0" w:val="none"/>
          <w:between w:color="auto" w:space="0" w:sz="0" w:val="none"/>
        </w:pBdr>
        <w:shd w:fill="ffffff" w:val="clear"/>
        <w:spacing w:after="80" w:before="280" w:lineRule="auto"/>
        <w:ind w:right="-600"/>
        <w:rPr>
          <w:rFonts w:ascii="Roboto" w:cs="Roboto" w:eastAsia="Roboto" w:hAnsi="Roboto"/>
        </w:rPr>
      </w:pPr>
      <w:bookmarkStart w:colFirst="0" w:colLast="0" w:name="_7lqrirkahvqa" w:id="271"/>
      <w:bookmarkEnd w:id="271"/>
      <w:r w:rsidDel="00000000" w:rsidR="00000000" w:rsidRPr="00000000">
        <w:rPr>
          <w:rFonts w:ascii="Roboto" w:cs="Roboto" w:eastAsia="Roboto" w:hAnsi="Roboto"/>
          <w:rtl w:val="0"/>
        </w:rPr>
        <w:t xml:space="preserve">10.3.2 Compute Engine</w:t>
      </w:r>
    </w:p>
    <w:p w:rsidR="00000000" w:rsidDel="00000000" w:rsidP="00000000" w:rsidRDefault="00000000" w:rsidRPr="00000000" w14:paraId="00000FE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Compute Engine is Google Cloud's infrastructure-as-a-service. It uses Google's worldwide infrastructure to offer virtual machines (and related services) to customers.</w:t>
      </w:r>
    </w:p>
    <w:p w:rsidR="00000000" w:rsidDel="00000000" w:rsidP="00000000" w:rsidRDefault="00000000" w:rsidRPr="00000000" w14:paraId="00000FE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Compute Engine instances are zonal resources, so in the event of a zone outage instances are unavailable by default. Compute Engine does offer </w:t>
      </w:r>
      <w:hyperlink r:id="rId321">
        <w:r w:rsidDel="00000000" w:rsidR="00000000" w:rsidRPr="00000000">
          <w:rPr>
            <w:rFonts w:ascii="Roboto" w:cs="Roboto" w:eastAsia="Roboto" w:hAnsi="Roboto"/>
            <w:color w:val="4285f4"/>
            <w:u w:val="single"/>
            <w:rtl w:val="0"/>
          </w:rPr>
          <w:t xml:space="preserve">managed instance groups</w:t>
        </w:r>
      </w:hyperlink>
      <w:r w:rsidDel="00000000" w:rsidR="00000000" w:rsidRPr="00000000">
        <w:rPr>
          <w:rFonts w:ascii="Roboto" w:cs="Roboto" w:eastAsia="Roboto" w:hAnsi="Roboto"/>
          <w:rtl w:val="0"/>
        </w:rPr>
        <w:t xml:space="preserve"> (MIGs) which can automatically scale up additional VMs from pre-configured instance templates, both within a single zone and across multiple zones within a region. MIGs are ideal for applications that require resilience to zone loss and are stateless, but require </w:t>
      </w:r>
      <w:hyperlink r:id="rId322">
        <w:r w:rsidDel="00000000" w:rsidR="00000000" w:rsidRPr="00000000">
          <w:rPr>
            <w:rFonts w:ascii="Roboto" w:cs="Roboto" w:eastAsia="Roboto" w:hAnsi="Roboto"/>
            <w:color w:val="4285f4"/>
            <w:u w:val="single"/>
            <w:rtl w:val="0"/>
          </w:rPr>
          <w:t xml:space="preserve">configuration and resource planning</w:t>
        </w:r>
      </w:hyperlink>
      <w:r w:rsidDel="00000000" w:rsidR="00000000" w:rsidRPr="00000000">
        <w:rPr>
          <w:rFonts w:ascii="Roboto" w:cs="Roboto" w:eastAsia="Roboto" w:hAnsi="Roboto"/>
          <w:rtl w:val="0"/>
        </w:rPr>
        <w:t xml:space="preserve">. Multiple regional MIGs can be used to achieve region outage resilience for stateless applications.</w:t>
      </w:r>
    </w:p>
    <w:p w:rsidR="00000000" w:rsidDel="00000000" w:rsidP="00000000" w:rsidRDefault="00000000" w:rsidRPr="00000000" w14:paraId="00000FE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Applications that have stateful workloads can still use </w:t>
      </w:r>
      <w:hyperlink r:id="rId323">
        <w:r w:rsidDel="00000000" w:rsidR="00000000" w:rsidRPr="00000000">
          <w:rPr>
            <w:rFonts w:ascii="Roboto" w:cs="Roboto" w:eastAsia="Roboto" w:hAnsi="Roboto"/>
            <w:color w:val="4285f4"/>
            <w:u w:val="single"/>
            <w:rtl w:val="0"/>
          </w:rPr>
          <w:t xml:space="preserve">stateful MIGs</w:t>
        </w:r>
      </w:hyperlink>
      <w:r w:rsidDel="00000000" w:rsidR="00000000" w:rsidRPr="00000000">
        <w:rPr>
          <w:rFonts w:ascii="Roboto" w:cs="Roboto" w:eastAsia="Roboto" w:hAnsi="Roboto"/>
          <w:rtl w:val="0"/>
        </w:rPr>
        <w:t xml:space="preserve"> (beta) but extra care needs to be made in capacity planning since they do not scale horizontally. It's important in either scenario to correctly configure and test Compute Engine instance templates and MIGs ahead of time to ensure working failover capabilities to other zones. See the </w:t>
      </w:r>
      <w:hyperlink r:id="rId324">
        <w:r w:rsidDel="00000000" w:rsidR="00000000" w:rsidRPr="00000000">
          <w:rPr>
            <w:rFonts w:ascii="Roboto" w:cs="Roboto" w:eastAsia="Roboto" w:hAnsi="Roboto"/>
            <w:color w:val="4285f4"/>
            <w:u w:val="single"/>
            <w:rtl w:val="0"/>
          </w:rPr>
          <w:t xml:space="preserve">Architecture Patterns</w:t>
        </w:r>
      </w:hyperlink>
      <w:r w:rsidDel="00000000" w:rsidR="00000000" w:rsidRPr="00000000">
        <w:rPr>
          <w:rFonts w:ascii="Roboto" w:cs="Roboto" w:eastAsia="Roboto" w:hAnsi="Roboto"/>
          <w:rtl w:val="0"/>
        </w:rPr>
        <w:t xml:space="preserve"> section above for more information.</w:t>
      </w:r>
    </w:p>
    <w:p w:rsidR="00000000" w:rsidDel="00000000" w:rsidP="00000000" w:rsidRDefault="00000000" w:rsidRPr="00000000" w14:paraId="00000FEF">
      <w:pPr>
        <w:pStyle w:val="Heading4"/>
        <w:keepNext w:val="0"/>
        <w:keepLines w:val="0"/>
        <w:pBdr>
          <w:top w:color="auto" w:space="0" w:sz="0" w:val="none"/>
          <w:left w:color="auto" w:space="0" w:sz="0" w:val="none"/>
          <w:bottom w:color="auto" w:space="0" w:sz="0" w:val="none"/>
          <w:right w:color="auto" w:space="30" w:sz="0" w:val="none"/>
          <w:between w:color="auto" w:space="0" w:sz="0" w:val="none"/>
        </w:pBdr>
        <w:shd w:fill="ffffff" w:val="clear"/>
        <w:spacing w:after="240" w:before="480" w:line="276" w:lineRule="auto"/>
        <w:ind w:right="-600"/>
        <w:rPr>
          <w:rFonts w:ascii="Roboto" w:cs="Roboto" w:eastAsia="Roboto" w:hAnsi="Roboto"/>
        </w:rPr>
      </w:pPr>
      <w:bookmarkStart w:colFirst="0" w:colLast="0" w:name="_qcl2o2wqdtm7" w:id="272"/>
      <w:bookmarkEnd w:id="272"/>
      <w:r w:rsidDel="00000000" w:rsidR="00000000" w:rsidRPr="00000000">
        <w:rPr>
          <w:rFonts w:ascii="Roboto" w:cs="Roboto" w:eastAsia="Roboto" w:hAnsi="Roboto"/>
          <w:rtl w:val="0"/>
        </w:rPr>
        <w:t xml:space="preserve">10.3.2.1 Networking for Compute Engine</w:t>
      </w:r>
    </w:p>
    <w:p w:rsidR="00000000" w:rsidDel="00000000" w:rsidP="00000000" w:rsidRDefault="00000000" w:rsidRPr="00000000" w14:paraId="00000FF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For information about high-availability setups for Interconnect connections, see the following documents:</w:t>
      </w:r>
    </w:p>
    <w:p w:rsidR="00000000" w:rsidDel="00000000" w:rsidP="00000000" w:rsidRDefault="00000000" w:rsidRPr="00000000" w14:paraId="00000FF1">
      <w:pPr>
        <w:numPr>
          <w:ilvl w:val="0"/>
          <w:numId w:val="4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color w:val="4285f4"/>
          <w:sz w:val="22"/>
          <w:szCs w:val="22"/>
        </w:rPr>
      </w:pPr>
      <w:hyperlink r:id="rId325">
        <w:r w:rsidDel="00000000" w:rsidR="00000000" w:rsidRPr="00000000">
          <w:rPr>
            <w:rFonts w:ascii="Roboto" w:cs="Roboto" w:eastAsia="Roboto" w:hAnsi="Roboto"/>
            <w:color w:val="4285f4"/>
            <w:u w:val="single"/>
            <w:rtl w:val="0"/>
          </w:rPr>
          <w:t xml:space="preserve">99.99% availability for Dedicated Interconnect</w:t>
        </w:r>
      </w:hyperlink>
      <w:r w:rsidDel="00000000" w:rsidR="00000000" w:rsidRPr="00000000">
        <w:rPr>
          <w:rtl w:val="0"/>
        </w:rPr>
      </w:r>
    </w:p>
    <w:p w:rsidR="00000000" w:rsidDel="00000000" w:rsidP="00000000" w:rsidRDefault="00000000" w:rsidRPr="00000000" w14:paraId="00000FF2">
      <w:pPr>
        <w:numPr>
          <w:ilvl w:val="0"/>
          <w:numId w:val="43"/>
        </w:numPr>
        <w:pBdr>
          <w:top w:color="auto" w:space="0" w:sz="0" w:val="none"/>
          <w:left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color w:val="4285f4"/>
          <w:sz w:val="22"/>
          <w:szCs w:val="22"/>
        </w:rPr>
      </w:pPr>
      <w:hyperlink r:id="rId326">
        <w:r w:rsidDel="00000000" w:rsidR="00000000" w:rsidRPr="00000000">
          <w:rPr>
            <w:rFonts w:ascii="Roboto" w:cs="Roboto" w:eastAsia="Roboto" w:hAnsi="Roboto"/>
            <w:color w:val="4285f4"/>
            <w:u w:val="single"/>
            <w:rtl w:val="0"/>
          </w:rPr>
          <w:t xml:space="preserve">99.99% availability for Partner Interconnect</w:t>
        </w:r>
      </w:hyperlink>
      <w:r w:rsidDel="00000000" w:rsidR="00000000" w:rsidRPr="00000000">
        <w:rPr>
          <w:rtl w:val="0"/>
        </w:rPr>
      </w:r>
    </w:p>
    <w:p w:rsidR="00000000" w:rsidDel="00000000" w:rsidP="00000000" w:rsidRDefault="00000000" w:rsidRPr="00000000" w14:paraId="00000FF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You can provision external IP addresses in </w:t>
      </w:r>
      <w:hyperlink r:id="rId327">
        <w:r w:rsidDel="00000000" w:rsidR="00000000" w:rsidRPr="00000000">
          <w:rPr>
            <w:rFonts w:ascii="Roboto" w:cs="Roboto" w:eastAsia="Roboto" w:hAnsi="Roboto"/>
            <w:color w:val="4285f4"/>
            <w:u w:val="single"/>
            <w:rtl w:val="0"/>
          </w:rPr>
          <w:t xml:space="preserve">global or regional mode</w:t>
        </w:r>
      </w:hyperlink>
      <w:r w:rsidDel="00000000" w:rsidR="00000000" w:rsidRPr="00000000">
        <w:rPr>
          <w:rFonts w:ascii="Roboto" w:cs="Roboto" w:eastAsia="Roboto" w:hAnsi="Roboto"/>
          <w:color w:val="4285f4"/>
          <w:rtl w:val="0"/>
        </w:rPr>
        <w:t xml:space="preserve">,</w:t>
      </w:r>
      <w:r w:rsidDel="00000000" w:rsidR="00000000" w:rsidRPr="00000000">
        <w:rPr>
          <w:rFonts w:ascii="Roboto" w:cs="Roboto" w:eastAsia="Roboto" w:hAnsi="Roboto"/>
          <w:rtl w:val="0"/>
        </w:rPr>
        <w:t xml:space="preserve"> which affects their availability in the case of a regional failure.</w:t>
      </w:r>
    </w:p>
    <w:p w:rsidR="00000000" w:rsidDel="00000000" w:rsidP="00000000" w:rsidRDefault="00000000" w:rsidRPr="00000000" w14:paraId="00000FF4">
      <w:pPr>
        <w:pStyle w:val="Heading4"/>
        <w:keepNext w:val="0"/>
        <w:keepLines w:val="0"/>
        <w:pBdr>
          <w:top w:color="auto" w:space="0" w:sz="0" w:val="none"/>
          <w:left w:color="auto" w:space="0" w:sz="0" w:val="none"/>
          <w:bottom w:color="auto" w:space="0" w:sz="0" w:val="none"/>
          <w:right w:color="auto" w:space="30" w:sz="0" w:val="none"/>
          <w:between w:color="auto" w:space="0" w:sz="0" w:val="none"/>
        </w:pBdr>
        <w:shd w:fill="ffffff" w:val="clear"/>
        <w:spacing w:after="240" w:before="480" w:line="276" w:lineRule="auto"/>
        <w:ind w:right="-600"/>
        <w:rPr>
          <w:rFonts w:ascii="Roboto" w:cs="Roboto" w:eastAsia="Roboto" w:hAnsi="Roboto"/>
        </w:rPr>
      </w:pPr>
      <w:bookmarkStart w:colFirst="0" w:colLast="0" w:name="_kk9ifvk3yijr" w:id="273"/>
      <w:bookmarkEnd w:id="273"/>
      <w:r w:rsidDel="00000000" w:rsidR="00000000" w:rsidRPr="00000000">
        <w:rPr>
          <w:rFonts w:ascii="Roboto" w:cs="Roboto" w:eastAsia="Roboto" w:hAnsi="Roboto"/>
          <w:rtl w:val="0"/>
        </w:rPr>
        <w:t xml:space="preserve">10.3.2.2 Cloud Load Balancing resilience</w:t>
      </w:r>
    </w:p>
    <w:p w:rsidR="00000000" w:rsidDel="00000000" w:rsidP="00000000" w:rsidRDefault="00000000" w:rsidRPr="00000000" w14:paraId="00000FF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Load balancers are a critical component of most highly available applications. Google Cloud offers both regional and global load balancers. In either case, it is important to understand that the resilience of your overall application depends not just on which load balancer you choose, but also on the redundancy of your backend services.</w:t>
      </w:r>
    </w:p>
    <w:p w:rsidR="00000000" w:rsidDel="00000000" w:rsidP="00000000" w:rsidRDefault="00000000" w:rsidRPr="00000000" w14:paraId="00000FF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The following table summarizes load balancer resilience based on the load balancer's distribution or </w:t>
      </w:r>
      <w:r w:rsidDel="00000000" w:rsidR="00000000" w:rsidRPr="00000000">
        <w:rPr>
          <w:rFonts w:ascii="Roboto" w:cs="Roboto" w:eastAsia="Roboto" w:hAnsi="Roboto"/>
          <w:i w:val="1"/>
          <w:rtl w:val="0"/>
        </w:rPr>
        <w:t xml:space="preserve">scope</w:t>
      </w:r>
      <w:r w:rsidDel="00000000" w:rsidR="00000000" w:rsidRPr="00000000">
        <w:rPr>
          <w:rFonts w:ascii="Roboto" w:cs="Roboto" w:eastAsia="Roboto" w:hAnsi="Roboto"/>
          <w:rtl w:val="0"/>
        </w:rPr>
        <w:t xml:space="preserve">.</w:t>
      </w:r>
    </w:p>
    <w:p w:rsidR="00000000" w:rsidDel="00000000" w:rsidP="00000000" w:rsidRDefault="00000000" w:rsidRPr="00000000" w14:paraId="00000FF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Pr>
        <w:drawing>
          <wp:inline distB="114300" distT="114300" distL="114300" distR="114300">
            <wp:extent cx="5943600" cy="1282700"/>
            <wp:effectExtent b="0" l="0" r="0" t="0"/>
            <wp:docPr id="28" name="image20.png"/>
            <a:graphic>
              <a:graphicData uri="http://schemas.openxmlformats.org/drawingml/2006/picture">
                <pic:pic>
                  <pic:nvPicPr>
                    <pic:cNvPr id="0" name="image20.png"/>
                    <pic:cNvPicPr preferRelativeResize="0"/>
                  </pic:nvPicPr>
                  <pic:blipFill>
                    <a:blip r:embed="rId328"/>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FF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For more information about choosing a load balancer, see the </w:t>
      </w:r>
      <w:hyperlink r:id="rId329">
        <w:r w:rsidDel="00000000" w:rsidR="00000000" w:rsidRPr="00000000">
          <w:rPr>
            <w:rFonts w:ascii="Roboto" w:cs="Roboto" w:eastAsia="Roboto" w:hAnsi="Roboto"/>
            <w:color w:val="4285f4"/>
            <w:u w:val="single"/>
            <w:rtl w:val="0"/>
          </w:rPr>
          <w:t xml:space="preserve">Cloud Load Balancing documentation</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FF9">
      <w:pPr>
        <w:pStyle w:val="Heading3"/>
        <w:keepNext w:val="0"/>
        <w:keepLines w:val="0"/>
        <w:pBdr>
          <w:top w:color="auto" w:space="0" w:sz="0" w:val="none"/>
          <w:left w:color="auto" w:space="0" w:sz="0" w:val="none"/>
          <w:bottom w:color="auto" w:space="0" w:sz="0" w:val="none"/>
          <w:right w:color="auto" w:space="30" w:sz="0" w:val="none"/>
          <w:between w:color="auto" w:space="0" w:sz="0" w:val="none"/>
        </w:pBdr>
        <w:shd w:fill="ffffff" w:val="clear"/>
        <w:spacing w:after="80" w:before="280" w:lineRule="auto"/>
        <w:ind w:right="-600"/>
        <w:rPr>
          <w:rFonts w:ascii="Roboto" w:cs="Roboto" w:eastAsia="Roboto" w:hAnsi="Roboto"/>
        </w:rPr>
      </w:pPr>
      <w:bookmarkStart w:colFirst="0" w:colLast="0" w:name="_yty7pc3e6kyb" w:id="274"/>
      <w:bookmarkEnd w:id="274"/>
      <w:r w:rsidDel="00000000" w:rsidR="00000000" w:rsidRPr="00000000">
        <w:rPr>
          <w:rFonts w:ascii="Roboto" w:cs="Roboto" w:eastAsia="Roboto" w:hAnsi="Roboto"/>
          <w:rtl w:val="0"/>
        </w:rPr>
        <w:t xml:space="preserve">10.3.3 Dataproc</w:t>
      </w:r>
    </w:p>
    <w:p w:rsidR="00000000" w:rsidDel="00000000" w:rsidP="00000000" w:rsidRDefault="00000000" w:rsidRPr="00000000" w14:paraId="00000FF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Dataproc provides streaming and batch data processing capabilities. Dataproc is architected as a regional control plane that enables users to manage Dataproc clusters. The control plane does not depend on an individual zone in a given region. Therefore, during a zonal outage, you retain access to the Dataproc APIs, including the ability to create new clusters.</w:t>
      </w:r>
    </w:p>
    <w:p w:rsidR="00000000" w:rsidDel="00000000" w:rsidP="00000000" w:rsidRDefault="00000000" w:rsidRPr="00000000" w14:paraId="00000FF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Clusters are run in Compute Engine. Because the cluster is a zonal resource, a zonal outage makes the cluster unavailable, or destroys the cluster. Dataproc does not automatically snapshot cluster status, so a zone outage could cause loss of data being processed. Dataproc does not persist user data within the service. Users can configure their pipelines to write results to many data stores; you should consider the architecture of the data store and choose a product that offers the required disaster resilience.</w:t>
      </w:r>
    </w:p>
    <w:p w:rsidR="00000000" w:rsidDel="00000000" w:rsidP="00000000" w:rsidRDefault="00000000" w:rsidRPr="00000000" w14:paraId="00000FF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If a zone suffers an outage, you may choose to recreate a new instance of the cluster in another zone, either by selecting a different zone or using the Auto Placement feature in Dataproc to automatically select an available zone. Once the cluster is available, data processing can resume. You can also run a cluster with High Availability mode enabled, reducing the likelihood a partial zone outage will impact a master node and, therefore, the whole cluster.</w:t>
      </w:r>
    </w:p>
    <w:p w:rsidR="00000000" w:rsidDel="00000000" w:rsidP="00000000" w:rsidRDefault="00000000" w:rsidRPr="00000000" w14:paraId="00000FFD">
      <w:pPr>
        <w:pStyle w:val="Heading3"/>
        <w:keepNext w:val="0"/>
        <w:keepLines w:val="0"/>
        <w:pBdr>
          <w:top w:color="auto" w:space="0" w:sz="0" w:val="none"/>
          <w:left w:color="auto" w:space="0" w:sz="0" w:val="none"/>
          <w:bottom w:color="auto" w:space="0" w:sz="0" w:val="none"/>
          <w:right w:color="auto" w:space="30" w:sz="0" w:val="none"/>
          <w:between w:color="auto" w:space="0" w:sz="0" w:val="none"/>
        </w:pBdr>
        <w:shd w:fill="ffffff" w:val="clear"/>
        <w:spacing w:after="80" w:before="280" w:lineRule="auto"/>
        <w:ind w:right="-600"/>
        <w:rPr>
          <w:rFonts w:ascii="Roboto" w:cs="Roboto" w:eastAsia="Roboto" w:hAnsi="Roboto"/>
        </w:rPr>
      </w:pPr>
      <w:bookmarkStart w:colFirst="0" w:colLast="0" w:name="_9yu0d9gv86bz" w:id="275"/>
      <w:bookmarkEnd w:id="275"/>
      <w:r w:rsidDel="00000000" w:rsidR="00000000" w:rsidRPr="00000000">
        <w:rPr>
          <w:rFonts w:ascii="Roboto" w:cs="Roboto" w:eastAsia="Roboto" w:hAnsi="Roboto"/>
          <w:rtl w:val="0"/>
        </w:rPr>
        <w:t xml:space="preserve">10.3.4 BigQuery</w:t>
      </w:r>
    </w:p>
    <w:p w:rsidR="00000000" w:rsidDel="00000000" w:rsidP="00000000" w:rsidRDefault="00000000" w:rsidRPr="00000000" w14:paraId="00000FF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BigQuery is a serverless, highly scalable, and cost-effective cloud data warehouse designed for business agility. BigQuery supports two different availability-related configuration options for user datasets.</w:t>
      </w:r>
    </w:p>
    <w:p w:rsidR="00000000" w:rsidDel="00000000" w:rsidP="00000000" w:rsidRDefault="00000000" w:rsidRPr="00000000" w14:paraId="00000FFF">
      <w:pPr>
        <w:pStyle w:val="Heading4"/>
        <w:keepNext w:val="0"/>
        <w:keepLines w:val="0"/>
        <w:pBdr>
          <w:top w:color="auto" w:space="0" w:sz="0" w:val="none"/>
          <w:left w:color="auto" w:space="0" w:sz="0" w:val="none"/>
          <w:bottom w:color="auto" w:space="0" w:sz="0" w:val="none"/>
          <w:right w:color="auto" w:space="30" w:sz="0" w:val="none"/>
          <w:between w:color="auto" w:space="0" w:sz="0" w:val="none"/>
        </w:pBdr>
        <w:shd w:fill="ffffff" w:val="clear"/>
        <w:spacing w:after="240" w:before="480" w:line="276" w:lineRule="auto"/>
        <w:ind w:right="-600"/>
        <w:rPr>
          <w:rFonts w:ascii="Roboto" w:cs="Roboto" w:eastAsia="Roboto" w:hAnsi="Roboto"/>
        </w:rPr>
      </w:pPr>
      <w:bookmarkStart w:colFirst="0" w:colLast="0" w:name="_6dlqdkck7cui" w:id="276"/>
      <w:bookmarkEnd w:id="276"/>
      <w:r w:rsidDel="00000000" w:rsidR="00000000" w:rsidRPr="00000000">
        <w:rPr>
          <w:rFonts w:ascii="Roboto" w:cs="Roboto" w:eastAsia="Roboto" w:hAnsi="Roboto"/>
          <w:rtl w:val="0"/>
        </w:rPr>
        <w:t xml:space="preserve">10.3.4.1 Single region configuration</w:t>
      </w:r>
    </w:p>
    <w:p w:rsidR="00000000" w:rsidDel="00000000" w:rsidP="00000000" w:rsidRDefault="00000000" w:rsidRPr="00000000" w14:paraId="0000100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In a single region configuration, data is stored redundantly in two zones within a single region. Data written to BigQuery is first written to the primary zone and then asynchronously replicated to a secondary zone. This protects against unavailability of a single zone within the region. Data that was written to the primary zone but that hasn't been replicated to the secondary zone at the time of a zone outage is unavailable until the outage is resolved. In the unlikely case of a zone being destroyed, that data may be permanently lost.</w:t>
      </w:r>
    </w:p>
    <w:p w:rsidR="00000000" w:rsidDel="00000000" w:rsidP="00000000" w:rsidRDefault="00000000" w:rsidRPr="00000000" w14:paraId="00001001">
      <w:pPr>
        <w:pStyle w:val="Heading4"/>
        <w:keepNext w:val="0"/>
        <w:keepLines w:val="0"/>
        <w:pBdr>
          <w:top w:color="auto" w:space="0" w:sz="0" w:val="none"/>
          <w:left w:color="auto" w:space="0" w:sz="0" w:val="none"/>
          <w:bottom w:color="auto" w:space="0" w:sz="0" w:val="none"/>
          <w:right w:color="auto" w:space="30" w:sz="0" w:val="none"/>
          <w:between w:color="auto" w:space="0" w:sz="0" w:val="none"/>
        </w:pBdr>
        <w:shd w:fill="ffffff" w:val="clear"/>
        <w:spacing w:after="240" w:before="480" w:line="276" w:lineRule="auto"/>
        <w:ind w:right="-600"/>
        <w:rPr>
          <w:rFonts w:ascii="Roboto" w:cs="Roboto" w:eastAsia="Roboto" w:hAnsi="Roboto"/>
        </w:rPr>
      </w:pPr>
      <w:bookmarkStart w:colFirst="0" w:colLast="0" w:name="_f8r2dduky8mm" w:id="277"/>
      <w:bookmarkEnd w:id="277"/>
      <w:r w:rsidDel="00000000" w:rsidR="00000000" w:rsidRPr="00000000">
        <w:rPr>
          <w:rFonts w:ascii="Roboto" w:cs="Roboto" w:eastAsia="Roboto" w:hAnsi="Roboto"/>
          <w:rtl w:val="0"/>
        </w:rPr>
        <w:t xml:space="preserve">10.3.4.2 Multi-region (US / EU) configuration</w:t>
      </w:r>
    </w:p>
    <w:p w:rsidR="00000000" w:rsidDel="00000000" w:rsidP="00000000" w:rsidRDefault="00000000" w:rsidRPr="00000000" w14:paraId="0000100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Similar to the single region configuration, in the US / EU multi-region configuration, data is stored redundantly in two zones within one region. In addition, BigQuery keeps an additional backup copy of the data in a second region. If the primary region experiences an outage, data is served from the secondary region. Data that hasn't been replicated is unavailable until the primary region is restored.</w:t>
      </w:r>
    </w:p>
    <w:p w:rsidR="00000000" w:rsidDel="00000000" w:rsidP="00000000" w:rsidRDefault="00000000" w:rsidRPr="00000000" w14:paraId="0000100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Google recommends multi-region configuration for US.</w:t>
      </w:r>
    </w:p>
    <w:p w:rsidR="00000000" w:rsidDel="00000000" w:rsidP="00000000" w:rsidRDefault="00000000" w:rsidRPr="00000000" w14:paraId="00001004">
      <w:pPr>
        <w:pStyle w:val="Heading3"/>
        <w:keepNext w:val="0"/>
        <w:keepLines w:val="0"/>
        <w:pBdr>
          <w:top w:color="auto" w:space="0" w:sz="0" w:val="none"/>
          <w:left w:color="auto" w:space="0" w:sz="0" w:val="none"/>
          <w:bottom w:color="auto" w:space="0" w:sz="0" w:val="none"/>
          <w:right w:color="auto" w:space="30" w:sz="0" w:val="none"/>
          <w:between w:color="auto" w:space="0" w:sz="0" w:val="none"/>
        </w:pBdr>
        <w:shd w:fill="ffffff" w:val="clear"/>
        <w:spacing w:after="80" w:before="280" w:lineRule="auto"/>
        <w:ind w:right="-600"/>
        <w:rPr>
          <w:rFonts w:ascii="Roboto" w:cs="Roboto" w:eastAsia="Roboto" w:hAnsi="Roboto"/>
        </w:rPr>
      </w:pPr>
      <w:bookmarkStart w:colFirst="0" w:colLast="0" w:name="_hglbfp1g4orz" w:id="278"/>
      <w:bookmarkEnd w:id="278"/>
      <w:r w:rsidDel="00000000" w:rsidR="00000000" w:rsidRPr="00000000">
        <w:rPr>
          <w:rFonts w:ascii="Roboto" w:cs="Roboto" w:eastAsia="Roboto" w:hAnsi="Roboto"/>
          <w:rtl w:val="0"/>
        </w:rPr>
        <w:t xml:space="preserve">10.3.5 Google Kubernetes Engine</w:t>
      </w:r>
    </w:p>
    <w:p w:rsidR="00000000" w:rsidDel="00000000" w:rsidP="00000000" w:rsidRDefault="00000000" w:rsidRPr="00000000" w14:paraId="0000100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Google Kubernetes Engine (GKE) offers managed Kubernetes service by streamlining the deployment of containerized applications on Google Cloud. You can choose between regional or zonal cluster topologies.</w:t>
      </w:r>
    </w:p>
    <w:p w:rsidR="00000000" w:rsidDel="00000000" w:rsidP="00000000" w:rsidRDefault="00000000" w:rsidRPr="00000000" w14:paraId="00001006">
      <w:pPr>
        <w:numPr>
          <w:ilvl w:val="0"/>
          <w:numId w:val="6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color w:val="757575"/>
          <w:sz w:val="22"/>
          <w:szCs w:val="22"/>
        </w:rPr>
      </w:pPr>
      <w:r w:rsidDel="00000000" w:rsidR="00000000" w:rsidRPr="00000000">
        <w:rPr>
          <w:rFonts w:ascii="Roboto" w:cs="Roboto" w:eastAsia="Roboto" w:hAnsi="Roboto"/>
          <w:rtl w:val="0"/>
        </w:rPr>
        <w:t xml:space="preserve">When creating a </w:t>
      </w:r>
      <w:r w:rsidDel="00000000" w:rsidR="00000000" w:rsidRPr="00000000">
        <w:rPr>
          <w:rFonts w:ascii="Roboto" w:cs="Roboto" w:eastAsia="Roboto" w:hAnsi="Roboto"/>
          <w:b w:val="1"/>
          <w:rtl w:val="0"/>
        </w:rPr>
        <w:t xml:space="preserve">zonal cluster</w:t>
      </w:r>
      <w:r w:rsidDel="00000000" w:rsidR="00000000" w:rsidRPr="00000000">
        <w:rPr>
          <w:rFonts w:ascii="Roboto" w:cs="Roboto" w:eastAsia="Roboto" w:hAnsi="Roboto"/>
          <w:rtl w:val="0"/>
        </w:rPr>
        <w:t xml:space="preserve">, GKE provisions one control plane machine in the chosen zone, as well as worker machines (nodes) within the same zone.</w:t>
      </w:r>
    </w:p>
    <w:p w:rsidR="00000000" w:rsidDel="00000000" w:rsidP="00000000" w:rsidRDefault="00000000" w:rsidRPr="00000000" w14:paraId="00001007">
      <w:pPr>
        <w:numPr>
          <w:ilvl w:val="0"/>
          <w:numId w:val="6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757575"/>
          <w:sz w:val="22"/>
          <w:szCs w:val="22"/>
        </w:rPr>
      </w:pPr>
      <w:r w:rsidDel="00000000" w:rsidR="00000000" w:rsidRPr="00000000">
        <w:rPr>
          <w:rFonts w:ascii="Roboto" w:cs="Roboto" w:eastAsia="Roboto" w:hAnsi="Roboto"/>
          <w:rtl w:val="0"/>
        </w:rPr>
        <w:t xml:space="preserve">For </w:t>
      </w:r>
      <w:r w:rsidDel="00000000" w:rsidR="00000000" w:rsidRPr="00000000">
        <w:rPr>
          <w:rFonts w:ascii="Roboto" w:cs="Roboto" w:eastAsia="Roboto" w:hAnsi="Roboto"/>
          <w:b w:val="1"/>
          <w:rtl w:val="0"/>
        </w:rPr>
        <w:t xml:space="preserve">regional clusters</w:t>
      </w:r>
      <w:r w:rsidDel="00000000" w:rsidR="00000000" w:rsidRPr="00000000">
        <w:rPr>
          <w:rFonts w:ascii="Roboto" w:cs="Roboto" w:eastAsia="Roboto" w:hAnsi="Roboto"/>
          <w:rtl w:val="0"/>
        </w:rPr>
        <w:t xml:space="preserve">, GKE provisions three control plane machines in three different zones within the chosen region. By default, nodes are also spanned across three zones, though you can choose to create a regional cluster with nodes provisioned only in one zone.</w:t>
      </w:r>
    </w:p>
    <w:p w:rsidR="00000000" w:rsidDel="00000000" w:rsidP="00000000" w:rsidRDefault="00000000" w:rsidRPr="00000000" w14:paraId="00001008">
      <w:pPr>
        <w:numPr>
          <w:ilvl w:val="0"/>
          <w:numId w:val="67"/>
        </w:numPr>
        <w:pBdr>
          <w:top w:color="auto" w:space="0" w:sz="0" w:val="none"/>
          <w:left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color w:val="757575"/>
          <w:sz w:val="22"/>
          <w:szCs w:val="22"/>
        </w:rPr>
      </w:pPr>
      <w:r w:rsidDel="00000000" w:rsidR="00000000" w:rsidRPr="00000000">
        <w:rPr>
          <w:rFonts w:ascii="Roboto" w:cs="Roboto" w:eastAsia="Roboto" w:hAnsi="Roboto"/>
          <w:b w:val="1"/>
          <w:rtl w:val="0"/>
        </w:rPr>
        <w:t xml:space="preserve">Multi-zonal clusters</w:t>
      </w:r>
      <w:r w:rsidDel="00000000" w:rsidR="00000000" w:rsidRPr="00000000">
        <w:rPr>
          <w:rFonts w:ascii="Roboto" w:cs="Roboto" w:eastAsia="Roboto" w:hAnsi="Roboto"/>
          <w:rtl w:val="0"/>
        </w:rPr>
        <w:t xml:space="preserve"> are similar to zonal clusters as they include one master machine, but additionally offer the ability to span nodes across multiple zones.</w:t>
      </w:r>
    </w:p>
    <w:p w:rsidR="00000000" w:rsidDel="00000000" w:rsidP="00000000" w:rsidRDefault="00000000" w:rsidRPr="00000000" w14:paraId="0000100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b w:val="1"/>
          <w:rtl w:val="0"/>
        </w:rPr>
        <w:t xml:space="preserve">Zonal Outage:</w:t>
      </w:r>
      <w:r w:rsidDel="00000000" w:rsidR="00000000" w:rsidRPr="00000000">
        <w:rPr>
          <w:rFonts w:ascii="Roboto" w:cs="Roboto" w:eastAsia="Roboto" w:hAnsi="Roboto"/>
          <w:rtl w:val="0"/>
        </w:rPr>
        <w:t xml:space="preserve"> To avoid zonal outages, use regional clusters. The control plane and the nodes are distributed across three different zones within a region. A zone outage does not impact control plane and worker nodes deployed in the other two zones.</w:t>
      </w:r>
    </w:p>
    <w:p w:rsidR="00000000" w:rsidDel="00000000" w:rsidP="00000000" w:rsidRDefault="00000000" w:rsidRPr="00000000" w14:paraId="0000100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b w:val="1"/>
          <w:rtl w:val="0"/>
        </w:rPr>
        <w:t xml:space="preserve">Regional Outage:</w:t>
      </w:r>
      <w:r w:rsidDel="00000000" w:rsidR="00000000" w:rsidRPr="00000000">
        <w:rPr>
          <w:rFonts w:ascii="Roboto" w:cs="Roboto" w:eastAsia="Roboto" w:hAnsi="Roboto"/>
          <w:rtl w:val="0"/>
        </w:rPr>
        <w:t xml:space="preserve"> Mitigation of a regional outage requires deployment across multiple regions. Although currently not being offered as a built-in product capability, multi-region topology is an approach taken by several GKE customers today, and can be manually implemented. You can create multiple regional clusters to replicate your workloads across multiple regions, and control the traffic to these clusters using </w:t>
      </w:r>
      <w:hyperlink r:id="rId330">
        <w:r w:rsidDel="00000000" w:rsidR="00000000" w:rsidRPr="00000000">
          <w:rPr>
            <w:rFonts w:ascii="Roboto" w:cs="Roboto" w:eastAsia="Roboto" w:hAnsi="Roboto"/>
            <w:color w:val="4285f4"/>
            <w:u w:val="single"/>
            <w:rtl w:val="0"/>
          </w:rPr>
          <w:t xml:space="preserve">multi-cluster ingress</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100B">
      <w:pPr>
        <w:pStyle w:val="Heading3"/>
        <w:keepNext w:val="0"/>
        <w:keepLines w:val="0"/>
        <w:pBdr>
          <w:top w:color="auto" w:space="0" w:sz="0" w:val="none"/>
          <w:left w:color="auto" w:space="0" w:sz="0" w:val="none"/>
          <w:bottom w:color="auto" w:space="0" w:sz="0" w:val="none"/>
          <w:right w:color="auto" w:space="30" w:sz="0" w:val="none"/>
          <w:between w:color="auto" w:space="0" w:sz="0" w:val="none"/>
        </w:pBdr>
        <w:shd w:fill="ffffff" w:val="clear"/>
        <w:spacing w:after="80" w:before="280" w:lineRule="auto"/>
        <w:ind w:right="-600"/>
        <w:rPr>
          <w:rFonts w:ascii="Roboto" w:cs="Roboto" w:eastAsia="Roboto" w:hAnsi="Roboto"/>
        </w:rPr>
      </w:pPr>
      <w:bookmarkStart w:colFirst="0" w:colLast="0" w:name="_9a6ep6vvw16u" w:id="279"/>
      <w:bookmarkEnd w:id="279"/>
      <w:r w:rsidDel="00000000" w:rsidR="00000000" w:rsidRPr="00000000">
        <w:rPr>
          <w:rFonts w:ascii="Roboto" w:cs="Roboto" w:eastAsia="Roboto" w:hAnsi="Roboto"/>
          <w:rtl w:val="0"/>
        </w:rPr>
        <w:t xml:space="preserve">10.3.6 Cloud Key Management Service</w:t>
      </w:r>
    </w:p>
    <w:p w:rsidR="00000000" w:rsidDel="00000000" w:rsidP="00000000" w:rsidRDefault="00000000" w:rsidRPr="00000000" w14:paraId="0000100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Cloud Key Management Service (Cloud KMS) provides scalable and highly-durable cryptographic key resource management. Cloud KMS stores all of its data and metadata in Cloud Spanner databases which provide high data durability and availability with synchronous replication.</w:t>
      </w:r>
    </w:p>
    <w:p w:rsidR="00000000" w:rsidDel="00000000" w:rsidP="00000000" w:rsidRDefault="00000000" w:rsidRPr="00000000" w14:paraId="0000100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Cloud KMS resources can be created in a single region, multiple regions, or globally.</w:t>
      </w:r>
    </w:p>
    <w:p w:rsidR="00000000" w:rsidDel="00000000" w:rsidP="00000000" w:rsidRDefault="00000000" w:rsidRPr="00000000" w14:paraId="0000100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In the case of zonal outage, Cloud KMS continues to serve requests from another zone in the same or different region without interruption. Because data is replicated synchronously, there is no data loss or corruption. When the zone outage is resolved, full redundancy is restored.</w:t>
      </w:r>
    </w:p>
    <w:p w:rsidR="00000000" w:rsidDel="00000000" w:rsidP="00000000" w:rsidRDefault="00000000" w:rsidRPr="00000000" w14:paraId="0000100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In the case of a regional outage, regional resources in that region are offline until the region becomes available again. Note that even within a region, at least 3 replicas are maintained in separate zones. When higher availability is required, resources should be stored in a multi-region or global configuration. Multi-region and global configurations are designed to stay available through a regional outage by geo-redundantly storing and serving data in more than one region.</w:t>
      </w:r>
    </w:p>
    <w:p w:rsidR="00000000" w:rsidDel="00000000" w:rsidP="00000000" w:rsidRDefault="00000000" w:rsidRPr="00000000" w14:paraId="00001010">
      <w:pPr>
        <w:pStyle w:val="Heading3"/>
        <w:keepNext w:val="0"/>
        <w:keepLines w:val="0"/>
        <w:pBdr>
          <w:top w:color="auto" w:space="0" w:sz="0" w:val="none"/>
          <w:left w:color="auto" w:space="0" w:sz="0" w:val="none"/>
          <w:bottom w:color="auto" w:space="0" w:sz="0" w:val="none"/>
          <w:right w:color="auto" w:space="30" w:sz="0" w:val="none"/>
          <w:between w:color="auto" w:space="0" w:sz="0" w:val="none"/>
        </w:pBdr>
        <w:shd w:fill="ffffff" w:val="clear"/>
        <w:spacing w:after="80" w:before="280" w:lineRule="auto"/>
        <w:ind w:right="-600"/>
        <w:rPr>
          <w:rFonts w:ascii="Roboto" w:cs="Roboto" w:eastAsia="Roboto" w:hAnsi="Roboto"/>
        </w:rPr>
      </w:pPr>
      <w:bookmarkStart w:colFirst="0" w:colLast="0" w:name="_c2cyss1utxb4" w:id="280"/>
      <w:bookmarkEnd w:id="280"/>
      <w:r w:rsidDel="00000000" w:rsidR="00000000" w:rsidRPr="00000000">
        <w:rPr>
          <w:rFonts w:ascii="Roboto" w:cs="Roboto" w:eastAsia="Roboto" w:hAnsi="Roboto"/>
          <w:rtl w:val="0"/>
        </w:rPr>
        <w:t xml:space="preserve">10.3.7 Cloud Storage</w:t>
      </w:r>
    </w:p>
    <w:p w:rsidR="00000000" w:rsidDel="00000000" w:rsidP="00000000" w:rsidRDefault="00000000" w:rsidRPr="00000000" w14:paraId="0000101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Cloud Storage provides globally unified, scalable, and highly durable object storage. Cloud Storage buckets can be created in a single region, dual regions, or multi-regions within a continent.</w:t>
      </w:r>
    </w:p>
    <w:p w:rsidR="00000000" w:rsidDel="00000000" w:rsidP="00000000" w:rsidRDefault="00000000" w:rsidRPr="00000000" w14:paraId="0000101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If a zone experiences an outage, data in the unavailable zone is automatically and transparently served from elsewhere in the region. Data and metadata are stored redundantly across zones, starting with the initial write. No writes are lost upon a zone becoming unavailable.</w:t>
      </w:r>
    </w:p>
    <w:p w:rsidR="00000000" w:rsidDel="00000000" w:rsidP="00000000" w:rsidRDefault="00000000" w:rsidRPr="00000000" w14:paraId="0000101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In the case of a regional outage, regional buckets in that region are offline until the region becomes available again.</w:t>
      </w:r>
    </w:p>
    <w:p w:rsidR="00000000" w:rsidDel="00000000" w:rsidP="00000000" w:rsidRDefault="00000000" w:rsidRPr="00000000" w14:paraId="0000101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When higher availability is required, you should consider storing data in a dual-region or multi-region configuration. Cloud Storage uses Cloud Load Balancing to serve dual-region and multi-region buckets from different regions. In the case of a regional outage, serving is not interrupted.</w:t>
      </w:r>
    </w:p>
    <w:p w:rsidR="00000000" w:rsidDel="00000000" w:rsidP="00000000" w:rsidRDefault="00000000" w:rsidRPr="00000000" w14:paraId="0000101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Cloud Storage dual-region and multi-region configurations replicate written data synchronously to another zone within the same region, and asynchronously to another region or regions. See </w:t>
      </w:r>
      <w:hyperlink r:id="rId331">
        <w:r w:rsidDel="00000000" w:rsidR="00000000" w:rsidRPr="00000000">
          <w:rPr>
            <w:rFonts w:ascii="Roboto" w:cs="Roboto" w:eastAsia="Roboto" w:hAnsi="Roboto"/>
            <w:color w:val="4285f4"/>
            <w:u w:val="single"/>
            <w:rtl w:val="0"/>
          </w:rPr>
          <w:t xml:space="preserve">Geo-redundancy</w:t>
        </w:r>
      </w:hyperlink>
      <w:r w:rsidDel="00000000" w:rsidR="00000000" w:rsidRPr="00000000">
        <w:rPr>
          <w:rFonts w:ascii="Roboto" w:cs="Roboto" w:eastAsia="Roboto" w:hAnsi="Roboto"/>
          <w:color w:val="4285f4"/>
          <w:rtl w:val="0"/>
        </w:rPr>
        <w:t xml:space="preserve"> </w:t>
      </w:r>
      <w:r w:rsidDel="00000000" w:rsidR="00000000" w:rsidRPr="00000000">
        <w:rPr>
          <w:rFonts w:ascii="Roboto" w:cs="Roboto" w:eastAsia="Roboto" w:hAnsi="Roboto"/>
          <w:rtl w:val="0"/>
        </w:rPr>
        <w:t xml:space="preserve">in the Cloud Storage documentation.</w:t>
      </w:r>
    </w:p>
    <w:p w:rsidR="00000000" w:rsidDel="00000000" w:rsidP="00000000" w:rsidRDefault="00000000" w:rsidRPr="00000000" w14:paraId="0000101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During a regional outage, data that was recently written to the affected region may not have been replicated to other regions. As a result, that data may not be accessible during the outage, and could be lost in the case of physical destruction of the data in the affected region.</w:t>
      </w:r>
    </w:p>
    <w:p w:rsidR="00000000" w:rsidDel="00000000" w:rsidP="00000000" w:rsidRDefault="00000000" w:rsidRPr="00000000" w14:paraId="0000101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Google recommends multi-region configuration along with versioning enabled for critical workloads.</w:t>
      </w:r>
    </w:p>
    <w:p w:rsidR="00000000" w:rsidDel="00000000" w:rsidP="00000000" w:rsidRDefault="00000000" w:rsidRPr="00000000" w14:paraId="00001018">
      <w:pPr>
        <w:pStyle w:val="Heading3"/>
        <w:keepNext w:val="0"/>
        <w:keepLines w:val="0"/>
        <w:pBdr>
          <w:top w:color="auto" w:space="0" w:sz="0" w:val="none"/>
          <w:left w:color="auto" w:space="0" w:sz="0" w:val="none"/>
          <w:bottom w:color="auto" w:space="0" w:sz="0" w:val="none"/>
          <w:right w:color="auto" w:space="30" w:sz="0" w:val="none"/>
          <w:between w:color="auto" w:space="0" w:sz="0" w:val="none"/>
        </w:pBdr>
        <w:shd w:fill="ffffff" w:val="clear"/>
        <w:spacing w:after="80" w:before="280" w:lineRule="auto"/>
        <w:ind w:right="-600"/>
        <w:rPr>
          <w:rFonts w:ascii="Roboto" w:cs="Roboto" w:eastAsia="Roboto" w:hAnsi="Roboto"/>
        </w:rPr>
      </w:pPr>
      <w:bookmarkStart w:colFirst="0" w:colLast="0" w:name="_87z1rvxx633i" w:id="281"/>
      <w:bookmarkEnd w:id="281"/>
      <w:r w:rsidDel="00000000" w:rsidR="00000000" w:rsidRPr="00000000">
        <w:rPr>
          <w:rFonts w:ascii="Roboto" w:cs="Roboto" w:eastAsia="Roboto" w:hAnsi="Roboto"/>
          <w:rtl w:val="0"/>
        </w:rPr>
        <w:t xml:space="preserve">10.3.8 Pub/Sub</w:t>
      </w:r>
    </w:p>
    <w:p w:rsidR="00000000" w:rsidDel="00000000" w:rsidP="00000000" w:rsidRDefault="00000000" w:rsidRPr="00000000" w14:paraId="0000101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Pub/Sub is a messaging service for application integration and stream analytics. Pub/Sub topics are global, meaning that they are visible and accessible from any Google Cloud location. However, any given message is stored in a single Google Cloud region, closest to the publisher and allowed by the resource location policy. Thus, a topic may have messages stored in different regions throughout Google Cloud. The Pub/Sub </w:t>
      </w:r>
      <w:hyperlink r:id="rId332">
        <w:r w:rsidDel="00000000" w:rsidR="00000000" w:rsidRPr="00000000">
          <w:rPr>
            <w:rFonts w:ascii="Roboto" w:cs="Roboto" w:eastAsia="Roboto" w:hAnsi="Roboto"/>
            <w:color w:val="4285f4"/>
            <w:u w:val="single"/>
            <w:rtl w:val="0"/>
          </w:rPr>
          <w:t xml:space="preserve">message storage policy</w:t>
        </w:r>
      </w:hyperlink>
      <w:r w:rsidDel="00000000" w:rsidR="00000000" w:rsidRPr="00000000">
        <w:rPr>
          <w:rFonts w:ascii="Roboto" w:cs="Roboto" w:eastAsia="Roboto" w:hAnsi="Roboto"/>
          <w:rtl w:val="0"/>
        </w:rPr>
        <w:t xml:space="preserve"> can restrict the regions in which messages are stored.</w:t>
      </w:r>
    </w:p>
    <w:p w:rsidR="00000000" w:rsidDel="00000000" w:rsidP="00000000" w:rsidRDefault="00000000" w:rsidRPr="00000000" w14:paraId="0000101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b w:val="1"/>
          <w:rtl w:val="0"/>
        </w:rPr>
        <w:t xml:space="preserve">Zonal outage</w:t>
      </w:r>
      <w:r w:rsidDel="00000000" w:rsidR="00000000" w:rsidRPr="00000000">
        <w:rPr>
          <w:rFonts w:ascii="Roboto" w:cs="Roboto" w:eastAsia="Roboto" w:hAnsi="Roboto"/>
          <w:rtl w:val="0"/>
        </w:rPr>
        <w:t xml:space="preserve">: When a Pub/Sub message is published, it is synchronously written to storage in at least two zones within the region. Therefore, if a single zone becomes unavailable, there is no customer-visible impact.</w:t>
      </w:r>
    </w:p>
    <w:p w:rsidR="00000000" w:rsidDel="00000000" w:rsidP="00000000" w:rsidRDefault="00000000" w:rsidRPr="00000000" w14:paraId="0000101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b w:val="1"/>
          <w:rtl w:val="0"/>
        </w:rPr>
        <w:t xml:space="preserve">Regional outage</w:t>
      </w:r>
      <w:r w:rsidDel="00000000" w:rsidR="00000000" w:rsidRPr="00000000">
        <w:rPr>
          <w:rFonts w:ascii="Roboto" w:cs="Roboto" w:eastAsia="Roboto" w:hAnsi="Roboto"/>
          <w:rtl w:val="0"/>
        </w:rPr>
        <w:t xml:space="preserve">: During a region outage, messages stored within the affected region are inaccessible. Administrative operations, such as creation and deletion of topics and subscriptions, are multi-regional and resilient to an outage of any single Google Cloud region. Publishing operations are also resilient to region outages, provided that:</w:t>
      </w:r>
    </w:p>
    <w:p w:rsidR="00000000" w:rsidDel="00000000" w:rsidP="00000000" w:rsidRDefault="00000000" w:rsidRPr="00000000" w14:paraId="0000101C">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color w:val="757575"/>
          <w:sz w:val="22"/>
          <w:szCs w:val="22"/>
        </w:rPr>
      </w:pPr>
      <w:r w:rsidDel="00000000" w:rsidR="00000000" w:rsidRPr="00000000">
        <w:rPr>
          <w:rFonts w:ascii="Roboto" w:cs="Roboto" w:eastAsia="Roboto" w:hAnsi="Roboto"/>
          <w:rtl w:val="0"/>
        </w:rPr>
        <w:t xml:space="preserve">at least one region allowed by the message storage policy is available (by default, Pub/Sub does not restrict message storage location), and</w:t>
      </w:r>
    </w:p>
    <w:p w:rsidR="00000000" w:rsidDel="00000000" w:rsidP="00000000" w:rsidRDefault="00000000" w:rsidRPr="00000000" w14:paraId="0000101D">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757575"/>
          <w:sz w:val="22"/>
          <w:szCs w:val="22"/>
        </w:rPr>
      </w:pPr>
      <w:r w:rsidDel="00000000" w:rsidR="00000000" w:rsidRPr="00000000">
        <w:rPr>
          <w:rFonts w:ascii="Roboto" w:cs="Roboto" w:eastAsia="Roboto" w:hAnsi="Roboto"/>
          <w:rtl w:val="0"/>
        </w:rPr>
        <w:t xml:space="preserve">your application uses the global endpoint (pubsub.googleapis.com) or multiple regional endpoints, and</w:t>
      </w:r>
    </w:p>
    <w:p w:rsidR="00000000" w:rsidDel="00000000" w:rsidP="00000000" w:rsidRDefault="00000000" w:rsidRPr="00000000" w14:paraId="0000101E">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color w:val="757575"/>
          <w:sz w:val="22"/>
          <w:szCs w:val="22"/>
        </w:rPr>
      </w:pPr>
      <w:r w:rsidDel="00000000" w:rsidR="00000000" w:rsidRPr="00000000">
        <w:rPr>
          <w:rFonts w:ascii="Roboto" w:cs="Roboto" w:eastAsia="Roboto" w:hAnsi="Roboto"/>
          <w:rtl w:val="0"/>
        </w:rPr>
        <w:t xml:space="preserve">the publishing client is not within the affected region.</w:t>
      </w:r>
    </w:p>
    <w:p w:rsidR="00000000" w:rsidDel="00000000" w:rsidP="00000000" w:rsidRDefault="00000000" w:rsidRPr="00000000" w14:paraId="0000101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If your application relies on message ordering, review the </w:t>
      </w:r>
      <w:hyperlink r:id="rId333">
        <w:r w:rsidDel="00000000" w:rsidR="00000000" w:rsidRPr="00000000">
          <w:rPr>
            <w:rFonts w:ascii="Roboto" w:cs="Roboto" w:eastAsia="Roboto" w:hAnsi="Roboto"/>
            <w:color w:val="4285f4"/>
            <w:u w:val="single"/>
            <w:rtl w:val="0"/>
          </w:rPr>
          <w:t xml:space="preserve">detailed recommendations</w:t>
        </w:r>
      </w:hyperlink>
      <w:r w:rsidDel="00000000" w:rsidR="00000000" w:rsidRPr="00000000">
        <w:rPr>
          <w:rFonts w:ascii="Roboto" w:cs="Roboto" w:eastAsia="Roboto" w:hAnsi="Roboto"/>
          <w:rtl w:val="0"/>
        </w:rPr>
        <w:t xml:space="preserve"> from the Pub/Sub team. Message ordering guarantees are provided on a per-region basis, and can become disrupted if you use a global endpoint.</w:t>
      </w:r>
    </w:p>
    <w:p w:rsidR="00000000" w:rsidDel="00000000" w:rsidP="00000000" w:rsidRDefault="00000000" w:rsidRPr="00000000" w14:paraId="00001020">
      <w:pPr>
        <w:pStyle w:val="Heading3"/>
        <w:keepNext w:val="0"/>
        <w:keepLines w:val="0"/>
        <w:pBdr>
          <w:top w:color="auto" w:space="0" w:sz="0" w:val="none"/>
          <w:left w:color="auto" w:space="0" w:sz="0" w:val="none"/>
          <w:bottom w:color="auto" w:space="0" w:sz="0" w:val="none"/>
          <w:right w:color="auto" w:space="30" w:sz="0" w:val="none"/>
          <w:between w:color="auto" w:space="0" w:sz="0" w:val="none"/>
        </w:pBdr>
        <w:shd w:fill="ffffff" w:val="clear"/>
        <w:spacing w:after="80" w:before="280" w:lineRule="auto"/>
        <w:ind w:right="-600"/>
        <w:rPr>
          <w:rFonts w:ascii="Roboto" w:cs="Roboto" w:eastAsia="Roboto" w:hAnsi="Roboto"/>
        </w:rPr>
      </w:pPr>
      <w:bookmarkStart w:colFirst="0" w:colLast="0" w:name="_puo6sl1wbmhh" w:id="282"/>
      <w:bookmarkEnd w:id="282"/>
      <w:r w:rsidDel="00000000" w:rsidR="00000000" w:rsidRPr="00000000">
        <w:rPr>
          <w:rFonts w:ascii="Roboto" w:cs="Roboto" w:eastAsia="Roboto" w:hAnsi="Roboto"/>
          <w:rtl w:val="0"/>
        </w:rPr>
        <w:t xml:space="preserve">10.3.9 Cloud Logging</w:t>
      </w:r>
    </w:p>
    <w:p w:rsidR="00000000" w:rsidDel="00000000" w:rsidP="00000000" w:rsidRDefault="00000000" w:rsidRPr="00000000" w14:paraId="0000102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Cloud Logging consists of two main parts: the Logs Router and Cloud Logging storage.</w:t>
      </w:r>
    </w:p>
    <w:p w:rsidR="00000000" w:rsidDel="00000000" w:rsidP="00000000" w:rsidRDefault="00000000" w:rsidRPr="00000000" w14:paraId="0000102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The Logs Router handles streaming log events and directs the logs to Cloud Storage, Pub/Sub, BigQuery, or Cloud Logging storage.</w:t>
      </w:r>
    </w:p>
    <w:p w:rsidR="00000000" w:rsidDel="00000000" w:rsidP="00000000" w:rsidRDefault="00000000" w:rsidRPr="00000000" w14:paraId="0000102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Cloud Logging storage is a service for storing, querying, and managing compliance for logs. It supports many users and workflows including development, compliance, troubleshooting, and proactive alerting.</w:t>
      </w:r>
    </w:p>
    <w:p w:rsidR="00000000" w:rsidDel="00000000" w:rsidP="00000000" w:rsidRDefault="00000000" w:rsidRPr="00000000" w14:paraId="0000102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b w:val="1"/>
          <w:rtl w:val="0"/>
        </w:rPr>
        <w:t xml:space="preserve">Logs Router &amp; incoming logs</w:t>
      </w:r>
      <w:r w:rsidDel="00000000" w:rsidR="00000000" w:rsidRPr="00000000">
        <w:rPr>
          <w:rFonts w:ascii="Roboto" w:cs="Roboto" w:eastAsia="Roboto" w:hAnsi="Roboto"/>
          <w:rtl w:val="0"/>
        </w:rPr>
        <w:t xml:space="preserve">: During a zonal outage, the Cloud Logging API routes logs to other zones in the region. Normally, logs being routed by the Logs Router to Cloud Logging, BigQuery, or Pub/Sub are written to their end destination as soon as possible, while logs sent to Cloud Storage are buffered and written in batches hourly.</w:t>
      </w:r>
    </w:p>
    <w:p w:rsidR="00000000" w:rsidDel="00000000" w:rsidP="00000000" w:rsidRDefault="00000000" w:rsidRPr="00000000" w14:paraId="0000102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b w:val="1"/>
          <w:rtl w:val="0"/>
        </w:rPr>
        <w:t xml:space="preserve">Log Entries:</w:t>
      </w:r>
      <w:r w:rsidDel="00000000" w:rsidR="00000000" w:rsidRPr="00000000">
        <w:rPr>
          <w:rFonts w:ascii="Roboto" w:cs="Roboto" w:eastAsia="Roboto" w:hAnsi="Roboto"/>
          <w:rtl w:val="0"/>
        </w:rPr>
        <w:t xml:space="preserve"> In the event of a zonal or regional outage, log entries that have been buffered in the affected zone or region and not written to the export destination become inaccessible. Logs-based metrics are also calculated in the Logs Router and subject to the same constraints. Once delivered to the selected log export location, logs are replicated according to the destination service. Logs that are exported to Cloud Logging storage are synchronously replicated across two zones in a region. For the replication behavior of other destination types, see the relevant section in this article. Note that logs exported to Cloud Storage are batched and written every hour. Therefore we recommend using Cloud Logging storage, BigQuery, or Pub/Sub to minimize the amount of data impacted by an outage.</w:t>
      </w:r>
    </w:p>
    <w:p w:rsidR="00000000" w:rsidDel="00000000" w:rsidP="00000000" w:rsidRDefault="00000000" w:rsidRPr="00000000" w14:paraId="0000102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color w:val="202124"/>
          <w:sz w:val="26"/>
          <w:szCs w:val="26"/>
        </w:rPr>
      </w:pPr>
      <w:r w:rsidDel="00000000" w:rsidR="00000000" w:rsidRPr="00000000">
        <w:rPr>
          <w:rFonts w:ascii="Roboto" w:cs="Roboto" w:eastAsia="Roboto" w:hAnsi="Roboto"/>
          <w:b w:val="1"/>
          <w:rtl w:val="0"/>
        </w:rPr>
        <w:t xml:space="preserve">Log Metadata:</w:t>
      </w:r>
      <w:r w:rsidDel="00000000" w:rsidR="00000000" w:rsidRPr="00000000">
        <w:rPr>
          <w:rFonts w:ascii="Roboto" w:cs="Roboto" w:eastAsia="Roboto" w:hAnsi="Roboto"/>
          <w:rtl w:val="0"/>
        </w:rPr>
        <w:t xml:space="preserve"> Metadata such as sink and exclusion configuration is stored globally but cached regionally so in the event of an outage, the regional Log Router instances would operate. Single region outages have no impact outside of the region.</w:t>
      </w:r>
      <w:r w:rsidDel="00000000" w:rsidR="00000000" w:rsidRPr="00000000">
        <w:rPr>
          <w:rtl w:val="0"/>
        </w:rPr>
      </w:r>
    </w:p>
    <w:p w:rsidR="00000000" w:rsidDel="00000000" w:rsidP="00000000" w:rsidRDefault="00000000" w:rsidRPr="00000000" w14:paraId="00001027">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bookmarkStart w:colFirst="0" w:colLast="0" w:name="_a9x029firkex" w:id="283"/>
      <w:bookmarkEnd w:id="283"/>
      <w:r w:rsidDel="00000000" w:rsidR="00000000" w:rsidRPr="00000000">
        <w:rPr>
          <w:rFonts w:ascii="Roboto" w:cs="Roboto" w:eastAsia="Roboto" w:hAnsi="Roboto"/>
          <w:rtl w:val="0"/>
        </w:rPr>
        <w:t xml:space="preserve">10.4 Create reliable operational process and tools</w:t>
      </w:r>
    </w:p>
    <w:p w:rsidR="00000000" w:rsidDel="00000000" w:rsidP="00000000" w:rsidRDefault="00000000" w:rsidRPr="00000000" w14:paraId="00001028">
      <w:pPr>
        <w:pStyle w:val="Heading3"/>
        <w:keepNext w:val="0"/>
        <w:keepLines w:val="0"/>
        <w:pBdr>
          <w:right w:color="auto" w:space="30" w:sz="0" w:val="none"/>
        </w:pBdr>
        <w:shd w:fill="ffffff" w:val="clear"/>
        <w:spacing w:after="80" w:before="320" w:lineRule="auto"/>
        <w:ind w:right="-600"/>
        <w:rPr>
          <w:rFonts w:ascii="Roboto" w:cs="Roboto" w:eastAsia="Roboto" w:hAnsi="Roboto"/>
        </w:rPr>
      </w:pPr>
      <w:bookmarkStart w:colFirst="0" w:colLast="0" w:name="_o2nkiyq8j7i0" w:id="284"/>
      <w:bookmarkEnd w:id="284"/>
      <w:r w:rsidDel="00000000" w:rsidR="00000000" w:rsidRPr="00000000">
        <w:rPr>
          <w:rFonts w:ascii="Roboto" w:cs="Roboto" w:eastAsia="Roboto" w:hAnsi="Roboto"/>
          <w:rtl w:val="0"/>
        </w:rPr>
        <w:t xml:space="preserve">10.4.1 Automate build, test, and deployment</w:t>
      </w:r>
    </w:p>
    <w:p w:rsidR="00000000" w:rsidDel="00000000" w:rsidP="00000000" w:rsidRDefault="00000000" w:rsidRPr="00000000" w14:paraId="0000102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Eliminate manual effort from your release process with the use of </w:t>
      </w:r>
      <w:hyperlink r:id="rId334">
        <w:r w:rsidDel="00000000" w:rsidR="00000000" w:rsidRPr="00000000">
          <w:rPr>
            <w:rFonts w:ascii="Roboto" w:cs="Roboto" w:eastAsia="Roboto" w:hAnsi="Roboto"/>
            <w:color w:val="4285f4"/>
            <w:u w:val="single"/>
            <w:rtl w:val="0"/>
          </w:rPr>
          <w:t xml:space="preserve">continuous integration</w:t>
        </w:r>
      </w:hyperlink>
      <w:r w:rsidDel="00000000" w:rsidR="00000000" w:rsidRPr="00000000">
        <w:rPr>
          <w:rFonts w:ascii="Roboto" w:cs="Roboto" w:eastAsia="Roboto" w:hAnsi="Roboto"/>
          <w:rtl w:val="0"/>
        </w:rPr>
        <w:t xml:space="preserve"> and </w:t>
      </w:r>
      <w:hyperlink r:id="rId335">
        <w:r w:rsidDel="00000000" w:rsidR="00000000" w:rsidRPr="00000000">
          <w:rPr>
            <w:rFonts w:ascii="Roboto" w:cs="Roboto" w:eastAsia="Roboto" w:hAnsi="Roboto"/>
            <w:color w:val="4285f4"/>
            <w:u w:val="single"/>
            <w:rtl w:val="0"/>
          </w:rPr>
          <w:t xml:space="preserve">continuous delivery</w:t>
        </w:r>
      </w:hyperlink>
      <w:r w:rsidDel="00000000" w:rsidR="00000000" w:rsidRPr="00000000">
        <w:rPr>
          <w:rFonts w:ascii="Roboto" w:cs="Roboto" w:eastAsia="Roboto" w:hAnsi="Roboto"/>
          <w:rtl w:val="0"/>
        </w:rPr>
        <w:t xml:space="preserve"> (CI/CD) pipelines. Perform automated integration testing and deployment. </w:t>
      </w:r>
    </w:p>
    <w:p w:rsidR="00000000" w:rsidDel="00000000" w:rsidP="00000000" w:rsidRDefault="00000000" w:rsidRPr="00000000" w14:paraId="0000102A">
      <w:pPr>
        <w:pStyle w:val="Heading3"/>
        <w:keepNext w:val="0"/>
        <w:keepLines w:val="0"/>
        <w:pBdr>
          <w:right w:color="auto" w:space="30" w:sz="0" w:val="none"/>
        </w:pBdr>
        <w:shd w:fill="ffffff" w:val="clear"/>
        <w:spacing w:after="80" w:before="320" w:lineRule="auto"/>
        <w:ind w:right="-600"/>
        <w:rPr>
          <w:rFonts w:ascii="Arial" w:cs="Arial" w:eastAsia="Arial" w:hAnsi="Arial"/>
        </w:rPr>
      </w:pPr>
      <w:bookmarkStart w:colFirst="0" w:colLast="0" w:name="_qcdkytvhza5" w:id="285"/>
      <w:bookmarkEnd w:id="285"/>
      <w:r w:rsidDel="00000000" w:rsidR="00000000" w:rsidRPr="00000000">
        <w:rPr>
          <w:rFonts w:ascii="Arial" w:cs="Arial" w:eastAsia="Arial" w:hAnsi="Arial"/>
          <w:rtl w:val="0"/>
        </w:rPr>
        <w:t xml:space="preserve">10.4.2 Test failure recovery</w:t>
      </w:r>
    </w:p>
    <w:p w:rsidR="00000000" w:rsidDel="00000000" w:rsidP="00000000" w:rsidRDefault="00000000" w:rsidRPr="00000000" w14:paraId="0000102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Regularly test your operational procedures to recover from failures in your service. Without regular tests, your procedures might not work when you need them if there's a real failure. Items to test periodically include regional failover, how to roll back a release, and how to restore data from backups.</w:t>
      </w:r>
    </w:p>
    <w:p w:rsidR="00000000" w:rsidDel="00000000" w:rsidP="00000000" w:rsidRDefault="00000000" w:rsidRPr="00000000" w14:paraId="0000102C">
      <w:pPr>
        <w:pStyle w:val="Heading3"/>
        <w:keepNext w:val="0"/>
        <w:keepLines w:val="0"/>
        <w:pBdr>
          <w:right w:color="auto" w:space="30" w:sz="0" w:val="none"/>
        </w:pBdr>
        <w:shd w:fill="ffffff" w:val="clear"/>
        <w:spacing w:after="80" w:before="320" w:lineRule="auto"/>
        <w:ind w:right="-600"/>
        <w:rPr>
          <w:rFonts w:ascii="Roboto" w:cs="Roboto" w:eastAsia="Roboto" w:hAnsi="Roboto"/>
        </w:rPr>
      </w:pPr>
      <w:bookmarkStart w:colFirst="0" w:colLast="0" w:name="_cyttu2w88p9h" w:id="286"/>
      <w:bookmarkEnd w:id="286"/>
      <w:r w:rsidDel="00000000" w:rsidR="00000000" w:rsidRPr="00000000">
        <w:rPr>
          <w:rFonts w:ascii="Roboto" w:cs="Roboto" w:eastAsia="Roboto" w:hAnsi="Roboto"/>
          <w:rtl w:val="0"/>
        </w:rPr>
        <w:t xml:space="preserve">10.4.3 Conduct disaster recovery tests</w:t>
      </w:r>
    </w:p>
    <w:p w:rsidR="00000000" w:rsidDel="00000000" w:rsidP="00000000" w:rsidRDefault="00000000" w:rsidRPr="00000000" w14:paraId="0000102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Like with failure recovery tests, don't wait for a disaster to strike. Periodically test and verify your disaster recovery procedures and processes.</w:t>
      </w:r>
    </w:p>
    <w:p w:rsidR="00000000" w:rsidDel="00000000" w:rsidP="00000000" w:rsidRDefault="00000000" w:rsidRPr="00000000" w14:paraId="0000102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You might create a system architecture to provide high availability (HA). This architecture doesn't entirely overlap with disaster recovery (DR), but it's often necessary to take HA into account when you think about recovery time objective (RTO) and recovery point objective (RPO) values.</w:t>
      </w:r>
    </w:p>
    <w:p w:rsidR="00000000" w:rsidDel="00000000" w:rsidP="00000000" w:rsidRDefault="00000000" w:rsidRPr="00000000" w14:paraId="0000102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HA helps you to meet or exceed an agreed level of operational performance, such as uptime. When you run production workloads on Google Cloud, you might deploy a passive or active standby instance in a second region. With this architecture, the application continues to provide service from the unaffected region if there's a disaster in the primary region. For more information, see </w:t>
      </w:r>
      <w:hyperlink r:id="rId336">
        <w:r w:rsidDel="00000000" w:rsidR="00000000" w:rsidRPr="00000000">
          <w:rPr>
            <w:rFonts w:ascii="Roboto" w:cs="Roboto" w:eastAsia="Roboto" w:hAnsi="Roboto"/>
            <w:color w:val="4285f4"/>
            <w:u w:val="single"/>
            <w:rtl w:val="0"/>
          </w:rPr>
          <w:t xml:space="preserve">Architecting disaster recovery for cloud outages</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1030">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bookmarkStart w:colFirst="0" w:colLast="0" w:name="_tn43u4gq0t3a" w:id="287"/>
      <w:bookmarkEnd w:id="287"/>
      <w:r w:rsidDel="00000000" w:rsidR="00000000" w:rsidRPr="00000000">
        <w:rPr>
          <w:rFonts w:ascii="Roboto" w:cs="Roboto" w:eastAsia="Roboto" w:hAnsi="Roboto"/>
          <w:rtl w:val="0"/>
        </w:rPr>
        <w:t xml:space="preserve">10.5 Disaster Recovery Planning</w:t>
      </w:r>
    </w:p>
    <w:p w:rsidR="00000000" w:rsidDel="00000000" w:rsidP="00000000" w:rsidRDefault="00000000" w:rsidRPr="00000000" w14:paraId="00001031">
      <w:pPr>
        <w:pStyle w:val="Heading3"/>
        <w:keepNext w:val="0"/>
        <w:keepLines w:val="0"/>
        <w:pBdr>
          <w:right w:color="auto" w:space="30" w:sz="0" w:val="none"/>
        </w:pBdr>
        <w:shd w:fill="ffffff" w:val="clear"/>
        <w:spacing w:after="80" w:before="320" w:lineRule="auto"/>
        <w:ind w:right="-600"/>
        <w:rPr>
          <w:rFonts w:ascii="Roboto" w:cs="Roboto" w:eastAsia="Roboto" w:hAnsi="Roboto"/>
        </w:rPr>
      </w:pPr>
      <w:bookmarkStart w:colFirst="0" w:colLast="0" w:name="_sbjkdmy45xd0" w:id="288"/>
      <w:bookmarkEnd w:id="288"/>
      <w:r w:rsidDel="00000000" w:rsidR="00000000" w:rsidRPr="00000000">
        <w:rPr>
          <w:rFonts w:ascii="Roboto" w:cs="Roboto" w:eastAsia="Roboto" w:hAnsi="Roboto"/>
          <w:rtl w:val="0"/>
        </w:rPr>
        <w:t xml:space="preserve">10.5.1 Basics of DR planning</w:t>
      </w:r>
    </w:p>
    <w:p w:rsidR="00000000" w:rsidDel="00000000" w:rsidP="00000000" w:rsidRDefault="00000000" w:rsidRPr="00000000" w14:paraId="0000103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DR is a subset of </w:t>
      </w:r>
      <w:hyperlink r:id="rId337">
        <w:r w:rsidDel="00000000" w:rsidR="00000000" w:rsidRPr="00000000">
          <w:rPr>
            <w:rFonts w:ascii="Roboto" w:cs="Roboto" w:eastAsia="Roboto" w:hAnsi="Roboto"/>
            <w:color w:val="4285f4"/>
            <w:u w:val="single"/>
            <w:rtl w:val="0"/>
          </w:rPr>
          <w:t xml:space="preserve">business continuity planning</w:t>
        </w:r>
      </w:hyperlink>
      <w:r w:rsidDel="00000000" w:rsidR="00000000" w:rsidRPr="00000000">
        <w:rPr>
          <w:rFonts w:ascii="Roboto" w:cs="Roboto" w:eastAsia="Roboto" w:hAnsi="Roboto"/>
          <w:rtl w:val="0"/>
        </w:rPr>
        <w:t xml:space="preserve">. DR planning begins with a business impact analysis that defines two key metrics:</w:t>
      </w:r>
    </w:p>
    <w:p w:rsidR="00000000" w:rsidDel="00000000" w:rsidP="00000000" w:rsidRDefault="00000000" w:rsidRPr="00000000" w14:paraId="00001033">
      <w:pPr>
        <w:numPr>
          <w:ilvl w:val="0"/>
          <w:numId w:val="11"/>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rPr>
          <w:color w:val="757575"/>
          <w:sz w:val="22"/>
          <w:szCs w:val="22"/>
        </w:rPr>
      </w:pPr>
      <w:r w:rsidDel="00000000" w:rsidR="00000000" w:rsidRPr="00000000">
        <w:rPr>
          <w:rFonts w:ascii="Roboto" w:cs="Roboto" w:eastAsia="Roboto" w:hAnsi="Roboto"/>
          <w:rtl w:val="0"/>
        </w:rPr>
        <w:t xml:space="preserve">A </w:t>
      </w:r>
      <w:hyperlink r:id="rId338">
        <w:r w:rsidDel="00000000" w:rsidR="00000000" w:rsidRPr="00000000">
          <w:rPr>
            <w:rFonts w:ascii="Roboto" w:cs="Roboto" w:eastAsia="Roboto" w:hAnsi="Roboto"/>
            <w:i w:val="1"/>
            <w:color w:val="4285f4"/>
            <w:u w:val="single"/>
            <w:rtl w:val="0"/>
          </w:rPr>
          <w:t xml:space="preserve">recovery time objective</w:t>
        </w:r>
      </w:hyperlink>
      <w:r w:rsidDel="00000000" w:rsidR="00000000" w:rsidRPr="00000000">
        <w:rPr>
          <w:rFonts w:ascii="Roboto" w:cs="Roboto" w:eastAsia="Roboto" w:hAnsi="Roboto"/>
          <w:rtl w:val="0"/>
        </w:rPr>
        <w:t xml:space="preserve"> (RTO), which is the maximum acceptable length of time that your application can be offline. This value is usually defined as part of a larger </w:t>
      </w:r>
      <w:hyperlink r:id="rId339">
        <w:r w:rsidDel="00000000" w:rsidR="00000000" w:rsidRPr="00000000">
          <w:rPr>
            <w:rFonts w:ascii="Roboto" w:cs="Roboto" w:eastAsia="Roboto" w:hAnsi="Roboto"/>
            <w:color w:val="4285f4"/>
            <w:u w:val="single"/>
            <w:rtl w:val="0"/>
          </w:rPr>
          <w:t xml:space="preserve">service level agreement (SLA)</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1034">
      <w:pPr>
        <w:numPr>
          <w:ilvl w:val="0"/>
          <w:numId w:val="11"/>
        </w:numPr>
        <w:pBdr>
          <w:top w:color="auto" w:space="0" w:sz="0" w:val="none"/>
          <w:bottom w:color="auto" w:space="0" w:sz="0" w:val="none"/>
          <w:right w:color="auto" w:space="0" w:sz="0" w:val="none"/>
          <w:between w:color="auto" w:space="0" w:sz="0" w:val="none"/>
        </w:pBdr>
        <w:shd w:fill="ffffff" w:val="clear"/>
        <w:spacing w:after="180" w:before="0" w:beforeAutospacing="0" w:lineRule="auto"/>
        <w:ind w:left="720" w:hanging="360"/>
        <w:rPr>
          <w:color w:val="757575"/>
          <w:sz w:val="22"/>
          <w:szCs w:val="22"/>
        </w:rPr>
      </w:pPr>
      <w:r w:rsidDel="00000000" w:rsidR="00000000" w:rsidRPr="00000000">
        <w:rPr>
          <w:rFonts w:ascii="Roboto" w:cs="Roboto" w:eastAsia="Roboto" w:hAnsi="Roboto"/>
          <w:rtl w:val="0"/>
        </w:rPr>
        <w:t xml:space="preserve">A </w:t>
      </w:r>
      <w:hyperlink r:id="rId340">
        <w:r w:rsidDel="00000000" w:rsidR="00000000" w:rsidRPr="00000000">
          <w:rPr>
            <w:rFonts w:ascii="Roboto" w:cs="Roboto" w:eastAsia="Roboto" w:hAnsi="Roboto"/>
            <w:i w:val="1"/>
            <w:color w:val="4285f4"/>
            <w:u w:val="single"/>
            <w:rtl w:val="0"/>
          </w:rPr>
          <w:t xml:space="preserve">recovery point objective</w:t>
        </w:r>
      </w:hyperlink>
      <w:r w:rsidDel="00000000" w:rsidR="00000000" w:rsidRPr="00000000">
        <w:rPr>
          <w:rFonts w:ascii="Roboto" w:cs="Roboto" w:eastAsia="Roboto" w:hAnsi="Roboto"/>
          <w:rtl w:val="0"/>
        </w:rPr>
        <w:t xml:space="preserve"> (RPO), which is the maximum acceptable length of time during which data might be lost from your application due to a major incident. This metric varies based on the ways that the data is used. For example, user data that's frequently modified could have an RPO of just a few minutes. In contrast, less critical, infrequently modified data could have an RPO of several hours. (This metric describes only the length of time; it doesn't address the amount or quality of the data that's lost.)</w:t>
      </w:r>
    </w:p>
    <w:p w:rsidR="00000000" w:rsidDel="00000000" w:rsidP="00000000" w:rsidRDefault="00000000" w:rsidRPr="00000000" w14:paraId="0000103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Typically, the smaller your RTO and RPO values are (that is, the faster your application must recover from an interruption), the more your application will cost to run. The following graph shows the ratio of cost to RTO/RPO.</w:t>
      </w:r>
    </w:p>
    <w:p w:rsidR="00000000" w:rsidDel="00000000" w:rsidP="00000000" w:rsidRDefault="00000000" w:rsidRPr="00000000" w14:paraId="00001036">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Pr>
        <w:drawing>
          <wp:inline distB="114300" distT="114300" distL="114300" distR="114300">
            <wp:extent cx="4752975" cy="3705225"/>
            <wp:effectExtent b="0" l="0" r="0" t="0"/>
            <wp:docPr id="25" name="image22.png"/>
            <a:graphic>
              <a:graphicData uri="http://schemas.openxmlformats.org/drawingml/2006/picture">
                <pic:pic>
                  <pic:nvPicPr>
                    <pic:cNvPr id="0" name="image22.png"/>
                    <pic:cNvPicPr preferRelativeResize="0"/>
                  </pic:nvPicPr>
                  <pic:blipFill>
                    <a:blip r:embed="rId341"/>
                    <a:srcRect b="0" l="0" r="0" t="0"/>
                    <a:stretch>
                      <a:fillRect/>
                    </a:stretch>
                  </pic:blipFill>
                  <pic:spPr>
                    <a:xfrm>
                      <a:off x="0" y="0"/>
                      <a:ext cx="4752975" cy="3705225"/>
                    </a:xfrm>
                    <a:prstGeom prst="rect"/>
                    <a:ln/>
                  </pic:spPr>
                </pic:pic>
              </a:graphicData>
            </a:graphic>
          </wp:inline>
        </w:drawing>
      </w:r>
      <w:r w:rsidDel="00000000" w:rsidR="00000000" w:rsidRPr="00000000">
        <w:rPr>
          <w:rtl w:val="0"/>
        </w:rPr>
      </w:r>
    </w:p>
    <w:p w:rsidR="00000000" w:rsidDel="00000000" w:rsidP="00000000" w:rsidRDefault="00000000" w:rsidRPr="00000000" w14:paraId="0000103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Because smaller RTO and RPO values often mean greater complexity, the associated administrative overhead follows a similar curve. A high-availability application might require you to manage distribution between two physically separated data centers, manage replication, and more.</w:t>
      </w:r>
    </w:p>
    <w:p w:rsidR="00000000" w:rsidDel="00000000" w:rsidP="00000000" w:rsidRDefault="00000000" w:rsidRPr="00000000" w14:paraId="00001038">
      <w:pPr>
        <w:pStyle w:val="Heading3"/>
        <w:keepNext w:val="0"/>
        <w:keepLines w:val="0"/>
        <w:pBdr>
          <w:right w:color="auto" w:space="30" w:sz="0" w:val="none"/>
        </w:pBdr>
        <w:shd w:fill="ffffff" w:val="clear"/>
        <w:spacing w:after="80" w:before="320" w:lineRule="auto"/>
        <w:ind w:right="-600"/>
        <w:rPr>
          <w:rFonts w:ascii="Roboto" w:cs="Roboto" w:eastAsia="Roboto" w:hAnsi="Roboto"/>
        </w:rPr>
      </w:pPr>
      <w:bookmarkStart w:colFirst="0" w:colLast="0" w:name="_dmrh7jvzg2r9" w:id="289"/>
      <w:bookmarkEnd w:id="289"/>
      <w:r w:rsidDel="00000000" w:rsidR="00000000" w:rsidRPr="00000000">
        <w:rPr>
          <w:rFonts w:ascii="Roboto" w:cs="Roboto" w:eastAsia="Roboto" w:hAnsi="Roboto"/>
          <w:rtl w:val="0"/>
        </w:rPr>
        <w:t xml:space="preserve">10.5.2 DR patterns</w:t>
      </w:r>
    </w:p>
    <w:p w:rsidR="00000000" w:rsidDel="00000000" w:rsidP="00000000" w:rsidRDefault="00000000" w:rsidRPr="00000000" w14:paraId="0000103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DR patterns are considered to be cold, warm, or hot. These patterns indicate how readily the system can recover when something goes wrong.</w:t>
      </w:r>
    </w:p>
    <w:p w:rsidR="00000000" w:rsidDel="00000000" w:rsidP="00000000" w:rsidRDefault="00000000" w:rsidRPr="00000000" w14:paraId="0000103A">
      <w:pPr>
        <w:rPr>
          <w:rFonts w:ascii="Roboto" w:cs="Roboto" w:eastAsia="Roboto" w:hAnsi="Roboto"/>
        </w:rPr>
      </w:pPr>
      <w:r w:rsidDel="00000000" w:rsidR="00000000" w:rsidRPr="00000000">
        <w:rPr>
          <w:rFonts w:ascii="Roboto" w:cs="Roboto" w:eastAsia="Roboto" w:hAnsi="Roboto"/>
          <w:b w:val="1"/>
          <w:rtl w:val="0"/>
        </w:rPr>
        <w:t xml:space="preserve">Cold: </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highlight w:val="white"/>
          <w:rtl w:val="0"/>
        </w:rPr>
        <w:t xml:space="preserve">In a cold pattern, you have minimal resources in the DR Google Cloud project—just enough to enable a recovery scenario. When there's a problem that prevents the production environment from running production workloads, the failover strategy requires a mirror of the production environment to be started in Google Cloud.</w:t>
      </w:r>
      <w:r w:rsidDel="00000000" w:rsidR="00000000" w:rsidRPr="00000000">
        <w:rPr>
          <w:rtl w:val="0"/>
        </w:rPr>
      </w:r>
    </w:p>
    <w:p w:rsidR="00000000" w:rsidDel="00000000" w:rsidP="00000000" w:rsidRDefault="00000000" w:rsidRPr="00000000" w14:paraId="0000103B">
      <w:pPr>
        <w:rPr>
          <w:rFonts w:ascii="Roboto" w:cs="Roboto" w:eastAsia="Roboto" w:hAnsi="Roboto"/>
        </w:rPr>
      </w:pPr>
      <w:r w:rsidDel="00000000" w:rsidR="00000000" w:rsidRPr="00000000">
        <w:rPr>
          <w:rtl w:val="0"/>
        </w:rPr>
      </w:r>
    </w:p>
    <w:p w:rsidR="00000000" w:rsidDel="00000000" w:rsidP="00000000" w:rsidRDefault="00000000" w:rsidRPr="00000000" w14:paraId="0000103C">
      <w:pPr>
        <w:rPr>
          <w:rFonts w:ascii="Roboto" w:cs="Roboto" w:eastAsia="Roboto" w:hAnsi="Roboto"/>
        </w:rPr>
      </w:pPr>
      <w:r w:rsidDel="00000000" w:rsidR="00000000" w:rsidRPr="00000000">
        <w:rPr>
          <w:rFonts w:ascii="Roboto" w:cs="Roboto" w:eastAsia="Roboto" w:hAnsi="Roboto"/>
          <w:b w:val="1"/>
          <w:rtl w:val="0"/>
        </w:rPr>
        <w:t xml:space="preserve">Warm: </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highlight w:val="white"/>
          <w:rtl w:val="0"/>
        </w:rPr>
        <w:t xml:space="preserve">In a warm pattern you maintain a fully functional, scaled down version of your production workload. </w:t>
      </w:r>
      <w:r w:rsidDel="00000000" w:rsidR="00000000" w:rsidRPr="00000000">
        <w:rPr>
          <w:rtl w:val="0"/>
        </w:rPr>
      </w:r>
    </w:p>
    <w:p w:rsidR="00000000" w:rsidDel="00000000" w:rsidP="00000000" w:rsidRDefault="00000000" w:rsidRPr="00000000" w14:paraId="0000103D">
      <w:pPr>
        <w:rPr>
          <w:rFonts w:ascii="Roboto" w:cs="Roboto" w:eastAsia="Roboto" w:hAnsi="Roboto"/>
          <w:highlight w:val="white"/>
        </w:rPr>
      </w:pPr>
      <w:r w:rsidDel="00000000" w:rsidR="00000000" w:rsidRPr="00000000">
        <w:rPr>
          <w:rFonts w:ascii="Roboto" w:cs="Roboto" w:eastAsia="Roboto" w:hAnsi="Roboto"/>
          <w:highlight w:val="white"/>
          <w:rtl w:val="0"/>
        </w:rPr>
        <w:t xml:space="preserve">A warm pattern is typically implemented to keep RTO and RPO values as small as possible without the effort and expense of a fully HA configuration. The smaller the RTO and RPO value, the higher the costs as you approach having a fully redundant environment that can serve traffic from two environments. Therefore, implementing a warm pattern for your DR scenario is a good trade-off between budget and availability. </w:t>
      </w:r>
    </w:p>
    <w:p w:rsidR="00000000" w:rsidDel="00000000" w:rsidP="00000000" w:rsidRDefault="00000000" w:rsidRPr="00000000" w14:paraId="0000103E">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103F">
      <w:pPr>
        <w:rPr>
          <w:rFonts w:ascii="Roboto" w:cs="Roboto" w:eastAsia="Roboto" w:hAnsi="Roboto"/>
        </w:rPr>
      </w:pPr>
      <w:r w:rsidDel="00000000" w:rsidR="00000000" w:rsidRPr="00000000">
        <w:rPr>
          <w:rFonts w:ascii="Roboto" w:cs="Roboto" w:eastAsia="Roboto" w:hAnsi="Roboto"/>
          <w:b w:val="1"/>
          <w:rtl w:val="0"/>
        </w:rPr>
        <w:t xml:space="preserve">Hot:  </w:t>
      </w:r>
      <w:r w:rsidDel="00000000" w:rsidR="00000000" w:rsidRPr="00000000">
        <w:rPr>
          <w:rFonts w:ascii="Roboto" w:cs="Roboto" w:eastAsia="Roboto" w:hAnsi="Roboto"/>
          <w:rtl w:val="0"/>
        </w:rPr>
        <w:t xml:space="preserve">If you have small RTO and RPO values, you can achieve these only by running full HA across your production environment.  In a hot pattern you run a mirror of your full production environment in two separate GCP regions both of which actively serve production traffic.</w:t>
      </w:r>
    </w:p>
    <w:p w:rsidR="00000000" w:rsidDel="00000000" w:rsidP="00000000" w:rsidRDefault="00000000" w:rsidRPr="00000000" w14:paraId="00001040">
      <w:pPr>
        <w:rPr>
          <w:rFonts w:ascii="Roboto" w:cs="Roboto" w:eastAsia="Roboto" w:hAnsi="Roboto"/>
        </w:rPr>
      </w:pPr>
      <w:r w:rsidDel="00000000" w:rsidR="00000000" w:rsidRPr="00000000">
        <w:rPr>
          <w:rtl w:val="0"/>
        </w:rPr>
      </w:r>
    </w:p>
    <w:p w:rsidR="00000000" w:rsidDel="00000000" w:rsidP="00000000" w:rsidRDefault="00000000" w:rsidRPr="00000000" w14:paraId="00001041">
      <w:pPr>
        <w:rPr>
          <w:rFonts w:ascii="Roboto" w:cs="Roboto" w:eastAsia="Roboto" w:hAnsi="Roboto"/>
        </w:rPr>
      </w:pPr>
      <w:r w:rsidDel="00000000" w:rsidR="00000000" w:rsidRPr="00000000">
        <w:rPr>
          <w:rFonts w:ascii="Roboto" w:cs="Roboto" w:eastAsia="Roboto" w:hAnsi="Roboto"/>
          <w:rtl w:val="0"/>
        </w:rPr>
        <w:t xml:space="preserve">For the AMEX Tier 3 application where RPO is 12 hours and RTO is 2 hours, Google recommends cold or warm DR </w:t>
      </w:r>
      <w:r w:rsidDel="00000000" w:rsidR="00000000" w:rsidRPr="00000000">
        <w:rPr>
          <w:rFonts w:ascii="Roboto" w:cs="Roboto" w:eastAsia="Roboto" w:hAnsi="Roboto"/>
          <w:rtl w:val="0"/>
        </w:rPr>
        <w:t xml:space="preserve">patterns</w:t>
      </w:r>
      <w:r w:rsidDel="00000000" w:rsidR="00000000" w:rsidRPr="00000000">
        <w:rPr>
          <w:rFonts w:ascii="Roboto" w:cs="Roboto" w:eastAsia="Roboto" w:hAnsi="Roboto"/>
          <w:rtl w:val="0"/>
        </w:rPr>
        <w:t xml:space="preserve">. For tier 1 </w:t>
      </w:r>
      <w:r w:rsidDel="00000000" w:rsidR="00000000" w:rsidRPr="00000000">
        <w:rPr>
          <w:rFonts w:ascii="Roboto" w:cs="Roboto" w:eastAsia="Roboto" w:hAnsi="Roboto"/>
          <w:rtl w:val="0"/>
        </w:rPr>
        <w:t xml:space="preserve">applications</w:t>
      </w:r>
      <w:r w:rsidDel="00000000" w:rsidR="00000000" w:rsidRPr="00000000">
        <w:rPr>
          <w:rFonts w:ascii="Roboto" w:cs="Roboto" w:eastAsia="Roboto" w:hAnsi="Roboto"/>
          <w:rtl w:val="0"/>
        </w:rPr>
        <w:t xml:space="preserve"> where RTO and RPO are smaller, Google recommends hot DR.  </w:t>
      </w:r>
      <w:r w:rsidDel="00000000" w:rsidR="00000000" w:rsidRPr="00000000">
        <w:rPr>
          <w:rtl w:val="0"/>
        </w:rPr>
      </w:r>
    </w:p>
    <w:p w:rsidR="00000000" w:rsidDel="00000000" w:rsidP="00000000" w:rsidRDefault="00000000" w:rsidRPr="00000000" w14:paraId="00001042">
      <w:pPr>
        <w:rPr>
          <w:rFonts w:ascii="Roboto" w:cs="Roboto" w:eastAsia="Roboto" w:hAnsi="Roboto"/>
        </w:rPr>
      </w:pPr>
      <w:r w:rsidDel="00000000" w:rsidR="00000000" w:rsidRPr="00000000">
        <w:rPr>
          <w:rtl w:val="0"/>
        </w:rPr>
      </w:r>
    </w:p>
    <w:sectPr>
      <w:headerReference r:id="rId342" w:type="default"/>
      <w:footerReference r:id="rId343"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rad Svee" w:id="0" w:date="2021-08-17T23:18:41Z">
    <w:p w:rsidR="00000000" w:rsidDel="00000000" w:rsidP="00000000" w:rsidRDefault="00000000" w:rsidRPr="00000000" w14:paraId="00001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(which team)</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Google Sans Tex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Roboto Light">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43">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4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rFonts w:ascii="Roboto" w:cs="Roboto" w:eastAsia="Roboto" w:hAnsi="Roboto"/>
        <w:color w:val="202124"/>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right"/>
      <w:pPr>
        <w:ind w:left="720" w:hanging="360"/>
      </w:pPr>
      <w:rPr>
        <w:rFonts w:ascii="Arial" w:cs="Arial" w:eastAsia="Arial" w:hAnsi="Arial"/>
        <w:b w:val="0"/>
        <w:i w:val="0"/>
        <w:smallCaps w:val="0"/>
        <w:strike w:val="0"/>
        <w:color w:val="000000"/>
        <w:sz w:val="20"/>
        <w:szCs w:val="20"/>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0">
    <w:lvl w:ilvl="0">
      <w:start w:val="1"/>
      <w:numFmt w:val="bullet"/>
      <w:lvlText w:val="●"/>
      <w:lvlJc w:val="righ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right"/>
      <w:pPr>
        <w:ind w:left="720" w:hanging="360"/>
      </w:pPr>
      <w:rPr>
        <w:rFonts w:ascii="Arial" w:cs="Arial" w:eastAsia="Arial" w:hAnsi="Arial"/>
        <w:b w:val="0"/>
        <w:i w:val="0"/>
        <w:smallCaps w:val="0"/>
        <w:strike w:val="0"/>
        <w:color w:val="000000"/>
        <w:sz w:val="20"/>
        <w:szCs w:val="20"/>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right"/>
      <w:pPr>
        <w:ind w:left="720" w:hanging="360"/>
      </w:pPr>
      <w:rPr>
        <w:rFonts w:ascii="Arial" w:cs="Arial" w:eastAsia="Arial" w:hAnsi="Arial"/>
        <w:b w:val="0"/>
        <w:i w:val="0"/>
        <w:smallCaps w:val="0"/>
        <w:strike w:val="0"/>
        <w:color w:val="fabb05"/>
        <w:sz w:val="20"/>
        <w:szCs w:val="20"/>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righ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right"/>
      <w:pPr>
        <w:ind w:left="720" w:hanging="360"/>
      </w:pPr>
      <w:rPr>
        <w:rFonts w:ascii="Arial" w:cs="Arial" w:eastAsia="Arial" w:hAnsi="Arial"/>
        <w:b w:val="0"/>
        <w:i w:val="0"/>
        <w:smallCaps w:val="0"/>
        <w:strike w:val="0"/>
        <w:color w:val="fabb05"/>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righ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rFonts w:ascii="Roboto" w:cs="Roboto" w:eastAsia="Roboto" w:hAnsi="Roboto"/>
        <w:color w:val="202124"/>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right"/>
      <w:pPr>
        <w:ind w:left="720" w:hanging="360"/>
      </w:pPr>
      <w:rPr>
        <w:rFonts w:ascii="Arial" w:cs="Arial" w:eastAsia="Arial" w:hAnsi="Arial"/>
        <w:b w:val="0"/>
        <w:i w:val="0"/>
        <w:smallCaps w:val="0"/>
        <w:strike w:val="0"/>
        <w:color w:val="000000"/>
        <w:sz w:val="20"/>
        <w:szCs w:val="20"/>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right"/>
      <w:pPr>
        <w:ind w:left="720" w:hanging="360"/>
      </w:pPr>
      <w:rPr>
        <w:rFonts w:ascii="Arial" w:cs="Arial" w:eastAsia="Arial" w:hAnsi="Arial"/>
        <w:b w:val="0"/>
        <w:i w:val="0"/>
        <w:smallCaps w:val="0"/>
        <w:strike w:val="0"/>
        <w:color w:val="000000"/>
        <w:sz w:val="20"/>
        <w:szCs w:val="20"/>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Google Sans" w:cs="Google Sans" w:eastAsia="Google Sans" w:hAnsi="Google Sans"/>
        <w:color w:val="757575"/>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pPr>
    <w:rPr>
      <w:color w:val="4285f4"/>
      <w:sz w:val="48"/>
      <w:szCs w:val="48"/>
    </w:rPr>
  </w:style>
  <w:style w:type="paragraph" w:styleId="Heading2">
    <w:name w:val="heading 2"/>
    <w:basedOn w:val="Normal"/>
    <w:next w:val="Normal"/>
    <w:pPr>
      <w:keepNext w:val="1"/>
      <w:keepLines w:val="1"/>
      <w:pageBreakBefore w:val="0"/>
    </w:pPr>
    <w:rPr>
      <w:color w:val="4285f4"/>
      <w:sz w:val="36"/>
      <w:szCs w:val="36"/>
    </w:rPr>
  </w:style>
  <w:style w:type="paragraph" w:styleId="Heading3">
    <w:name w:val="heading 3"/>
    <w:basedOn w:val="Normal"/>
    <w:next w:val="Normal"/>
    <w:pPr>
      <w:keepNext w:val="1"/>
      <w:keepLines w:val="1"/>
      <w:pageBreakBefore w:val="0"/>
    </w:pPr>
    <w:rPr>
      <w:color w:val="4285f4"/>
      <w:sz w:val="28"/>
      <w:szCs w:val="28"/>
    </w:rPr>
  </w:style>
  <w:style w:type="paragraph" w:styleId="Heading4">
    <w:name w:val="heading 4"/>
    <w:basedOn w:val="Normal"/>
    <w:next w:val="Normal"/>
    <w:pPr>
      <w:keepNext w:val="1"/>
      <w:keepLines w:val="1"/>
      <w:pageBreakBefore w:val="0"/>
      <w:spacing w:after="120" w:before="360" w:line="240" w:lineRule="auto"/>
      <w:ind w:right="-1440"/>
    </w:pPr>
    <w:rPr>
      <w:b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15.0" w:type="dxa"/>
        <w:bottom w:w="10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190" Type="http://schemas.openxmlformats.org/officeDocument/2006/relationships/hyperlink" Target="https://cloud.google.com/security-command-center/pricing" TargetMode="External"/><Relationship Id="rId42" Type="http://schemas.openxmlformats.org/officeDocument/2006/relationships/hyperlink" Target="https://cloud.google.com/resource-manager/docs/creating-managing-organization#adding_an_organization_admin" TargetMode="External"/><Relationship Id="rId41" Type="http://schemas.openxmlformats.org/officeDocument/2006/relationships/hyperlink" Target="https://support.google.com/a/answer/2405986" TargetMode="External"/><Relationship Id="rId44" Type="http://schemas.openxmlformats.org/officeDocument/2006/relationships/hyperlink" Target="mailto:abhjeet.gandharwar1@aexp.com" TargetMode="External"/><Relationship Id="rId194" Type="http://schemas.openxmlformats.org/officeDocument/2006/relationships/hyperlink" Target="https://docs.paloaltonetworks.com/prisma/prisma-cloud/prisma-cloud-admin/manage-prisma-cloud-alerts/configure-prisma-cloud-to-automatically-remediate-alerts.html" TargetMode="External"/><Relationship Id="rId43" Type="http://schemas.openxmlformats.org/officeDocument/2006/relationships/hyperlink" Target="mailto:daniel..n.greenfield@aexp.com" TargetMode="External"/><Relationship Id="rId193" Type="http://schemas.openxmlformats.org/officeDocument/2006/relationships/hyperlink" Target="https://docs.paloaltonetworks.com/prisma/prisma-cloud/prisma-cloud-admin/configure-external-integrations-on-prisma-cloud/integrate-prisma-cloud-with-google-cloud-security-command-center.html" TargetMode="External"/><Relationship Id="rId46" Type="http://schemas.openxmlformats.org/officeDocument/2006/relationships/hyperlink" Target="https://www.youtube.com/watch?v=LdGqmnoowc8" TargetMode="External"/><Relationship Id="rId192" Type="http://schemas.openxmlformats.org/officeDocument/2006/relationships/hyperlink" Target="https://docs.paloaltonetworks.com/prisma/prisma-cloud/prisma-cloud-admin" TargetMode="External"/><Relationship Id="rId45" Type="http://schemas.openxmlformats.org/officeDocument/2006/relationships/hyperlink" Target="https://support.google.com/a/answer/7576830?hl=en" TargetMode="External"/><Relationship Id="rId191" Type="http://schemas.openxmlformats.org/officeDocument/2006/relationships/image" Target="media/image27.jpg"/><Relationship Id="rId48" Type="http://schemas.openxmlformats.org/officeDocument/2006/relationships/hyperlink" Target="https://support.google.com/a/answer/33561?hl=en" TargetMode="External"/><Relationship Id="rId187" Type="http://schemas.openxmlformats.org/officeDocument/2006/relationships/hyperlink" Target="https://cloud.google.com/security-command-center" TargetMode="External"/><Relationship Id="rId47" Type="http://schemas.openxmlformats.org/officeDocument/2006/relationships/hyperlink" Target="https://cloud.google.com/resource-manager/reference/rest/v1/projects/setIamPolicy" TargetMode="External"/><Relationship Id="rId186" Type="http://schemas.openxmlformats.org/officeDocument/2006/relationships/hyperlink" Target="https://cloud.google.com/vpc/docs/private-access-options#pga-onprem" TargetMode="External"/><Relationship Id="rId185" Type="http://schemas.openxmlformats.org/officeDocument/2006/relationships/hyperlink" Target="https://developers.google.com/apis-explorer/" TargetMode="External"/><Relationship Id="rId49" Type="http://schemas.openxmlformats.org/officeDocument/2006/relationships/hyperlink" Target="https://support.google.com/a/answer/9011373?hl=en" TargetMode="External"/><Relationship Id="rId184" Type="http://schemas.openxmlformats.org/officeDocument/2006/relationships/hyperlink" Target="https://cloud.google.com/blog/products/identity-security/google-cloud-certificate-authority-service-is-now-ga" TargetMode="External"/><Relationship Id="rId189" Type="http://schemas.openxmlformats.org/officeDocument/2006/relationships/hyperlink" Target="https://cloud.google.com/security-command-center/docs/how-to-export-data" TargetMode="External"/><Relationship Id="rId188" Type="http://schemas.openxmlformats.org/officeDocument/2006/relationships/hyperlink" Target="https://cloud.google.com/security-command-center/docs/quickstart-security-command-center" TargetMode="External"/><Relationship Id="rId31" Type="http://schemas.openxmlformats.org/officeDocument/2006/relationships/hyperlink" Target="https://github.com/GoogleCloudPlatform/terraform-validator" TargetMode="External"/><Relationship Id="rId30" Type="http://schemas.openxmlformats.org/officeDocument/2006/relationships/hyperlink" Target="https://cloud.google.com/iam/docs/tags-access-control" TargetMode="External"/><Relationship Id="rId33" Type="http://schemas.openxmlformats.org/officeDocument/2006/relationships/hyperlink" Target="https://source.cloud.google.com/cloud-professional-services/usaa-foundations/+/master:auto-label/README.md" TargetMode="External"/><Relationship Id="rId183" Type="http://schemas.openxmlformats.org/officeDocument/2006/relationships/hyperlink" Target="https://cloud.google.com/certificate-authority-service" TargetMode="External"/><Relationship Id="rId32" Type="http://schemas.openxmlformats.org/officeDocument/2006/relationships/hyperlink" Target="https://cloud.google.com/asset-inventory/docs/overview" TargetMode="External"/><Relationship Id="rId182" Type="http://schemas.openxmlformats.org/officeDocument/2006/relationships/hyperlink" Target="https://cloud.google.com/traffic-director/" TargetMode="External"/><Relationship Id="rId35" Type="http://schemas.openxmlformats.org/officeDocument/2006/relationships/hyperlink" Target="https://cloud.google.com/asset-inventory/" TargetMode="External"/><Relationship Id="rId181" Type="http://schemas.openxmlformats.org/officeDocument/2006/relationships/hyperlink" Target="https://cloud.google.com/kms/docs/using-other-products#cmek_compliant" TargetMode="External"/><Relationship Id="rId34" Type="http://schemas.openxmlformats.org/officeDocument/2006/relationships/hyperlink" Target="https://cloud.google.com/foundation-toolkit" TargetMode="External"/><Relationship Id="rId180" Type="http://schemas.openxmlformats.org/officeDocument/2006/relationships/image" Target="media/image12.png"/><Relationship Id="rId37" Type="http://schemas.openxmlformats.org/officeDocument/2006/relationships/image" Target="media/image34.png"/><Relationship Id="rId176" Type="http://schemas.openxmlformats.org/officeDocument/2006/relationships/image" Target="media/image31.png"/><Relationship Id="rId297" Type="http://schemas.openxmlformats.org/officeDocument/2006/relationships/hyperlink" Target="https://cloud.google.com/monitoring" TargetMode="External"/><Relationship Id="rId36" Type="http://schemas.openxmlformats.org/officeDocument/2006/relationships/image" Target="media/image6.png"/><Relationship Id="rId175" Type="http://schemas.openxmlformats.org/officeDocument/2006/relationships/hyperlink" Target="https://cloud.google.com/kms/docs/ekm" TargetMode="External"/><Relationship Id="rId296" Type="http://schemas.openxmlformats.org/officeDocument/2006/relationships/hyperlink" Target="https://cloud.google.com/logging" TargetMode="External"/><Relationship Id="rId39" Type="http://schemas.openxmlformats.org/officeDocument/2006/relationships/image" Target="media/image15.png"/><Relationship Id="rId174" Type="http://schemas.openxmlformats.org/officeDocument/2006/relationships/hyperlink" Target="https://cloud.google.com/kms/docs/hsm" TargetMode="External"/><Relationship Id="rId295" Type="http://schemas.openxmlformats.org/officeDocument/2006/relationships/hyperlink" Target="https://cloud.google.com/bigtable" TargetMode="External"/><Relationship Id="rId38" Type="http://schemas.openxmlformats.org/officeDocument/2006/relationships/hyperlink" Target="https://admin.google.com/" TargetMode="External"/><Relationship Id="rId173" Type="http://schemas.openxmlformats.org/officeDocument/2006/relationships/hyperlink" Target="https://cloud.google.com/kms/docs/cmek" TargetMode="External"/><Relationship Id="rId294" Type="http://schemas.openxmlformats.org/officeDocument/2006/relationships/hyperlink" Target="https://cloud.google.com/storage" TargetMode="External"/><Relationship Id="rId179" Type="http://schemas.openxmlformats.org/officeDocument/2006/relationships/image" Target="media/image11.png"/><Relationship Id="rId178" Type="http://schemas.openxmlformats.org/officeDocument/2006/relationships/hyperlink" Target="https://cloud.google.com/security/key-management-deep-dive" TargetMode="External"/><Relationship Id="rId299" Type="http://schemas.openxmlformats.org/officeDocument/2006/relationships/hyperlink" Target="https://cloud.google.com/bigquery" TargetMode="External"/><Relationship Id="rId177" Type="http://schemas.openxmlformats.org/officeDocument/2006/relationships/image" Target="media/image8.png"/><Relationship Id="rId298" Type="http://schemas.openxmlformats.org/officeDocument/2006/relationships/hyperlink" Target="https://cloud.google.com/storage" TargetMode="External"/><Relationship Id="rId20" Type="http://schemas.openxmlformats.org/officeDocument/2006/relationships/image" Target="media/image21.png"/><Relationship Id="rId22" Type="http://schemas.openxmlformats.org/officeDocument/2006/relationships/hyperlink" Target="https://console.cloud.google.com/compute/quotas" TargetMode="External"/><Relationship Id="rId21" Type="http://schemas.openxmlformats.org/officeDocument/2006/relationships/hyperlink" Target="https://cloud.google.com/compute/docs/resource-quotas" TargetMode="External"/><Relationship Id="rId24" Type="http://schemas.openxmlformats.org/officeDocument/2006/relationships/hyperlink" Target="https://cloud.google.com/resource-manager/docs/creating-managing-labels" TargetMode="External"/><Relationship Id="rId23" Type="http://schemas.openxmlformats.org/officeDocument/2006/relationships/hyperlink" Target="https://cloud.google.com/resource-manager/docs/organization-policy/org-policy-constraints" TargetMode="External"/><Relationship Id="rId26" Type="http://schemas.openxmlformats.org/officeDocument/2006/relationships/hyperlink" Target="https://cloudplatform.googleblog.com/2015/10/using-labels-to-organize-Google-Cloud-Platform-resources.html" TargetMode="External"/><Relationship Id="rId25" Type="http://schemas.openxmlformats.org/officeDocument/2006/relationships/hyperlink" Target="https://cloud.google.com/compute/docs/labeling-resources" TargetMode="External"/><Relationship Id="rId28" Type="http://schemas.openxmlformats.org/officeDocument/2006/relationships/hyperlink" Target="https://cloud.google.com/resource-manager/docs/creating-managing-labels#label_support" TargetMode="External"/><Relationship Id="rId27" Type="http://schemas.openxmlformats.org/officeDocument/2006/relationships/hyperlink" Target="https://cloud.google.com/blog/products/gcp/labelling-and-grouping-your-google-cloud-platform-resources" TargetMode="External"/><Relationship Id="rId29" Type="http://schemas.openxmlformats.org/officeDocument/2006/relationships/hyperlink" Target="https://drive.google.com/file/d/1Egp84JmEkVSRrMeViVLgTRtgFV1X24DJ/view?usp=sharing" TargetMode="External"/><Relationship Id="rId11" Type="http://schemas.openxmlformats.org/officeDocument/2006/relationships/hyperlink" Target="https://cloud.google.com/compute/docs/projects" TargetMode="External"/><Relationship Id="rId10" Type="http://schemas.openxmlformats.org/officeDocument/2006/relationships/hyperlink" Target="https://cloud.google.com/foundation-toolkit" TargetMode="External"/><Relationship Id="rId13" Type="http://schemas.openxmlformats.org/officeDocument/2006/relationships/hyperlink" Target="https://cloud.google.com/compute/docs/projects" TargetMode="External"/><Relationship Id="rId12" Type="http://schemas.openxmlformats.org/officeDocument/2006/relationships/hyperlink" Target="https://csrc.nist.gov/projects/risk-management/sp800-53-controls/release-search#!/control?version=4.0&amp;number=CM-6" TargetMode="External"/><Relationship Id="rId15" Type="http://schemas.openxmlformats.org/officeDocument/2006/relationships/hyperlink" Target="https://cloud.google.com/vpc/docs/firewalls#priority_order_for_firewall_rules" TargetMode="External"/><Relationship Id="rId198" Type="http://schemas.openxmlformats.org/officeDocument/2006/relationships/hyperlink" Target="https://www.lucidchart.com/documents/edit/97855511-bb15-4055-b655-5f5926545873/0?callback=close&amp;name=docs&amp;callback_type=back&amp;v=1287&amp;s=534" TargetMode="External"/><Relationship Id="rId14" Type="http://schemas.openxmlformats.org/officeDocument/2006/relationships/hyperlink" Target="https://cloud.google.com/compute/docs/regions-zones" TargetMode="External"/><Relationship Id="rId197" Type="http://schemas.openxmlformats.org/officeDocument/2006/relationships/hyperlink" Target="https://www.vaultproject.io/docs/internals/replication.html" TargetMode="External"/><Relationship Id="rId17" Type="http://schemas.openxmlformats.org/officeDocument/2006/relationships/hyperlink" Target="https://cloud.google.com/vpc/docs/routes#routeselection" TargetMode="External"/><Relationship Id="rId196" Type="http://schemas.openxmlformats.org/officeDocument/2006/relationships/hyperlink" Target="https://www.vaultproject.io/intro/index.html" TargetMode="External"/><Relationship Id="rId16" Type="http://schemas.openxmlformats.org/officeDocument/2006/relationships/hyperlink" Target="https://cloud.google.com/vpc/docs/firewalls#priority_order_for_firewall_rules" TargetMode="External"/><Relationship Id="rId195" Type="http://schemas.openxmlformats.org/officeDocument/2006/relationships/hyperlink" Target="https://cloud.google.com/kms/docs/secret-management" TargetMode="External"/><Relationship Id="rId19" Type="http://schemas.openxmlformats.org/officeDocument/2006/relationships/image" Target="media/image19.png"/><Relationship Id="rId18" Type="http://schemas.openxmlformats.org/officeDocument/2006/relationships/hyperlink" Target="https://cloud.google.com/interconnect/docs/concepts/colocation-facilities#locations-table" TargetMode="External"/><Relationship Id="rId199" Type="http://schemas.openxmlformats.org/officeDocument/2006/relationships/image" Target="media/image30.png"/><Relationship Id="rId84" Type="http://schemas.openxmlformats.org/officeDocument/2006/relationships/hyperlink" Target="https://cloud.google.com/vpc/docs/configure-serverless-vpc-access#configuring" TargetMode="External"/><Relationship Id="rId83" Type="http://schemas.openxmlformats.org/officeDocument/2006/relationships/hyperlink" Target="https://cloud.google.com/vpc/docs/configure-serverless-vpc-access#connectors" TargetMode="External"/><Relationship Id="rId86" Type="http://schemas.openxmlformats.org/officeDocument/2006/relationships/hyperlink" Target="https://cloud.google.com/network-connectivity/docs/router/how-to/advertising-custom-ip" TargetMode="External"/><Relationship Id="rId85" Type="http://schemas.openxmlformats.org/officeDocument/2006/relationships/hyperlink" Target="https://cloud.google.com/network-connectivity/docs/interconnect/concepts/partner-overview#9999_availability_topology" TargetMode="External"/><Relationship Id="rId88" Type="http://schemas.openxmlformats.org/officeDocument/2006/relationships/hyperlink" Target="https://cloud.google.com/vpc/docs/alias-ip" TargetMode="External"/><Relationship Id="rId150" Type="http://schemas.openxmlformats.org/officeDocument/2006/relationships/hyperlink" Target="https://cloud.google.com/storage/docs/xml-api/put-bucket-lifecycle" TargetMode="External"/><Relationship Id="rId271" Type="http://schemas.openxmlformats.org/officeDocument/2006/relationships/hyperlink" Target="https://cloud.google.com/bigquery/docs/loading-data-cloud-storage-json" TargetMode="External"/><Relationship Id="rId87" Type="http://schemas.openxmlformats.org/officeDocument/2006/relationships/hyperlink" Target="https://cloud.google.com/dataproc/docs/concepts/overview" TargetMode="External"/><Relationship Id="rId270" Type="http://schemas.openxmlformats.org/officeDocument/2006/relationships/hyperlink" Target="https://cloud.google.com/bigquery/docs/loading-data-cloud-storage-csv" TargetMode="External"/><Relationship Id="rId89" Type="http://schemas.openxmlformats.org/officeDocument/2006/relationships/hyperlink" Target="https://cloud.google.com/dataproc/docs/concepts/configuring-clusters/network" TargetMode="External"/><Relationship Id="rId80" Type="http://schemas.openxmlformats.org/officeDocument/2006/relationships/hyperlink" Target="https://cloud.google.com/vpc-service-controls/docs/supported-products" TargetMode="External"/><Relationship Id="rId82" Type="http://schemas.openxmlformats.org/officeDocument/2006/relationships/hyperlink" Target="https://cloud.google.com/vpc-service-controls/docs/set-up-gke" TargetMode="External"/><Relationship Id="rId81" Type="http://schemas.openxmlformats.org/officeDocument/2006/relationships/hyperlink" Target="https://cloud.google.com/vpc/docs/configure-private-service-connect-apis"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7.png"/><Relationship Id="rId4" Type="http://schemas.openxmlformats.org/officeDocument/2006/relationships/fontTable" Target="fontTable.xml"/><Relationship Id="rId148" Type="http://schemas.openxmlformats.org/officeDocument/2006/relationships/hyperlink" Target="https://cloud.google.com/bigquery/docs/exporting-data#api" TargetMode="External"/><Relationship Id="rId269" Type="http://schemas.openxmlformats.org/officeDocument/2006/relationships/hyperlink" Target="https://cloud.google.com/bigquery/docs/loading-data-cloud-storage-orc" TargetMode="External"/><Relationship Id="rId9" Type="http://schemas.openxmlformats.org/officeDocument/2006/relationships/hyperlink" Target="https://www.terraform.io/cloud" TargetMode="External"/><Relationship Id="rId143" Type="http://schemas.openxmlformats.org/officeDocument/2006/relationships/hyperlink" Target="https://cloud.google.com/logging/docs/routing/overview#destinations" TargetMode="External"/><Relationship Id="rId264" Type="http://schemas.openxmlformats.org/officeDocument/2006/relationships/hyperlink" Target="https://cloud.google.com/bigquery/docs/write-api" TargetMode="External"/><Relationship Id="rId142" Type="http://schemas.openxmlformats.org/officeDocument/2006/relationships/hyperlink" Target="https://cloud.google.com/logging/docs/routing/overview#exclusions" TargetMode="External"/><Relationship Id="rId263" Type="http://schemas.openxmlformats.org/officeDocument/2006/relationships/hyperlink" Target="https://cloud.google.com/bigquery/streaming-data-into-bigquery" TargetMode="External"/><Relationship Id="rId141" Type="http://schemas.openxmlformats.org/officeDocument/2006/relationships/hyperlink" Target="https://cloud.google.com/logging/docs/routing/overview#inclusion-filters" TargetMode="External"/><Relationship Id="rId262" Type="http://schemas.openxmlformats.org/officeDocument/2006/relationships/hyperlink" Target="https://cloud.google.com/bigquery/docs/loading-data" TargetMode="External"/><Relationship Id="rId140" Type="http://schemas.openxmlformats.org/officeDocument/2006/relationships/hyperlink" Target="https://cloud.google.com/logging/docs/routing/overview#sinks" TargetMode="External"/><Relationship Id="rId261" Type="http://schemas.openxmlformats.org/officeDocument/2006/relationships/hyperlink" Target="https://en.wikipedia.org/wiki/ACID" TargetMode="External"/><Relationship Id="rId5" Type="http://schemas.openxmlformats.org/officeDocument/2006/relationships/numbering" Target="numbering.xml"/><Relationship Id="rId147" Type="http://schemas.openxmlformats.org/officeDocument/2006/relationships/hyperlink" Target="https://cloud.google.com/logging/docs/export/aggregated_sinks" TargetMode="External"/><Relationship Id="rId268" Type="http://schemas.openxmlformats.org/officeDocument/2006/relationships/hyperlink" Target="https://cloud.google.com/bigquery/docs/loading-data-cloud-storage-parquet" TargetMode="External"/><Relationship Id="rId6" Type="http://schemas.openxmlformats.org/officeDocument/2006/relationships/styles" Target="styles.xml"/><Relationship Id="rId146" Type="http://schemas.openxmlformats.org/officeDocument/2006/relationships/hyperlink" Target="https://cloud.google.com/logging/docs/routing/copy-logs" TargetMode="External"/><Relationship Id="rId267" Type="http://schemas.openxmlformats.org/officeDocument/2006/relationships/hyperlink" Target="https://cloud.google.com/bigquery/docs/loading-data-cloud-storage-avro" TargetMode="External"/><Relationship Id="rId7" Type="http://schemas.openxmlformats.org/officeDocument/2006/relationships/image" Target="media/image18.png"/><Relationship Id="rId145" Type="http://schemas.openxmlformats.org/officeDocument/2006/relationships/hyperlink" Target="https://cloud.google.com/logging/docs/export/aggregated_sinks" TargetMode="External"/><Relationship Id="rId266" Type="http://schemas.openxmlformats.org/officeDocument/2006/relationships/hyperlink" Target="https://cloud.google.com/bigquery/docs/batch-loading-data" TargetMode="External"/><Relationship Id="rId8" Type="http://schemas.openxmlformats.org/officeDocument/2006/relationships/image" Target="media/image2.png"/><Relationship Id="rId144" Type="http://schemas.openxmlformats.org/officeDocument/2006/relationships/hyperlink" Target="https://cloud.google.com/logging/docs/export/configure_export_v2" TargetMode="External"/><Relationship Id="rId265" Type="http://schemas.openxmlformats.org/officeDocument/2006/relationships/hyperlink" Target="https://cloud.google.com/products#product-launch-stages" TargetMode="External"/><Relationship Id="rId73" Type="http://schemas.openxmlformats.org/officeDocument/2006/relationships/hyperlink" Target="https://cloud.google.com/interconnect/docs/tutorials/dedicated-creating-9999-availability" TargetMode="External"/><Relationship Id="rId72" Type="http://schemas.openxmlformats.org/officeDocument/2006/relationships/hyperlink" Target="https://cloud.google.com/interconnect/docs/concepts/colocation-facilities#locations-table" TargetMode="External"/><Relationship Id="rId75" Type="http://schemas.openxmlformats.org/officeDocument/2006/relationships/image" Target="media/image24.png"/><Relationship Id="rId74" Type="http://schemas.openxmlformats.org/officeDocument/2006/relationships/hyperlink" Target="https://docs.google.com/document/d/1V-7c57ZzmETrrH4TnGdEl-0FvW-Mu48A_u3ieQuY7iQ/edit#heading=h.ivetd73wbnfc" TargetMode="External"/><Relationship Id="rId77" Type="http://schemas.openxmlformats.org/officeDocument/2006/relationships/hyperlink" Target="https://cloud.google.com/vpc/docs/configure-private-google-access-hybrid" TargetMode="External"/><Relationship Id="rId260" Type="http://schemas.openxmlformats.org/officeDocument/2006/relationships/hyperlink" Target="https://cloud.google.com/storage/docs/access-control/lists" TargetMode="External"/><Relationship Id="rId76" Type="http://schemas.openxmlformats.org/officeDocument/2006/relationships/hyperlink" Target="https://cloud.google.com/network-connectivity/docs/interconnect/concepts/choosing-colocation-facilities-low-latency?hl=en#locations-table" TargetMode="External"/><Relationship Id="rId79" Type="http://schemas.openxmlformats.org/officeDocument/2006/relationships/hyperlink" Target="https://cloud.google.com/vpc-service-controls" TargetMode="External"/><Relationship Id="rId78" Type="http://schemas.openxmlformats.org/officeDocument/2006/relationships/hyperlink" Target="https://cloud.google.com/vpc/docs/private-google-access#pga-supported" TargetMode="External"/><Relationship Id="rId71" Type="http://schemas.openxmlformats.org/officeDocument/2006/relationships/hyperlink" Target="https://cloud.google.com/interconnect/docs/concepts/dedicated-overview" TargetMode="External"/><Relationship Id="rId70" Type="http://schemas.openxmlformats.org/officeDocument/2006/relationships/image" Target="media/image33.png"/><Relationship Id="rId139" Type="http://schemas.openxmlformats.org/officeDocument/2006/relationships/hyperlink" Target="https://cloud.google.com/logging/docs/reference/api-overview" TargetMode="External"/><Relationship Id="rId138" Type="http://schemas.openxmlformats.org/officeDocument/2006/relationships/image" Target="media/image17.png"/><Relationship Id="rId259" Type="http://schemas.openxmlformats.org/officeDocument/2006/relationships/hyperlink" Target="https://cloud.google.com/iam/docs/conditions-overview" TargetMode="External"/><Relationship Id="rId137" Type="http://schemas.openxmlformats.org/officeDocument/2006/relationships/hyperlink" Target="https://cloud.google.com/logging/docs/api/gcloud-logging#reading_log_entries" TargetMode="External"/><Relationship Id="rId258" Type="http://schemas.openxmlformats.org/officeDocument/2006/relationships/hyperlink" Target="https://cloud.google.com/storage/docs/access-control/iam" TargetMode="External"/><Relationship Id="rId132" Type="http://schemas.openxmlformats.org/officeDocument/2006/relationships/hyperlink" Target="https://cloud.google.com/cloud-provider-access-management/access-transparency/docs/overview" TargetMode="External"/><Relationship Id="rId253" Type="http://schemas.openxmlformats.org/officeDocument/2006/relationships/hyperlink" Target="https://cloud.google.com/storage/docs/locations#available-locations" TargetMode="External"/><Relationship Id="rId131" Type="http://schemas.openxmlformats.org/officeDocument/2006/relationships/hyperlink" Target="https://cloud.google.com/logging/docs/audit" TargetMode="External"/><Relationship Id="rId252" Type="http://schemas.openxmlformats.org/officeDocument/2006/relationships/hyperlink" Target="https://cloud.google.com/storage/docs/lifecycle" TargetMode="External"/><Relationship Id="rId130" Type="http://schemas.openxmlformats.org/officeDocument/2006/relationships/hyperlink" Target="https://cloud.google.com/privacy" TargetMode="External"/><Relationship Id="rId251" Type="http://schemas.openxmlformats.org/officeDocument/2006/relationships/hyperlink" Target="https://cloud.google.com/storage/docs/storage-classes#archive" TargetMode="External"/><Relationship Id="rId250" Type="http://schemas.openxmlformats.org/officeDocument/2006/relationships/hyperlink" Target="https://cloud.google.com/storage/docs/storage-classes#archive" TargetMode="External"/><Relationship Id="rId136" Type="http://schemas.openxmlformats.org/officeDocument/2006/relationships/hyperlink" Target="https://cloud.google.com/logging/docs/reference/v2/rest/v2/entries/list" TargetMode="External"/><Relationship Id="rId257" Type="http://schemas.openxmlformats.org/officeDocument/2006/relationships/hyperlink" Target="https://cloud.google.com/storage/docs/uniform-bucket-level-access" TargetMode="External"/><Relationship Id="rId135" Type="http://schemas.openxmlformats.org/officeDocument/2006/relationships/hyperlink" Target="https://cloud.google.com/logging/docs/view/logs-viewer-interface" TargetMode="External"/><Relationship Id="rId256" Type="http://schemas.openxmlformats.org/officeDocument/2006/relationships/hyperlink" Target="https://cloud.google.com/storage/docs/turbo-replication" TargetMode="External"/><Relationship Id="rId134" Type="http://schemas.openxmlformats.org/officeDocument/2006/relationships/hyperlink" Target="https://cloud.google.com/logging/docs/api/v2/resource-list" TargetMode="External"/><Relationship Id="rId255" Type="http://schemas.openxmlformats.org/officeDocument/2006/relationships/hyperlink" Target="https://cloud.google.com/storage/docs/key-terms#geo-redundant" TargetMode="External"/><Relationship Id="rId133" Type="http://schemas.openxmlformats.org/officeDocument/2006/relationships/hyperlink" Target="https://cloud.google.com/solutions/logging-on-premises-resources-with-blue-medora" TargetMode="External"/><Relationship Id="rId254" Type="http://schemas.openxmlformats.org/officeDocument/2006/relationships/hyperlink" Target="https://cloud.google.com/storage/docs/key-terms#objects" TargetMode="External"/><Relationship Id="rId62" Type="http://schemas.openxmlformats.org/officeDocument/2006/relationships/hyperlink" Target="https://cloud.google.com/compute/docs/access/service-accounts" TargetMode="External"/><Relationship Id="rId61" Type="http://schemas.openxmlformats.org/officeDocument/2006/relationships/hyperlink" Target="https://cloud.google.com/iam/docs/reference/policytroubleshooter/rest" TargetMode="External"/><Relationship Id="rId64" Type="http://schemas.openxmlformats.org/officeDocument/2006/relationships/hyperlink" Target="https://opensource.google/projects/cel" TargetMode="External"/><Relationship Id="rId63" Type="http://schemas.openxmlformats.org/officeDocument/2006/relationships/hyperlink" Target="https://cloud.google.com/dataflow/docs/concepts/security-and-permissions#controller_service_account" TargetMode="External"/><Relationship Id="rId66" Type="http://schemas.openxmlformats.org/officeDocument/2006/relationships/image" Target="media/image26.png"/><Relationship Id="rId172" Type="http://schemas.openxmlformats.org/officeDocument/2006/relationships/hyperlink" Target="https://cloud.google.com/security/encryption-in-transit/" TargetMode="External"/><Relationship Id="rId293" Type="http://schemas.openxmlformats.org/officeDocument/2006/relationships/hyperlink" Target="https://cloud.google.com/bigquery" TargetMode="External"/><Relationship Id="rId65" Type="http://schemas.openxmlformats.org/officeDocument/2006/relationships/hyperlink" Target="https://cloud.google.com/iam/docs/conditions-overview" TargetMode="External"/><Relationship Id="rId171" Type="http://schemas.openxmlformats.org/officeDocument/2006/relationships/image" Target="media/image28.png"/><Relationship Id="rId292" Type="http://schemas.openxmlformats.org/officeDocument/2006/relationships/hyperlink" Target="https://cloud.google.com/preemptible-vms" TargetMode="External"/><Relationship Id="rId68" Type="http://schemas.openxmlformats.org/officeDocument/2006/relationships/hyperlink" Target="https://cloud.google.com/vpc/docs/configure-private-service-connect-services" TargetMode="External"/><Relationship Id="rId170" Type="http://schemas.openxmlformats.org/officeDocument/2006/relationships/image" Target="media/image16.png"/><Relationship Id="rId291" Type="http://schemas.openxmlformats.org/officeDocument/2006/relationships/hyperlink" Target="https://cloud.google.com/dataproc/docs/resources/pricing" TargetMode="External"/><Relationship Id="rId67" Type="http://schemas.openxmlformats.org/officeDocument/2006/relationships/hyperlink" Target="https://docs.google.com/document/d/1V-7c57ZzmETrrH4TnGdEl-0FvW-Mu48A_u3ieQuY7iQ/edit#heading=h.w5d5e6l98vj2" TargetMode="External"/><Relationship Id="rId290" Type="http://schemas.openxmlformats.org/officeDocument/2006/relationships/hyperlink" Target="https://cloud.google.com/bigquery/docs/reservations-intro" TargetMode="External"/><Relationship Id="rId60" Type="http://schemas.openxmlformats.org/officeDocument/2006/relationships/hyperlink" Target="https://cloud.google.com/iam/docs/recommender-managing" TargetMode="External"/><Relationship Id="rId165" Type="http://schemas.openxmlformats.org/officeDocument/2006/relationships/hyperlink" Target="https://cloud.google.com/resource-manager/docs/organization-policy/overview" TargetMode="External"/><Relationship Id="rId286" Type="http://schemas.openxmlformats.org/officeDocument/2006/relationships/hyperlink" Target="https://cloud.google.com/security/best-practices" TargetMode="External"/><Relationship Id="rId69" Type="http://schemas.openxmlformats.org/officeDocument/2006/relationships/hyperlink" Target="https://cloud.google.com/vpc/docs/quota#vpc-peering-effective-limit" TargetMode="External"/><Relationship Id="rId164" Type="http://schemas.openxmlformats.org/officeDocument/2006/relationships/hyperlink" Target="https://cloud.google.com/monitoring/dashboards" TargetMode="External"/><Relationship Id="rId285" Type="http://schemas.openxmlformats.org/officeDocument/2006/relationships/hyperlink" Target="https://cloud.google.com/iam/docs" TargetMode="External"/><Relationship Id="rId163" Type="http://schemas.openxmlformats.org/officeDocument/2006/relationships/hyperlink" Target="https://github.com/GoogleCloudPlatform/monitoring-dashboard-samples/tree/master/dashboards" TargetMode="External"/><Relationship Id="rId284" Type="http://schemas.openxmlformats.org/officeDocument/2006/relationships/hyperlink" Target="https://cloud.google.com/bigquery/docs/federated-queries-intro" TargetMode="External"/><Relationship Id="rId162" Type="http://schemas.openxmlformats.org/officeDocument/2006/relationships/hyperlink" Target="https://cloud.google.com/logging/docs/logs-based-metrics#system_logs-based_metrics" TargetMode="External"/><Relationship Id="rId283" Type="http://schemas.openxmlformats.org/officeDocument/2006/relationships/hyperlink" Target="https://cloud.google.com/bigquery/docs/external-tables" TargetMode="External"/><Relationship Id="rId169" Type="http://schemas.openxmlformats.org/officeDocument/2006/relationships/hyperlink" Target="https://cloud.google.com/vpc-service-controls/docs/supported-products" TargetMode="External"/><Relationship Id="rId168" Type="http://schemas.openxmlformats.org/officeDocument/2006/relationships/image" Target="media/image29.jpg"/><Relationship Id="rId289" Type="http://schemas.openxmlformats.org/officeDocument/2006/relationships/hyperlink" Target="https://cloud.google.com/bigquery/docs/jobs-overview" TargetMode="External"/><Relationship Id="rId167" Type="http://schemas.openxmlformats.org/officeDocument/2006/relationships/image" Target="media/image14.jpg"/><Relationship Id="rId288" Type="http://schemas.openxmlformats.org/officeDocument/2006/relationships/hyperlink" Target="https://cloud.google.com/bigquery/docs/data-governance" TargetMode="External"/><Relationship Id="rId166" Type="http://schemas.openxmlformats.org/officeDocument/2006/relationships/hyperlink" Target="https://cloud.google.com/resource-manager/docs/organization-policy/org-policy-constraints" TargetMode="External"/><Relationship Id="rId287" Type="http://schemas.openxmlformats.org/officeDocument/2006/relationships/hyperlink" Target="https://cloud.google.com/security/overview/whitepaper#technology_with_security_at_its_core" TargetMode="External"/><Relationship Id="rId51" Type="http://schemas.openxmlformats.org/officeDocument/2006/relationships/hyperlink" Target="https://support.google.com/a/answer/179832" TargetMode="External"/><Relationship Id="rId50" Type="http://schemas.openxmlformats.org/officeDocument/2006/relationships/hyperlink" Target="mailto:superadmin@hdsupply.com" TargetMode="External"/><Relationship Id="rId53" Type="http://schemas.openxmlformats.org/officeDocument/2006/relationships/hyperlink" Target="https://support.google.com/a/answer/185186?hl=en" TargetMode="External"/><Relationship Id="rId52" Type="http://schemas.openxmlformats.org/officeDocument/2006/relationships/hyperlink" Target="https://support.google.com/a/answer/60224" TargetMode="External"/><Relationship Id="rId55" Type="http://schemas.openxmlformats.org/officeDocument/2006/relationships/hyperlink" Target="https://support.google.com/a/answer/33343?hl=en" TargetMode="External"/><Relationship Id="rId161" Type="http://schemas.openxmlformats.org/officeDocument/2006/relationships/hyperlink" Target="https://cloud.google.com/logging/docs/logs-based-metrics#user-metrics" TargetMode="External"/><Relationship Id="rId282" Type="http://schemas.openxmlformats.org/officeDocument/2006/relationships/hyperlink" Target="https://cloud.google.com/bigquery/external-data-sources" TargetMode="External"/><Relationship Id="rId54" Type="http://schemas.openxmlformats.org/officeDocument/2006/relationships/hyperlink" Target="https://support.google.com/accounts/troubleshooter/1699308?hl=en" TargetMode="External"/><Relationship Id="rId160" Type="http://schemas.openxmlformats.org/officeDocument/2006/relationships/hyperlink" Target="https://cloud.google.com/logging/docs/alerting/log-based-alerts" TargetMode="External"/><Relationship Id="rId281" Type="http://schemas.openxmlformats.org/officeDocument/2006/relationships/hyperlink" Target="https://cloud.google.com/bigquery-ml/docs/introduction" TargetMode="External"/><Relationship Id="rId57" Type="http://schemas.openxmlformats.org/officeDocument/2006/relationships/hyperlink" Target="https://cloud.google.com/iam/docs/understanding-roles" TargetMode="External"/><Relationship Id="rId280" Type="http://schemas.openxmlformats.org/officeDocument/2006/relationships/hyperlink" Target="https://cloud.google.com/bigquery/docs/connected-sheets" TargetMode="External"/><Relationship Id="rId56" Type="http://schemas.openxmlformats.org/officeDocument/2006/relationships/hyperlink" Target="https://cloud.google.com/iam/docs/understanding-roles#primitive_roles" TargetMode="External"/><Relationship Id="rId159" Type="http://schemas.openxmlformats.org/officeDocument/2006/relationships/hyperlink" Target="https://cloud.google.com/monitoring/api/metrics#gcp" TargetMode="External"/><Relationship Id="rId59" Type="http://schemas.openxmlformats.org/officeDocument/2006/relationships/hyperlink" Target="https://cloud.google.com/policy-intelligence" TargetMode="External"/><Relationship Id="rId154" Type="http://schemas.openxmlformats.org/officeDocument/2006/relationships/hyperlink" Target="https://cloud.google.com/monitoring/alerts/#conditions" TargetMode="External"/><Relationship Id="rId275" Type="http://schemas.openxmlformats.org/officeDocument/2006/relationships/hyperlink" Target="https://www.iso.org/standard/53681.html" TargetMode="External"/><Relationship Id="rId58" Type="http://schemas.openxmlformats.org/officeDocument/2006/relationships/image" Target="media/image25.png"/><Relationship Id="rId153" Type="http://schemas.openxmlformats.org/officeDocument/2006/relationships/hyperlink" Target="https://cloud.google.com/monitoring/alerts/#conditions" TargetMode="External"/><Relationship Id="rId274" Type="http://schemas.openxmlformats.org/officeDocument/2006/relationships/hyperlink" Target="https://cloud.google.com/bigquery-transfer/docs/introduction" TargetMode="External"/><Relationship Id="rId152" Type="http://schemas.openxmlformats.org/officeDocument/2006/relationships/hyperlink" Target="https://cloud.google.com/monitoring/mql" TargetMode="External"/><Relationship Id="rId273" Type="http://schemas.openxmlformats.org/officeDocument/2006/relationships/hyperlink" Target="https://cloud.google.com/bigquery/docs/loading-data-cloud-firestore" TargetMode="External"/><Relationship Id="rId151" Type="http://schemas.openxmlformats.org/officeDocument/2006/relationships/hyperlink" Target="https://cloud.google.com/storage/docs/bucket-lock" TargetMode="External"/><Relationship Id="rId272" Type="http://schemas.openxmlformats.org/officeDocument/2006/relationships/hyperlink" Target="https://cloud.google.com/bigquery/docs/loading-data-cloud-datastore" TargetMode="External"/><Relationship Id="rId158" Type="http://schemas.openxmlformats.org/officeDocument/2006/relationships/hyperlink" Target="https://cloud.google.com/monitoring/alerts/#notifications" TargetMode="External"/><Relationship Id="rId279" Type="http://schemas.openxmlformats.org/officeDocument/2006/relationships/hyperlink" Target="https://cloud.google.com/bigquery/docs/looker" TargetMode="External"/><Relationship Id="rId157" Type="http://schemas.openxmlformats.org/officeDocument/2006/relationships/hyperlink" Target="https://cloud.google.com/monitoring/alerts/#notifications" TargetMode="External"/><Relationship Id="rId278" Type="http://schemas.openxmlformats.org/officeDocument/2006/relationships/hyperlink" Target="https://cloud.google.com/bigquery/docs/visualize-data-studio" TargetMode="External"/><Relationship Id="rId156" Type="http://schemas.openxmlformats.org/officeDocument/2006/relationships/hyperlink" Target="https://cloud.google.com/monitoring/alerts/#incidents" TargetMode="External"/><Relationship Id="rId277" Type="http://schemas.openxmlformats.org/officeDocument/2006/relationships/hyperlink" Target="https://cloud.google.com/bi-engine/docs/introduction" TargetMode="External"/><Relationship Id="rId155" Type="http://schemas.openxmlformats.org/officeDocument/2006/relationships/hyperlink" Target="https://cloud.google.com/monitoring/alerts/#incidents" TargetMode="External"/><Relationship Id="rId276" Type="http://schemas.openxmlformats.org/officeDocument/2006/relationships/hyperlink" Target="https://cloud.google.com/bigquery/docs/views-intro" TargetMode="External"/><Relationship Id="rId107" Type="http://schemas.openxmlformats.org/officeDocument/2006/relationships/hyperlink" Target="https://cloud.google.com/vpc-service-controls/docs/ingress-egress-rules#definition_of_ingress_and_egress" TargetMode="External"/><Relationship Id="rId228" Type="http://schemas.openxmlformats.org/officeDocument/2006/relationships/hyperlink" Target="https://cloud.google.com/billing/docs/how-to/cost-table#project-number" TargetMode="External"/><Relationship Id="rId106" Type="http://schemas.openxmlformats.org/officeDocument/2006/relationships/hyperlink" Target="https://cloud.google.com/vpc-service-controls/docs/vpc-accessible-services" TargetMode="External"/><Relationship Id="rId227" Type="http://schemas.openxmlformats.org/officeDocument/2006/relationships/hyperlink" Target="https://cloud.google.com/billing/docs/how-to/cost-table#sku-id" TargetMode="External"/><Relationship Id="rId105" Type="http://schemas.openxmlformats.org/officeDocument/2006/relationships/hyperlink" Target="https://cloud.google.com/vpc-service-controls/docs/create-service-perimeters#creating_a_service_perimeter" TargetMode="External"/><Relationship Id="rId226" Type="http://schemas.openxmlformats.org/officeDocument/2006/relationships/hyperlink" Target="https://cloud.google.com/billing/docs/how-to/cost-table#service-id" TargetMode="External"/><Relationship Id="rId104" Type="http://schemas.openxmlformats.org/officeDocument/2006/relationships/hyperlink" Target="https://cloud.google.com/vpc-service-controls/docs/vpc-accessible-services" TargetMode="External"/><Relationship Id="rId225" Type="http://schemas.openxmlformats.org/officeDocument/2006/relationships/hyperlink" Target="https://cloud.google.com/billing/docs/how-to/cost-table#taxes" TargetMode="External"/><Relationship Id="rId109" Type="http://schemas.openxmlformats.org/officeDocument/2006/relationships/hyperlink" Target="https://cloud.google.com/logging/docs/api/platform-logs" TargetMode="External"/><Relationship Id="rId108" Type="http://schemas.openxmlformats.org/officeDocument/2006/relationships/image" Target="media/image10.png"/><Relationship Id="rId229" Type="http://schemas.openxmlformats.org/officeDocument/2006/relationships/hyperlink" Target="https://cloud.google.com/billing/docs/how-to/cost-breakdown" TargetMode="External"/><Relationship Id="rId220" Type="http://schemas.openxmlformats.org/officeDocument/2006/relationships/hyperlink" Target="https://cloud.google.com/billing/docs/how-to/billing-access" TargetMode="External"/><Relationship Id="rId341" Type="http://schemas.openxmlformats.org/officeDocument/2006/relationships/image" Target="media/image22.png"/><Relationship Id="rId340" Type="http://schemas.openxmlformats.org/officeDocument/2006/relationships/hyperlink" Target="https://wikipedia.org/wiki/Recovery_point_objective" TargetMode="External"/><Relationship Id="rId103" Type="http://schemas.openxmlformats.org/officeDocument/2006/relationships/hyperlink" Target="https://cloud.google.com/vpc-service-controls/docs/create-service-perimeters#creating_a_service_perimeter" TargetMode="External"/><Relationship Id="rId224" Type="http://schemas.openxmlformats.org/officeDocument/2006/relationships/hyperlink" Target="https://cloud.google.com/billing/docs/how-to/cost-table" TargetMode="External"/><Relationship Id="rId102" Type="http://schemas.openxmlformats.org/officeDocument/2006/relationships/hyperlink" Target="https://cloud.google.com/vpc-service-controls/docs/vpc-accessible-services" TargetMode="External"/><Relationship Id="rId223" Type="http://schemas.openxmlformats.org/officeDocument/2006/relationships/hyperlink" Target="https://cloud.google.com/billing/docs/how-to/reports" TargetMode="External"/><Relationship Id="rId101" Type="http://schemas.openxmlformats.org/officeDocument/2006/relationships/hyperlink" Target="https://cloud.google.com/vpc-service-controls/docs/create-service-perimeters#creating_a_service_perimeter" TargetMode="External"/><Relationship Id="rId222" Type="http://schemas.openxmlformats.org/officeDocument/2006/relationships/hyperlink" Target="https://cloud.google.com/billing/docs/how-to/bq-examples" TargetMode="External"/><Relationship Id="rId343" Type="http://schemas.openxmlformats.org/officeDocument/2006/relationships/footer" Target="footer1.xml"/><Relationship Id="rId100" Type="http://schemas.openxmlformats.org/officeDocument/2006/relationships/hyperlink" Target="https://cloud.google.com/vpc-service-controls/docs/vpc-accessible-services" TargetMode="External"/><Relationship Id="rId221" Type="http://schemas.openxmlformats.org/officeDocument/2006/relationships/hyperlink" Target="https://support.google.com/cloud/answer/6293540?hl=en" TargetMode="External"/><Relationship Id="rId342" Type="http://schemas.openxmlformats.org/officeDocument/2006/relationships/header" Target="header1.xml"/><Relationship Id="rId217" Type="http://schemas.openxmlformats.org/officeDocument/2006/relationships/hyperlink" Target="https://cloud.google.com/billing/docs/how-to/modify-project" TargetMode="External"/><Relationship Id="rId338" Type="http://schemas.openxmlformats.org/officeDocument/2006/relationships/hyperlink" Target="https://wikipedia.org/wiki/Recovery_time_objective" TargetMode="External"/><Relationship Id="rId216" Type="http://schemas.openxmlformats.org/officeDocument/2006/relationships/hyperlink" Target="https://cloud.google.com/billing/docs/how-to/billing-access#overview-of-cloud-billing-roles-in-cloud-iam" TargetMode="External"/><Relationship Id="rId337" Type="http://schemas.openxmlformats.org/officeDocument/2006/relationships/hyperlink" Target="http://wikipedia.org/wiki/Business_continuity_planning" TargetMode="External"/><Relationship Id="rId215" Type="http://schemas.openxmlformats.org/officeDocument/2006/relationships/image" Target="media/image4.png"/><Relationship Id="rId336" Type="http://schemas.openxmlformats.org/officeDocument/2006/relationships/hyperlink" Target="https://cloud.google.com/architecture/disaster-recovery" TargetMode="External"/><Relationship Id="rId214" Type="http://schemas.openxmlformats.org/officeDocument/2006/relationships/image" Target="media/image3.png"/><Relationship Id="rId335" Type="http://schemas.openxmlformats.org/officeDocument/2006/relationships/hyperlink" Target="https://cloud.google.com/architecture/devops/devops-tech-continuous-delivery" TargetMode="External"/><Relationship Id="rId219" Type="http://schemas.openxmlformats.org/officeDocument/2006/relationships/hyperlink" Target="https://cloud.google.com/billing/docs/concepts#billing_account" TargetMode="External"/><Relationship Id="rId218" Type="http://schemas.openxmlformats.org/officeDocument/2006/relationships/image" Target="media/image9.png"/><Relationship Id="rId339" Type="http://schemas.openxmlformats.org/officeDocument/2006/relationships/hyperlink" Target="https://wikipedia.org/wiki/Service-level_agreement" TargetMode="External"/><Relationship Id="rId330" Type="http://schemas.openxmlformats.org/officeDocument/2006/relationships/hyperlink" Target="https://cloud.google.com/kubernetes-engine/docs/how-to/ingress-for-anthos" TargetMode="External"/><Relationship Id="rId213" Type="http://schemas.openxmlformats.org/officeDocument/2006/relationships/hyperlink" Target="https://cloud.google.com/resource-manager/docs/access-control-org" TargetMode="External"/><Relationship Id="rId334" Type="http://schemas.openxmlformats.org/officeDocument/2006/relationships/hyperlink" Target="https://cloud.google.com/architecture/devops/devops-tech-continuous-integration" TargetMode="External"/><Relationship Id="rId212" Type="http://schemas.openxmlformats.org/officeDocument/2006/relationships/hyperlink" Target="https://cloud.google.com/iam/docs/overview" TargetMode="External"/><Relationship Id="rId333" Type="http://schemas.openxmlformats.org/officeDocument/2006/relationships/hyperlink" Target="https://medium.com/google-cloud/google-cloud-pub-sub-ordered-delivery-1e4181f60bc8" TargetMode="External"/><Relationship Id="rId211" Type="http://schemas.openxmlformats.org/officeDocument/2006/relationships/hyperlink" Target="https://cloud.google.com/billing/docs/how-to/modify-contacts" TargetMode="External"/><Relationship Id="rId332" Type="http://schemas.openxmlformats.org/officeDocument/2006/relationships/hyperlink" Target="https://cloud.google.com/pubsub/docs/resource-location-restriction" TargetMode="External"/><Relationship Id="rId210" Type="http://schemas.openxmlformats.org/officeDocument/2006/relationships/hyperlink" Target="https://support.google.com/paymentscenter/answer/7162853" TargetMode="External"/><Relationship Id="rId331" Type="http://schemas.openxmlformats.org/officeDocument/2006/relationships/hyperlink" Target="https://cloud.google.com/storage/docs/key-terms#geo-redundant" TargetMode="External"/><Relationship Id="rId129" Type="http://schemas.openxmlformats.org/officeDocument/2006/relationships/hyperlink" Target="https://cloud.google.com/iam/docs/service-accounts" TargetMode="External"/><Relationship Id="rId128" Type="http://schemas.openxmlformats.org/officeDocument/2006/relationships/hyperlink" Target="https://cloud.google.com/logging/docs/routing/overview#exclusions" TargetMode="External"/><Relationship Id="rId249" Type="http://schemas.openxmlformats.org/officeDocument/2006/relationships/hyperlink" Target="https://cloud.google.com/storage/docs/storage-classes#coldline" TargetMode="External"/><Relationship Id="rId127" Type="http://schemas.openxmlformats.org/officeDocument/2006/relationships/hyperlink" Target="https://cloud.google.com/iam/docs/service-accounts" TargetMode="External"/><Relationship Id="rId248" Type="http://schemas.openxmlformats.org/officeDocument/2006/relationships/hyperlink" Target="https://cloud.google.com/storage/docs/storage-classes#coldline" TargetMode="External"/><Relationship Id="rId126" Type="http://schemas.openxmlformats.org/officeDocument/2006/relationships/hyperlink" Target="https://cloud.google.com/logging/docs/audit/configure-data-access" TargetMode="External"/><Relationship Id="rId247" Type="http://schemas.openxmlformats.org/officeDocument/2006/relationships/hyperlink" Target="https://cloud.google.com/storage/docs/storage-classes#nearline" TargetMode="External"/><Relationship Id="rId121" Type="http://schemas.openxmlformats.org/officeDocument/2006/relationships/hyperlink" Target="https://cloud.google.com/logging/docs/audit#data-access" TargetMode="External"/><Relationship Id="rId242" Type="http://schemas.openxmlformats.org/officeDocument/2006/relationships/hyperlink" Target="https://cloud.google.com/storage/docs/moving-buckets" TargetMode="External"/><Relationship Id="rId120" Type="http://schemas.openxmlformats.org/officeDocument/2006/relationships/hyperlink" Target="https://cloud.google.com/logging/docs/audit#admin-activity" TargetMode="External"/><Relationship Id="rId241" Type="http://schemas.openxmlformats.org/officeDocument/2006/relationships/hyperlink" Target="https://cloud.google.com/blog/products/gcp/google-cloud-introduces-quota-monitoring-solution" TargetMode="External"/><Relationship Id="rId240" Type="http://schemas.openxmlformats.org/officeDocument/2006/relationships/hyperlink" Target="https://console.cloud.google.com/compute/quotas" TargetMode="External"/><Relationship Id="rId125" Type="http://schemas.openxmlformats.org/officeDocument/2006/relationships/hyperlink" Target="https://cloud.google.com/iam/docs/overview#allusers" TargetMode="External"/><Relationship Id="rId246" Type="http://schemas.openxmlformats.org/officeDocument/2006/relationships/hyperlink" Target="https://cloud.google.com/storage/docs/storage-classes#standard" TargetMode="External"/><Relationship Id="rId124" Type="http://schemas.openxmlformats.org/officeDocument/2006/relationships/hyperlink" Target="https://cloud.google.com/iam/docs/overview#allauthenticatedusers" TargetMode="External"/><Relationship Id="rId245" Type="http://schemas.openxmlformats.org/officeDocument/2006/relationships/hyperlink" Target="https://cloud.google.com/storage/docs/key-terms#bucket-labels" TargetMode="External"/><Relationship Id="rId123" Type="http://schemas.openxmlformats.org/officeDocument/2006/relationships/hyperlink" Target="https://cloud.google.com/logging/docs/audit#policy_denied" TargetMode="External"/><Relationship Id="rId244" Type="http://schemas.openxmlformats.org/officeDocument/2006/relationships/hyperlink" Target="https://cloud.google.com/storage/quotas" TargetMode="External"/><Relationship Id="rId122" Type="http://schemas.openxmlformats.org/officeDocument/2006/relationships/hyperlink" Target="https://cloud.google.com/logging/docs/audit#system-event" TargetMode="External"/><Relationship Id="rId243" Type="http://schemas.openxmlformats.org/officeDocument/2006/relationships/hyperlink" Target="https://cloud.google.com/storage/docs/locations" TargetMode="External"/><Relationship Id="rId95" Type="http://schemas.openxmlformats.org/officeDocument/2006/relationships/hyperlink" Target="https://cloud.google.com/load-balancing/docs/https#firewall_rules" TargetMode="External"/><Relationship Id="rId94" Type="http://schemas.openxmlformats.org/officeDocument/2006/relationships/image" Target="media/image1.png"/><Relationship Id="rId97" Type="http://schemas.openxmlformats.org/officeDocument/2006/relationships/hyperlink" Target="https://cloud.google.com/vpc-service-controls/docs/supported-products#unsupported_services" TargetMode="External"/><Relationship Id="rId96" Type="http://schemas.openxmlformats.org/officeDocument/2006/relationships/hyperlink" Target="https://cloud.google.com/vpc-service-controls/docs/restricted-vip-services" TargetMode="External"/><Relationship Id="rId99" Type="http://schemas.openxmlformats.org/officeDocument/2006/relationships/hyperlink" Target="https://cloud.google.com/vpc-service-controls/docs/create-service-perimeters#creating_a_service_perimeter" TargetMode="External"/><Relationship Id="rId98" Type="http://schemas.openxmlformats.org/officeDocument/2006/relationships/image" Target="media/image23.jpg"/><Relationship Id="rId91" Type="http://schemas.openxmlformats.org/officeDocument/2006/relationships/hyperlink" Target="https://cloud.google.com/dns/docs/monitoring#private_dns_logging" TargetMode="External"/><Relationship Id="rId90" Type="http://schemas.openxmlformats.org/officeDocument/2006/relationships/hyperlink" Target="https://cloud.google.com/dns/zones/" TargetMode="External"/><Relationship Id="rId93" Type="http://schemas.openxmlformats.org/officeDocument/2006/relationships/hyperlink" Target="https://cloud.google.com/compute/docs/ip-addresses/configure-ipv6-address" TargetMode="External"/><Relationship Id="rId92" Type="http://schemas.openxmlformats.org/officeDocument/2006/relationships/hyperlink" Target="http://gcp-us-east4.aexp.com/" TargetMode="External"/><Relationship Id="rId118" Type="http://schemas.openxmlformats.org/officeDocument/2006/relationships/hyperlink" Target="https://cloud.google.com/logging/docs/agent" TargetMode="External"/><Relationship Id="rId239" Type="http://schemas.openxmlformats.org/officeDocument/2006/relationships/hyperlink" Target="https://cloud.google.com/compute/docs/resource-quotas" TargetMode="External"/><Relationship Id="rId117" Type="http://schemas.openxmlformats.org/officeDocument/2006/relationships/hyperlink" Target="https://cloud.google.com/logging/docs/reference/libraries" TargetMode="External"/><Relationship Id="rId238" Type="http://schemas.openxmlformats.org/officeDocument/2006/relationships/hyperlink" Target="https://cloud.google.com/billing/docs/how-to/visualize-data" TargetMode="External"/><Relationship Id="rId116" Type="http://schemas.openxmlformats.org/officeDocument/2006/relationships/hyperlink" Target="https://cloud.google.com/logging/docs/reference/api-overview" TargetMode="External"/><Relationship Id="rId237" Type="http://schemas.openxmlformats.org/officeDocument/2006/relationships/hyperlink" Target="https://cloud.google.com/bigquery/docs/datasets-intro" TargetMode="External"/><Relationship Id="rId115" Type="http://schemas.openxmlformats.org/officeDocument/2006/relationships/hyperlink" Target="https://cloud.google.com/logging/docs/view/available-logs#agent-logs" TargetMode="External"/><Relationship Id="rId236" Type="http://schemas.openxmlformats.org/officeDocument/2006/relationships/hyperlink" Target="https://cloud.google.com/billing/docs/how-to/export-data-bigquery" TargetMode="External"/><Relationship Id="rId119" Type="http://schemas.openxmlformats.org/officeDocument/2006/relationships/hyperlink" Target="https://cloud.google.com/logging/docs/agent/default-logs" TargetMode="External"/><Relationship Id="rId110" Type="http://schemas.openxmlformats.org/officeDocument/2006/relationships/hyperlink" Target="https://cloud.google.com/compute/docs/instances" TargetMode="External"/><Relationship Id="rId231" Type="http://schemas.openxmlformats.org/officeDocument/2006/relationships/hyperlink" Target="https://cloud.google.com/billing/docs/how-to/pricing-table" TargetMode="External"/><Relationship Id="rId230" Type="http://schemas.openxmlformats.org/officeDocument/2006/relationships/hyperlink" Target="https://wikipedia.org/wiki/Waterfall_chart" TargetMode="External"/><Relationship Id="rId114" Type="http://schemas.openxmlformats.org/officeDocument/2006/relationships/hyperlink" Target="https://cloud.google.com/vpc/docs/firewall-rules-logging" TargetMode="External"/><Relationship Id="rId235" Type="http://schemas.openxmlformats.org/officeDocument/2006/relationships/hyperlink" Target="https://cloud.google.com/billing/docs/how-to/export-data-bigquery" TargetMode="External"/><Relationship Id="rId113" Type="http://schemas.openxmlformats.org/officeDocument/2006/relationships/hyperlink" Target="https://cloud.google.com/vpc/docs/using-flow-logs" TargetMode="External"/><Relationship Id="rId234" Type="http://schemas.openxmlformats.org/officeDocument/2006/relationships/hyperlink" Target="https://cloud.google.com/docs/cuds" TargetMode="External"/><Relationship Id="rId112" Type="http://schemas.openxmlformats.org/officeDocument/2006/relationships/hyperlink" Target="https://cloud.google.com/vpc/docs/using-flow-logs" TargetMode="External"/><Relationship Id="rId233" Type="http://schemas.openxmlformats.org/officeDocument/2006/relationships/hyperlink" Target="https://cloud.google.com/billing/docs/how-to/cud-analysis" TargetMode="External"/><Relationship Id="rId111" Type="http://schemas.openxmlformats.org/officeDocument/2006/relationships/hyperlink" Target="https://cloud.google.com/kubernetes-engine/docs" TargetMode="External"/><Relationship Id="rId232" Type="http://schemas.openxmlformats.org/officeDocument/2006/relationships/hyperlink" Target="https://cloud.google.com/billing/docs/how-to/pricing-table#tiered-pricing" TargetMode="External"/><Relationship Id="rId305" Type="http://schemas.openxmlformats.org/officeDocument/2006/relationships/hyperlink" Target="https://terratest.gruntwork.io/" TargetMode="External"/><Relationship Id="rId304" Type="http://schemas.openxmlformats.org/officeDocument/2006/relationships/hyperlink" Target="https://pkg.go.dev/github.com/GoogleCloudPlatform/cloud-foundation-toolkit/infra/blueprint-test" TargetMode="External"/><Relationship Id="rId303" Type="http://schemas.openxmlformats.org/officeDocument/2006/relationships/hyperlink" Target="https://cloud.google.com/docs/terraform/blueprints/terraform-blueprints" TargetMode="External"/><Relationship Id="rId302" Type="http://schemas.openxmlformats.org/officeDocument/2006/relationships/hyperlink" Target="https://cloud.google.com/foundation-toolkit" TargetMode="External"/><Relationship Id="rId309" Type="http://schemas.openxmlformats.org/officeDocument/2006/relationships/hyperlink" Target="https://github.com/gruntwork-io/cloud-nuke" TargetMode="External"/><Relationship Id="rId308" Type="http://schemas.openxmlformats.org/officeDocument/2006/relationships/hyperlink" Target="https://registry.terraform.io/providers/hashicorp/random/latest/docs" TargetMode="External"/><Relationship Id="rId307" Type="http://schemas.openxmlformats.org/officeDocument/2006/relationships/hyperlink" Target="https://github.com/inspec/inspec-gcp" TargetMode="External"/><Relationship Id="rId306" Type="http://schemas.openxmlformats.org/officeDocument/2006/relationships/hyperlink" Target="https://newcontext-oss.github.io/kitchen-terraform/" TargetMode="External"/><Relationship Id="rId301" Type="http://schemas.openxmlformats.org/officeDocument/2006/relationships/hyperlink" Target="https://www.terraform.io/" TargetMode="External"/><Relationship Id="rId300" Type="http://schemas.openxmlformats.org/officeDocument/2006/relationships/hyperlink" Target="https://cloud.google.com/bigtable" TargetMode="External"/><Relationship Id="rId206" Type="http://schemas.openxmlformats.org/officeDocument/2006/relationships/hyperlink" Target="https://cloud.google.com/billing/docs/how-to/billing-access" TargetMode="External"/><Relationship Id="rId327" Type="http://schemas.openxmlformats.org/officeDocument/2006/relationships/hyperlink" Target="https://cloud.google.com/compute/docs/ip-addresses/reserve-static-external-ip-address#reserve_new_static" TargetMode="External"/><Relationship Id="rId205" Type="http://schemas.openxmlformats.org/officeDocument/2006/relationships/image" Target="media/image5.png"/><Relationship Id="rId326" Type="http://schemas.openxmlformats.org/officeDocument/2006/relationships/hyperlink" Target="https://cloud.google.com/network-connectivity/docs/interconnect/tutorials/partner-creating-9999-availability" TargetMode="External"/><Relationship Id="rId204" Type="http://schemas.openxmlformats.org/officeDocument/2006/relationships/hyperlink" Target="https://cloud.google.com/kubernetes-engine/docs/how-to/encrypting-secrets" TargetMode="External"/><Relationship Id="rId325" Type="http://schemas.openxmlformats.org/officeDocument/2006/relationships/hyperlink" Target="https://cloud.google.com/network-connectivity/docs/interconnect/tutorials/dedicated-creating-9999-availability" TargetMode="External"/><Relationship Id="rId203" Type="http://schemas.openxmlformats.org/officeDocument/2006/relationships/hyperlink" Target="https://www.vaultproject.io/docs/secrets/gcp/index.html#access-tokens-vs-service-account-keys" TargetMode="External"/><Relationship Id="rId324" Type="http://schemas.openxmlformats.org/officeDocument/2006/relationships/hyperlink" Target="https://cloud.google.com/architecture/disaster-recovery#architecture_patterns" TargetMode="External"/><Relationship Id="rId209" Type="http://schemas.openxmlformats.org/officeDocument/2006/relationships/hyperlink" Target="https://support.google.com/paymentscenter/answer/9028746" TargetMode="External"/><Relationship Id="rId208" Type="http://schemas.openxmlformats.org/officeDocument/2006/relationships/image" Target="media/image13.png"/><Relationship Id="rId329" Type="http://schemas.openxmlformats.org/officeDocument/2006/relationships/hyperlink" Target="https://cloud.google.com/load-balancing/docs/choosing-load-balancer" TargetMode="External"/><Relationship Id="rId207" Type="http://schemas.openxmlformats.org/officeDocument/2006/relationships/hyperlink" Target="https://support.google.com/paymentscenter/topic/9017382?ref_topic=9037778" TargetMode="External"/><Relationship Id="rId328" Type="http://schemas.openxmlformats.org/officeDocument/2006/relationships/image" Target="media/image20.png"/><Relationship Id="rId202" Type="http://schemas.openxmlformats.org/officeDocument/2006/relationships/hyperlink" Target="https://www.vaultproject.io/docs/secrets/gcp/index.html" TargetMode="External"/><Relationship Id="rId323" Type="http://schemas.openxmlformats.org/officeDocument/2006/relationships/hyperlink" Target="https://cloud.google.com/compute/docs/instance-groups/stateful-migs" TargetMode="External"/><Relationship Id="rId201" Type="http://schemas.openxmlformats.org/officeDocument/2006/relationships/hyperlink" Target="https://www.vaultproject.io/docs/auth/gcp.html" TargetMode="External"/><Relationship Id="rId322" Type="http://schemas.openxmlformats.org/officeDocument/2006/relationships/hyperlink" Target="https://cloud.google.com/compute/docs/instance-groups/distributing-instances-with-regional-instance-groups" TargetMode="External"/><Relationship Id="rId200" Type="http://schemas.openxmlformats.org/officeDocument/2006/relationships/hyperlink" Target="https://www.vaultproject.io/docs/auth/gcp.html" TargetMode="External"/><Relationship Id="rId321" Type="http://schemas.openxmlformats.org/officeDocument/2006/relationships/hyperlink" Target="https://cloud.google.com/compute/docs/instance-groups#managed_instance_groups" TargetMode="External"/><Relationship Id="rId320" Type="http://schemas.openxmlformats.org/officeDocument/2006/relationships/hyperlink" Target="https://storage.googleapis.com/pub-tools-public-publication-data/pdf/cd6b7106c4decf552edc20c125dcb587c4cdcba9.pdf" TargetMode="External"/><Relationship Id="rId316" Type="http://schemas.openxmlformats.org/officeDocument/2006/relationships/hyperlink" Target="https://cloud.google.com/compute/docs/internal-dns#zonal-dns" TargetMode="External"/><Relationship Id="rId315" Type="http://schemas.openxmlformats.org/officeDocument/2006/relationships/hyperlink" Target="https://cloud.google.com/compute/docs/regions-zones" TargetMode="External"/><Relationship Id="rId314" Type="http://schemas.openxmlformats.org/officeDocument/2006/relationships/hyperlink" Target="https://cloud.google.com/architecture/framework" TargetMode="External"/><Relationship Id="rId313" Type="http://schemas.openxmlformats.org/officeDocument/2006/relationships/hyperlink" Target="https://cloud.google.com/docs/geography-and-regions" TargetMode="External"/><Relationship Id="rId319" Type="http://schemas.openxmlformats.org/officeDocument/2006/relationships/hyperlink" Target="https://cloud.google.com/about/locations" TargetMode="External"/><Relationship Id="rId318" Type="http://schemas.openxmlformats.org/officeDocument/2006/relationships/hyperlink" Target="https://cloud.google.com/bigquery" TargetMode="External"/><Relationship Id="rId317" Type="http://schemas.openxmlformats.org/officeDocument/2006/relationships/hyperlink" Target="https://cloud.google.com/architecture/disaster-recovery" TargetMode="External"/><Relationship Id="rId312" Type="http://schemas.openxmlformats.org/officeDocument/2006/relationships/hyperlink" Target="https://www.google.com/about/datacenters/" TargetMode="External"/><Relationship Id="rId311" Type="http://schemas.openxmlformats.org/officeDocument/2006/relationships/hyperlink" Target="https://wikipedia.org/wiki/Failure_mode_and_effects_analysis" TargetMode="External"/><Relationship Id="rId310" Type="http://schemas.openxmlformats.org/officeDocument/2006/relationships/hyperlink" Target="https://pkg.go.dev/github.com/GoogleCloudPlatform/cloud-foundation-toolkit/infra/blueprint-test"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RobotoLight-boldItalic.ttf"/><Relationship Id="rId11" Type="http://schemas.openxmlformats.org/officeDocument/2006/relationships/font" Target="fonts/GoogleSans-italic.ttf"/><Relationship Id="rId10" Type="http://schemas.openxmlformats.org/officeDocument/2006/relationships/font" Target="fonts/GoogleSans-bold.ttf"/><Relationship Id="rId13" Type="http://schemas.openxmlformats.org/officeDocument/2006/relationships/font" Target="fonts/GoogleSansText-regular.ttf"/><Relationship Id="rId12" Type="http://schemas.openxmlformats.org/officeDocument/2006/relationships/font" Target="fonts/Google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GoogleSans-regular.ttf"/><Relationship Id="rId15" Type="http://schemas.openxmlformats.org/officeDocument/2006/relationships/font" Target="fonts/GoogleSansText-italic.ttf"/><Relationship Id="rId14" Type="http://schemas.openxmlformats.org/officeDocument/2006/relationships/font" Target="fonts/GoogleSansText-bold.ttf"/><Relationship Id="rId17" Type="http://schemas.openxmlformats.org/officeDocument/2006/relationships/font" Target="fonts/RobotoLight-regular.ttf"/><Relationship Id="rId16" Type="http://schemas.openxmlformats.org/officeDocument/2006/relationships/font" Target="fonts/GoogleSansText-boldItalic.ttf"/><Relationship Id="rId5" Type="http://schemas.openxmlformats.org/officeDocument/2006/relationships/font" Target="fonts/RobotoMedium-regular.ttf"/><Relationship Id="rId19" Type="http://schemas.openxmlformats.org/officeDocument/2006/relationships/font" Target="fonts/RobotoLight-italic.ttf"/><Relationship Id="rId6" Type="http://schemas.openxmlformats.org/officeDocument/2006/relationships/font" Target="fonts/RobotoMedium-bold.ttf"/><Relationship Id="rId18" Type="http://schemas.openxmlformats.org/officeDocument/2006/relationships/font" Target="fonts/RobotoLight-bold.ttf"/><Relationship Id="rId7" Type="http://schemas.openxmlformats.org/officeDocument/2006/relationships/font" Target="fonts/RobotoMedium-italic.ttf"/><Relationship Id="rId8" Type="http://schemas.openxmlformats.org/officeDocument/2006/relationships/font" Target="fonts/Roboto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